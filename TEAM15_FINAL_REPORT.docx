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27F5A" w14:textId="77777777" w:rsidR="00D54FEA" w:rsidRPr="00FB48FD" w:rsidRDefault="00D54FEA" w:rsidP="00FE15F5">
      <w:pPr>
        <w:spacing w:line="360" w:lineRule="auto"/>
        <w:jc w:val="center"/>
        <w:rPr>
          <w:rFonts w:cstheme="majorHAnsi"/>
          <w:b/>
          <w:sz w:val="32"/>
          <w:szCs w:val="32"/>
        </w:rPr>
      </w:pPr>
      <w:bookmarkStart w:id="0" w:name="_Hlk138239165"/>
      <w:bookmarkEnd w:id="0"/>
      <w:r w:rsidRPr="00FB48FD">
        <w:rPr>
          <w:rFonts w:cstheme="majorHAnsi"/>
          <w:b/>
          <w:sz w:val="32"/>
          <w:szCs w:val="32"/>
        </w:rPr>
        <w:t>VIET NAM NATIONAL UNIVERSITY HO CHI MINH CITY</w:t>
      </w:r>
    </w:p>
    <w:p w14:paraId="0B1C8839" w14:textId="77777777" w:rsidR="00D54FEA" w:rsidRPr="00FB48FD" w:rsidRDefault="00D54FEA" w:rsidP="00FE15F5">
      <w:pPr>
        <w:spacing w:line="360" w:lineRule="auto"/>
        <w:jc w:val="center"/>
        <w:rPr>
          <w:rFonts w:cstheme="majorHAnsi"/>
          <w:b/>
          <w:sz w:val="32"/>
          <w:szCs w:val="32"/>
        </w:rPr>
      </w:pPr>
      <w:r w:rsidRPr="00FB48FD">
        <w:rPr>
          <w:rFonts w:cstheme="majorHAnsi"/>
          <w:b/>
          <w:sz w:val="32"/>
          <w:szCs w:val="32"/>
        </w:rPr>
        <w:t>UNIVERSITY OF INFORMATION TECHNOLOGY</w:t>
      </w:r>
    </w:p>
    <w:p w14:paraId="60A2B518" w14:textId="77777777" w:rsidR="00D54FEA" w:rsidRPr="00FB48FD" w:rsidRDefault="00D54FEA" w:rsidP="00FE15F5">
      <w:pPr>
        <w:spacing w:line="360" w:lineRule="auto"/>
        <w:jc w:val="center"/>
        <w:rPr>
          <w:rFonts w:cstheme="majorHAnsi"/>
          <w:b/>
          <w:sz w:val="32"/>
          <w:szCs w:val="32"/>
        </w:rPr>
      </w:pPr>
      <w:r w:rsidRPr="00FB48FD">
        <w:rPr>
          <w:rFonts w:cstheme="majorHAnsi"/>
          <w:b/>
          <w:sz w:val="32"/>
          <w:szCs w:val="32"/>
        </w:rPr>
        <w:t>INFORMATION SYSTEM FACULTY</w:t>
      </w:r>
    </w:p>
    <w:p w14:paraId="5D0A3102" w14:textId="77777777" w:rsidR="00D54FEA" w:rsidRPr="00C801EA" w:rsidRDefault="00D54FEA" w:rsidP="000C2536">
      <w:pPr>
        <w:jc w:val="both"/>
        <w:rPr>
          <w:rFonts w:cstheme="majorHAnsi"/>
          <w:sz w:val="26"/>
          <w:szCs w:val="26"/>
        </w:rPr>
      </w:pPr>
    </w:p>
    <w:p w14:paraId="6B070B04" w14:textId="77777777" w:rsidR="00D54FEA" w:rsidRPr="00C801EA" w:rsidRDefault="00D54FEA" w:rsidP="00FE15F5">
      <w:pPr>
        <w:jc w:val="center"/>
        <w:rPr>
          <w:rFonts w:cstheme="majorHAnsi"/>
          <w:sz w:val="26"/>
          <w:szCs w:val="26"/>
        </w:rPr>
      </w:pPr>
      <w:r w:rsidRPr="00C801EA">
        <w:rPr>
          <w:rFonts w:cstheme="majorHAnsi"/>
          <w:sz w:val="26"/>
          <w:szCs w:val="26"/>
        </w:rPr>
        <w:drawing>
          <wp:inline distT="0" distB="0" distL="0" distR="0" wp14:anchorId="6FFA3D3C" wp14:editId="6E0C1C5B">
            <wp:extent cx="2197213" cy="1759040"/>
            <wp:effectExtent l="0" t="0" r="0" b="0"/>
            <wp:docPr id="178" name="Picture 178" descr="Ảnh có chứa biểu tượng, Đồ họa, hình mẫ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Ảnh có chứa biểu tượng, Đồ họa, hình mẫu, Phông chữ&#10;&#10;Mô tả được tạo tự động"/>
                    <pic:cNvPicPr/>
                  </pic:nvPicPr>
                  <pic:blipFill>
                    <a:blip r:embed="rId8"/>
                    <a:stretch>
                      <a:fillRect/>
                    </a:stretch>
                  </pic:blipFill>
                  <pic:spPr>
                    <a:xfrm>
                      <a:off x="0" y="0"/>
                      <a:ext cx="2197213" cy="1759040"/>
                    </a:xfrm>
                    <a:prstGeom prst="rect">
                      <a:avLst/>
                    </a:prstGeom>
                  </pic:spPr>
                </pic:pic>
              </a:graphicData>
            </a:graphic>
          </wp:inline>
        </w:drawing>
      </w:r>
    </w:p>
    <w:p w14:paraId="083E8ADF" w14:textId="77777777" w:rsidR="00D54FEA" w:rsidRPr="00C801EA" w:rsidRDefault="00D54FEA" w:rsidP="00FE15F5">
      <w:pPr>
        <w:jc w:val="center"/>
        <w:rPr>
          <w:rFonts w:cstheme="majorHAnsi"/>
          <w:sz w:val="26"/>
          <w:szCs w:val="26"/>
        </w:rPr>
      </w:pPr>
    </w:p>
    <w:p w14:paraId="62624E92" w14:textId="77777777" w:rsidR="00D54FEA" w:rsidRPr="00C801EA" w:rsidRDefault="00D54FEA" w:rsidP="00FE15F5">
      <w:pPr>
        <w:jc w:val="center"/>
        <w:rPr>
          <w:rFonts w:cstheme="majorHAnsi"/>
          <w:sz w:val="26"/>
          <w:szCs w:val="26"/>
        </w:rPr>
      </w:pPr>
    </w:p>
    <w:p w14:paraId="706D34C4" w14:textId="77777777" w:rsidR="00D54FEA" w:rsidRPr="00FB48FD" w:rsidRDefault="00D54FEA" w:rsidP="00FE15F5">
      <w:pPr>
        <w:tabs>
          <w:tab w:val="center" w:pos="4677"/>
          <w:tab w:val="left" w:pos="6952"/>
        </w:tabs>
        <w:spacing w:line="360" w:lineRule="auto"/>
        <w:jc w:val="center"/>
        <w:rPr>
          <w:rFonts w:cstheme="majorHAnsi"/>
          <w:b/>
          <w:sz w:val="32"/>
          <w:szCs w:val="32"/>
        </w:rPr>
      </w:pPr>
      <w:r w:rsidRPr="00FB48FD">
        <w:rPr>
          <w:rFonts w:cstheme="majorHAnsi"/>
          <w:b/>
          <w:sz w:val="32"/>
          <w:szCs w:val="32"/>
          <w:lang w:val="en-US"/>
        </w:rPr>
        <w:t>FINAL</w:t>
      </w:r>
      <w:r w:rsidRPr="00FB48FD">
        <w:rPr>
          <w:rFonts w:cstheme="majorHAnsi"/>
          <w:b/>
          <w:sz w:val="32"/>
          <w:szCs w:val="32"/>
        </w:rPr>
        <w:t xml:space="preserve"> REPORT</w:t>
      </w:r>
    </w:p>
    <w:p w14:paraId="288E3B77" w14:textId="77777777" w:rsidR="00D54FEA" w:rsidRPr="00FB48FD" w:rsidRDefault="00D54FEA" w:rsidP="00FE15F5">
      <w:pPr>
        <w:spacing w:line="360" w:lineRule="auto"/>
        <w:jc w:val="center"/>
        <w:rPr>
          <w:rFonts w:cstheme="majorHAnsi"/>
          <w:b/>
          <w:sz w:val="32"/>
          <w:szCs w:val="32"/>
        </w:rPr>
      </w:pPr>
      <w:r w:rsidRPr="00FB48FD">
        <w:rPr>
          <w:rFonts w:cstheme="majorHAnsi"/>
          <w:b/>
          <w:sz w:val="32"/>
          <w:szCs w:val="32"/>
        </w:rPr>
        <w:t>BUSINESS ANALYSIS</w:t>
      </w:r>
    </w:p>
    <w:p w14:paraId="738C0C3C" w14:textId="77777777" w:rsidR="00D54FEA" w:rsidRPr="00C801EA" w:rsidRDefault="00D54FEA" w:rsidP="00FE15F5">
      <w:pPr>
        <w:spacing w:line="360" w:lineRule="auto"/>
        <w:jc w:val="center"/>
        <w:rPr>
          <w:rFonts w:cstheme="majorHAnsi"/>
          <w:b/>
          <w:sz w:val="26"/>
          <w:szCs w:val="26"/>
        </w:rPr>
      </w:pPr>
    </w:p>
    <w:p w14:paraId="5EBE48FD" w14:textId="77777777" w:rsidR="00D54FEA" w:rsidRPr="006A4071" w:rsidRDefault="00D54FEA" w:rsidP="000C2536">
      <w:pPr>
        <w:spacing w:line="240" w:lineRule="auto"/>
        <w:ind w:firstLine="567"/>
        <w:jc w:val="both"/>
        <w:rPr>
          <w:rFonts w:cstheme="majorHAnsi"/>
          <w:sz w:val="26"/>
          <w:szCs w:val="26"/>
        </w:rPr>
      </w:pPr>
      <w:r w:rsidRPr="00FB48FD">
        <w:rPr>
          <w:rFonts w:cstheme="majorHAnsi"/>
          <w:b/>
          <w:sz w:val="26"/>
          <w:szCs w:val="26"/>
        </w:rPr>
        <w:t>Lecturer:</w:t>
      </w:r>
      <w:r w:rsidRPr="006A4071">
        <w:rPr>
          <w:rFonts w:cstheme="majorHAnsi"/>
          <w:sz w:val="26"/>
          <w:szCs w:val="26"/>
        </w:rPr>
        <w:t> </w:t>
      </w:r>
      <w:hyperlink r:id="rId9" w:history="1">
        <w:r w:rsidRPr="006A4071">
          <w:rPr>
            <w:rFonts w:cstheme="majorHAnsi"/>
            <w:sz w:val="26"/>
            <w:szCs w:val="26"/>
          </w:rPr>
          <w:t>Nguyen Dinh Thuan</w:t>
        </w:r>
      </w:hyperlink>
    </w:p>
    <w:p w14:paraId="17845B05" w14:textId="296B6A4C" w:rsidR="00FB48FD" w:rsidRDefault="00D54FEA" w:rsidP="000C2536">
      <w:pPr>
        <w:spacing w:line="240" w:lineRule="auto"/>
        <w:ind w:firstLine="567"/>
        <w:jc w:val="both"/>
        <w:rPr>
          <w:rFonts w:cstheme="majorHAnsi"/>
          <w:sz w:val="26"/>
          <w:szCs w:val="26"/>
        </w:rPr>
      </w:pPr>
      <w:r w:rsidRPr="00FB48FD">
        <w:rPr>
          <w:rFonts w:cstheme="majorHAnsi"/>
          <w:b/>
          <w:sz w:val="26"/>
          <w:szCs w:val="26"/>
        </w:rPr>
        <w:t>Instructor:</w:t>
      </w:r>
      <w:r w:rsidRPr="006A4071">
        <w:rPr>
          <w:rFonts w:cstheme="majorHAnsi"/>
          <w:sz w:val="26"/>
          <w:szCs w:val="26"/>
        </w:rPr>
        <w:t xml:space="preserve"> </w:t>
      </w:r>
      <w:r w:rsidR="00F327B3">
        <w:rPr>
          <w:rFonts w:cstheme="majorHAnsi"/>
          <w:sz w:val="26"/>
          <w:szCs w:val="26"/>
        </w:rPr>
        <w:tab/>
        <w:t>Nguyen Minh Nhut</w:t>
      </w:r>
    </w:p>
    <w:p w14:paraId="45030107" w14:textId="36E55897" w:rsidR="00D54FEA" w:rsidRPr="000F0287" w:rsidRDefault="00D54FEA" w:rsidP="00FB48FD">
      <w:pPr>
        <w:spacing w:line="240" w:lineRule="auto"/>
        <w:ind w:left="1440" w:firstLine="720"/>
        <w:jc w:val="both"/>
        <w:rPr>
          <w:rFonts w:cstheme="majorHAnsi"/>
          <w:sz w:val="26"/>
          <w:szCs w:val="26"/>
        </w:rPr>
      </w:pPr>
      <w:r w:rsidRPr="006A4071">
        <w:rPr>
          <w:rFonts w:cstheme="majorHAnsi"/>
          <w:sz w:val="26"/>
          <w:szCs w:val="26"/>
        </w:rPr>
        <w:t xml:space="preserve">Nguyen </w:t>
      </w:r>
      <w:r>
        <w:rPr>
          <w:rFonts w:cstheme="majorHAnsi"/>
          <w:sz w:val="26"/>
          <w:szCs w:val="26"/>
        </w:rPr>
        <w:t>Thi Viet Huong</w:t>
      </w:r>
    </w:p>
    <w:p w14:paraId="1F4B51B2" w14:textId="77777777" w:rsidR="00D54FEA" w:rsidRPr="006A4071" w:rsidRDefault="00D54FEA" w:rsidP="000C2536">
      <w:pPr>
        <w:spacing w:line="240" w:lineRule="auto"/>
        <w:ind w:firstLine="567"/>
        <w:jc w:val="both"/>
        <w:rPr>
          <w:rFonts w:cstheme="majorHAnsi"/>
          <w:sz w:val="26"/>
          <w:szCs w:val="26"/>
        </w:rPr>
      </w:pPr>
      <w:r w:rsidRPr="00FB48FD">
        <w:rPr>
          <w:rFonts w:cstheme="majorHAnsi"/>
          <w:b/>
          <w:sz w:val="26"/>
          <w:szCs w:val="26"/>
        </w:rPr>
        <w:t>Student performance:</w:t>
      </w:r>
      <w:r w:rsidRPr="006A4071">
        <w:rPr>
          <w:rFonts w:cstheme="majorHAnsi"/>
          <w:sz w:val="26"/>
          <w:szCs w:val="26"/>
        </w:rPr>
        <w:t xml:space="preserve"> Team 15</w:t>
      </w:r>
    </w:p>
    <w:p w14:paraId="2789DF93" w14:textId="77777777" w:rsidR="00D54FEA" w:rsidRPr="006A4071" w:rsidRDefault="00D54FEA" w:rsidP="000C2536">
      <w:pPr>
        <w:spacing w:line="240" w:lineRule="auto"/>
        <w:ind w:firstLine="567"/>
        <w:jc w:val="both"/>
        <w:rPr>
          <w:rFonts w:cstheme="majorHAnsi"/>
          <w:sz w:val="26"/>
          <w:szCs w:val="26"/>
        </w:rPr>
      </w:pPr>
    </w:p>
    <w:p w14:paraId="6F52CFEF" w14:textId="77777777" w:rsidR="00D54FEA" w:rsidRPr="006A4071" w:rsidRDefault="00D54FEA" w:rsidP="000C2536">
      <w:pPr>
        <w:spacing w:line="240" w:lineRule="auto"/>
        <w:ind w:firstLine="567"/>
        <w:jc w:val="both"/>
        <w:rPr>
          <w:rFonts w:cstheme="majorHAnsi"/>
          <w:sz w:val="26"/>
          <w:szCs w:val="26"/>
        </w:rPr>
      </w:pPr>
    </w:p>
    <w:p w14:paraId="56FFF33E" w14:textId="77777777" w:rsidR="00D54FEA" w:rsidRPr="006A4071" w:rsidRDefault="00D54FEA" w:rsidP="000C2536">
      <w:pPr>
        <w:spacing w:line="240" w:lineRule="auto"/>
        <w:jc w:val="both"/>
        <w:rPr>
          <w:rFonts w:cstheme="majorHAnsi"/>
          <w:sz w:val="26"/>
          <w:szCs w:val="26"/>
        </w:rPr>
      </w:pPr>
      <w:r w:rsidRPr="006A4071">
        <w:rPr>
          <w:rFonts w:cstheme="majorHAnsi"/>
          <w:sz w:val="26"/>
          <w:szCs w:val="26"/>
        </w:rPr>
        <w:t xml:space="preserve">Nguyen Cam Tu </w:t>
      </w:r>
      <w:r w:rsidRPr="006A4071">
        <w:rPr>
          <w:rFonts w:cstheme="majorHAnsi"/>
          <w:sz w:val="26"/>
          <w:szCs w:val="26"/>
        </w:rPr>
        <w:tab/>
      </w:r>
      <w:r w:rsidRPr="006A4071">
        <w:rPr>
          <w:rFonts w:cstheme="majorHAnsi"/>
          <w:sz w:val="26"/>
          <w:szCs w:val="26"/>
        </w:rPr>
        <w:tab/>
      </w:r>
      <w:r w:rsidRPr="006A4071">
        <w:rPr>
          <w:rFonts w:cstheme="majorHAnsi"/>
          <w:sz w:val="26"/>
          <w:szCs w:val="26"/>
        </w:rPr>
        <w:tab/>
      </w:r>
      <w:r>
        <w:rPr>
          <w:rFonts w:cstheme="majorHAnsi"/>
          <w:sz w:val="26"/>
          <w:szCs w:val="26"/>
        </w:rPr>
        <w:tab/>
      </w:r>
      <w:r w:rsidRPr="006A4071">
        <w:rPr>
          <w:rFonts w:cstheme="majorHAnsi"/>
          <w:sz w:val="26"/>
          <w:szCs w:val="26"/>
        </w:rPr>
        <w:t>20520837</w:t>
      </w:r>
    </w:p>
    <w:p w14:paraId="34236F43" w14:textId="77777777" w:rsidR="00D54FEA" w:rsidRPr="006A4071" w:rsidRDefault="00D54FEA" w:rsidP="000C2536">
      <w:pPr>
        <w:spacing w:line="240" w:lineRule="auto"/>
        <w:jc w:val="both"/>
        <w:rPr>
          <w:rFonts w:cstheme="majorHAnsi"/>
          <w:sz w:val="26"/>
          <w:szCs w:val="26"/>
        </w:rPr>
      </w:pPr>
      <w:r w:rsidRPr="006A4071">
        <w:rPr>
          <w:rFonts w:cstheme="majorHAnsi"/>
          <w:sz w:val="26"/>
          <w:szCs w:val="26"/>
        </w:rPr>
        <w:t xml:space="preserve">Nguyen Thi Thu Thuy </w:t>
      </w:r>
      <w:r w:rsidRPr="006A4071">
        <w:rPr>
          <w:rFonts w:cstheme="majorHAnsi"/>
          <w:sz w:val="26"/>
          <w:szCs w:val="26"/>
        </w:rPr>
        <w:tab/>
      </w:r>
      <w:r w:rsidRPr="006A4071">
        <w:rPr>
          <w:rFonts w:cstheme="majorHAnsi"/>
          <w:sz w:val="26"/>
          <w:szCs w:val="26"/>
        </w:rPr>
        <w:tab/>
      </w:r>
      <w:r>
        <w:rPr>
          <w:rFonts w:cstheme="majorHAnsi"/>
          <w:sz w:val="26"/>
          <w:szCs w:val="26"/>
        </w:rPr>
        <w:tab/>
      </w:r>
      <w:r w:rsidRPr="006A4071">
        <w:rPr>
          <w:rFonts w:cstheme="majorHAnsi"/>
          <w:sz w:val="26"/>
          <w:szCs w:val="26"/>
        </w:rPr>
        <w:t>20520797</w:t>
      </w:r>
    </w:p>
    <w:p w14:paraId="4E7019BB" w14:textId="77777777" w:rsidR="00D54FEA" w:rsidRPr="006A4071" w:rsidRDefault="00D54FEA" w:rsidP="000C2536">
      <w:pPr>
        <w:spacing w:line="240" w:lineRule="auto"/>
        <w:jc w:val="both"/>
        <w:rPr>
          <w:rFonts w:cstheme="majorHAnsi"/>
          <w:sz w:val="26"/>
          <w:szCs w:val="26"/>
        </w:rPr>
      </w:pPr>
      <w:r w:rsidRPr="006A4071">
        <w:rPr>
          <w:rFonts w:cstheme="majorHAnsi"/>
          <w:sz w:val="26"/>
          <w:szCs w:val="26"/>
        </w:rPr>
        <w:t xml:space="preserve">Nguyen Thanh Son </w:t>
      </w:r>
      <w:r w:rsidRPr="006A4071">
        <w:rPr>
          <w:rFonts w:cstheme="majorHAnsi"/>
          <w:sz w:val="26"/>
          <w:szCs w:val="26"/>
        </w:rPr>
        <w:tab/>
      </w:r>
      <w:r w:rsidRPr="006A4071">
        <w:rPr>
          <w:rFonts w:cstheme="majorHAnsi"/>
          <w:sz w:val="26"/>
          <w:szCs w:val="26"/>
        </w:rPr>
        <w:tab/>
      </w:r>
      <w:r w:rsidRPr="006A4071">
        <w:rPr>
          <w:rFonts w:cstheme="majorHAnsi"/>
          <w:sz w:val="26"/>
          <w:szCs w:val="26"/>
        </w:rPr>
        <w:tab/>
      </w:r>
      <w:r>
        <w:rPr>
          <w:rFonts w:cstheme="majorHAnsi"/>
          <w:sz w:val="26"/>
          <w:szCs w:val="26"/>
        </w:rPr>
        <w:tab/>
      </w:r>
      <w:r w:rsidRPr="006A4071">
        <w:rPr>
          <w:rFonts w:cstheme="majorHAnsi"/>
          <w:sz w:val="26"/>
          <w:szCs w:val="26"/>
        </w:rPr>
        <w:t>20521847</w:t>
      </w:r>
    </w:p>
    <w:p w14:paraId="0BE646F7" w14:textId="77777777" w:rsidR="00D54FEA" w:rsidRPr="00C801EA" w:rsidRDefault="00D54FEA" w:rsidP="000C2536">
      <w:pPr>
        <w:spacing w:line="360" w:lineRule="auto"/>
        <w:jc w:val="both"/>
        <w:rPr>
          <w:rFonts w:cstheme="majorHAnsi"/>
          <w:sz w:val="26"/>
          <w:szCs w:val="26"/>
        </w:rPr>
      </w:pPr>
    </w:p>
    <w:p w14:paraId="65597389" w14:textId="77777777" w:rsidR="00FB48FD" w:rsidRPr="00C801EA" w:rsidRDefault="00FB48FD" w:rsidP="000C2536">
      <w:pPr>
        <w:spacing w:line="360" w:lineRule="auto"/>
        <w:jc w:val="both"/>
        <w:rPr>
          <w:rFonts w:cstheme="majorHAnsi"/>
          <w:sz w:val="26"/>
          <w:szCs w:val="26"/>
        </w:rPr>
      </w:pPr>
    </w:p>
    <w:p w14:paraId="0EC7AE36" w14:textId="53197E22" w:rsidR="00D54FEA" w:rsidRPr="00F327B3" w:rsidRDefault="00D54FEA" w:rsidP="00F327B3">
      <w:pPr>
        <w:tabs>
          <w:tab w:val="left" w:leader="dot" w:pos="7200"/>
        </w:tabs>
        <w:spacing w:line="360" w:lineRule="auto"/>
        <w:jc w:val="center"/>
        <w:rPr>
          <w:rFonts w:cstheme="majorHAnsi"/>
          <w:b/>
          <w:sz w:val="26"/>
          <w:szCs w:val="26"/>
        </w:rPr>
      </w:pPr>
      <w:r w:rsidRPr="00C801EA">
        <w:rPr>
          <w:rFonts w:cstheme="majorHAnsi"/>
          <w:b/>
          <w:sz w:val="26"/>
          <w:szCs w:val="26"/>
        </w:rPr>
        <w:t xml:space="preserve">HO CHI MINH CITY, </w:t>
      </w:r>
      <w:r w:rsidRPr="00C801EA">
        <w:rPr>
          <w:rFonts w:cstheme="majorHAnsi"/>
          <w:b/>
          <w:sz w:val="26"/>
          <w:szCs w:val="26"/>
          <w:lang w:val="en-US"/>
        </w:rPr>
        <w:t>JUNE</w:t>
      </w:r>
      <w:r w:rsidRPr="00C801EA">
        <w:rPr>
          <w:rFonts w:cstheme="majorHAnsi"/>
          <w:b/>
          <w:sz w:val="26"/>
          <w:szCs w:val="26"/>
        </w:rPr>
        <w:t xml:space="preserve"> 2023</w:t>
      </w:r>
    </w:p>
    <w:p w14:paraId="61063B7E" w14:textId="7C47DE75" w:rsidR="00D54FEA" w:rsidRPr="0052175D" w:rsidRDefault="00D54FEA" w:rsidP="000C2536">
      <w:pPr>
        <w:pStyle w:val="Heading1"/>
        <w:jc w:val="both"/>
        <w:rPr>
          <w:sz w:val="32"/>
        </w:rPr>
      </w:pPr>
      <w:bookmarkStart w:id="1" w:name="_Toc138234000"/>
      <w:r w:rsidRPr="0052175D">
        <w:rPr>
          <w:sz w:val="32"/>
        </w:rPr>
        <w:lastRenderedPageBreak/>
        <w:t>TEACHER’S COMMENTS</w:t>
      </w:r>
      <w:bookmarkEnd w:id="1"/>
    </w:p>
    <w:p w14:paraId="2F1C59BD" w14:textId="69D43F89" w:rsidR="00D55F0D" w:rsidRPr="00C801EA" w:rsidRDefault="00D55F0D" w:rsidP="000C2536">
      <w:pPr>
        <w:jc w:val="both"/>
        <w:rPr>
          <w:sz w:val="26"/>
          <w:szCs w:val="26"/>
        </w:rPr>
      </w:pPr>
      <w:r w:rsidRPr="00C801EA">
        <w:rPr>
          <w:sz w:val="26"/>
          <w:szCs w:val="26"/>
        </w:rPr>
        <w:t>………………………………………………………………………………………</w:t>
      </w:r>
      <w:r w:rsidR="002A70AB">
        <w:rPr>
          <w:sz w:val="26"/>
          <w:szCs w:val="26"/>
        </w:rPr>
        <w:t>…</w:t>
      </w:r>
    </w:p>
    <w:p w14:paraId="384703F9" w14:textId="77777777" w:rsidR="002A70AB" w:rsidRPr="00C801EA" w:rsidRDefault="002A70AB" w:rsidP="002A70AB">
      <w:pPr>
        <w:jc w:val="both"/>
        <w:rPr>
          <w:sz w:val="26"/>
          <w:szCs w:val="26"/>
        </w:rPr>
      </w:pPr>
      <w:r w:rsidRPr="00C801EA">
        <w:rPr>
          <w:sz w:val="26"/>
          <w:szCs w:val="26"/>
        </w:rPr>
        <w:t>………………………………………………………………………………………</w:t>
      </w:r>
      <w:r>
        <w:rPr>
          <w:sz w:val="26"/>
          <w:szCs w:val="26"/>
        </w:rPr>
        <w:t>…</w:t>
      </w:r>
    </w:p>
    <w:p w14:paraId="46384991" w14:textId="77777777" w:rsidR="002A70AB" w:rsidRPr="00C801EA" w:rsidRDefault="002A70AB" w:rsidP="002A70AB">
      <w:pPr>
        <w:jc w:val="both"/>
        <w:rPr>
          <w:sz w:val="26"/>
          <w:szCs w:val="26"/>
        </w:rPr>
      </w:pPr>
      <w:r w:rsidRPr="00C801EA">
        <w:rPr>
          <w:sz w:val="26"/>
          <w:szCs w:val="26"/>
        </w:rPr>
        <w:t>………………………………………………………………………………………</w:t>
      </w:r>
      <w:r>
        <w:rPr>
          <w:sz w:val="26"/>
          <w:szCs w:val="26"/>
        </w:rPr>
        <w:t>…</w:t>
      </w:r>
    </w:p>
    <w:p w14:paraId="793DB4C3" w14:textId="77777777" w:rsidR="002A70AB" w:rsidRPr="00C801EA" w:rsidRDefault="002A70AB" w:rsidP="002A70AB">
      <w:pPr>
        <w:jc w:val="both"/>
        <w:rPr>
          <w:sz w:val="26"/>
          <w:szCs w:val="26"/>
        </w:rPr>
      </w:pPr>
      <w:r w:rsidRPr="00C801EA">
        <w:rPr>
          <w:sz w:val="26"/>
          <w:szCs w:val="26"/>
        </w:rPr>
        <w:t>………………………………………………………………………………………</w:t>
      </w:r>
      <w:r>
        <w:rPr>
          <w:sz w:val="26"/>
          <w:szCs w:val="26"/>
        </w:rPr>
        <w:t>…</w:t>
      </w:r>
    </w:p>
    <w:p w14:paraId="43ABE65F" w14:textId="77777777" w:rsidR="002A70AB" w:rsidRPr="00C801EA" w:rsidRDefault="002A70AB" w:rsidP="002A70AB">
      <w:pPr>
        <w:jc w:val="both"/>
        <w:rPr>
          <w:sz w:val="26"/>
          <w:szCs w:val="26"/>
        </w:rPr>
      </w:pPr>
      <w:r w:rsidRPr="00C801EA">
        <w:rPr>
          <w:sz w:val="26"/>
          <w:szCs w:val="26"/>
        </w:rPr>
        <w:t>………………………………………………………………………………………</w:t>
      </w:r>
      <w:r>
        <w:rPr>
          <w:sz w:val="26"/>
          <w:szCs w:val="26"/>
        </w:rPr>
        <w:t>…</w:t>
      </w:r>
    </w:p>
    <w:p w14:paraId="21ED1E70" w14:textId="77777777" w:rsidR="002A70AB" w:rsidRPr="00C801EA" w:rsidRDefault="002A70AB" w:rsidP="002A70AB">
      <w:pPr>
        <w:jc w:val="both"/>
        <w:rPr>
          <w:sz w:val="26"/>
          <w:szCs w:val="26"/>
        </w:rPr>
      </w:pPr>
      <w:r w:rsidRPr="00C801EA">
        <w:rPr>
          <w:sz w:val="26"/>
          <w:szCs w:val="26"/>
        </w:rPr>
        <w:t>………………………………………………………………………………………</w:t>
      </w:r>
      <w:r>
        <w:rPr>
          <w:sz w:val="26"/>
          <w:szCs w:val="26"/>
        </w:rPr>
        <w:t>…</w:t>
      </w:r>
    </w:p>
    <w:p w14:paraId="536A5FA7" w14:textId="77777777" w:rsidR="002A70AB" w:rsidRPr="00C801EA" w:rsidRDefault="002A70AB" w:rsidP="002A70AB">
      <w:pPr>
        <w:jc w:val="both"/>
        <w:rPr>
          <w:sz w:val="26"/>
          <w:szCs w:val="26"/>
        </w:rPr>
      </w:pPr>
      <w:r w:rsidRPr="00C801EA">
        <w:rPr>
          <w:sz w:val="26"/>
          <w:szCs w:val="26"/>
        </w:rPr>
        <w:t>………………………………………………………………………………………</w:t>
      </w:r>
      <w:r>
        <w:rPr>
          <w:sz w:val="26"/>
          <w:szCs w:val="26"/>
        </w:rPr>
        <w:t>…</w:t>
      </w:r>
    </w:p>
    <w:p w14:paraId="50D71467" w14:textId="77777777" w:rsidR="002A70AB" w:rsidRPr="00C801EA" w:rsidRDefault="002A70AB" w:rsidP="002A70AB">
      <w:pPr>
        <w:jc w:val="both"/>
        <w:rPr>
          <w:sz w:val="26"/>
          <w:szCs w:val="26"/>
        </w:rPr>
      </w:pPr>
      <w:r w:rsidRPr="00C801EA">
        <w:rPr>
          <w:sz w:val="26"/>
          <w:szCs w:val="26"/>
        </w:rPr>
        <w:t>………………………………………………………………………………………</w:t>
      </w:r>
      <w:r>
        <w:rPr>
          <w:sz w:val="26"/>
          <w:szCs w:val="26"/>
        </w:rPr>
        <w:t>…</w:t>
      </w:r>
    </w:p>
    <w:p w14:paraId="60019918" w14:textId="77777777" w:rsidR="002A70AB" w:rsidRPr="00C801EA" w:rsidRDefault="002A70AB" w:rsidP="002A70AB">
      <w:pPr>
        <w:jc w:val="both"/>
        <w:rPr>
          <w:sz w:val="26"/>
          <w:szCs w:val="26"/>
        </w:rPr>
      </w:pPr>
      <w:r w:rsidRPr="00C801EA">
        <w:rPr>
          <w:sz w:val="26"/>
          <w:szCs w:val="26"/>
        </w:rPr>
        <w:t>………………………………………………………………………………………</w:t>
      </w:r>
      <w:r>
        <w:rPr>
          <w:sz w:val="26"/>
          <w:szCs w:val="26"/>
        </w:rPr>
        <w:t>…</w:t>
      </w:r>
    </w:p>
    <w:p w14:paraId="1A09271C" w14:textId="77777777" w:rsidR="002A70AB" w:rsidRPr="00C801EA" w:rsidRDefault="002A70AB" w:rsidP="002A70AB">
      <w:pPr>
        <w:jc w:val="both"/>
        <w:rPr>
          <w:sz w:val="26"/>
          <w:szCs w:val="26"/>
        </w:rPr>
      </w:pPr>
      <w:r w:rsidRPr="00C801EA">
        <w:rPr>
          <w:sz w:val="26"/>
          <w:szCs w:val="26"/>
        </w:rPr>
        <w:t>………………………………………………………………………………………</w:t>
      </w:r>
      <w:r>
        <w:rPr>
          <w:sz w:val="26"/>
          <w:szCs w:val="26"/>
        </w:rPr>
        <w:t>…</w:t>
      </w:r>
    </w:p>
    <w:p w14:paraId="303989B2" w14:textId="77777777" w:rsidR="002A70AB" w:rsidRPr="00C801EA" w:rsidRDefault="002A70AB" w:rsidP="002A70AB">
      <w:pPr>
        <w:jc w:val="both"/>
        <w:rPr>
          <w:sz w:val="26"/>
          <w:szCs w:val="26"/>
        </w:rPr>
      </w:pPr>
      <w:r w:rsidRPr="00C801EA">
        <w:rPr>
          <w:sz w:val="26"/>
          <w:szCs w:val="26"/>
        </w:rPr>
        <w:t>………………………………………………………………………………………</w:t>
      </w:r>
      <w:r>
        <w:rPr>
          <w:sz w:val="26"/>
          <w:szCs w:val="26"/>
        </w:rPr>
        <w:t>…</w:t>
      </w:r>
    </w:p>
    <w:p w14:paraId="4AF068C9" w14:textId="77777777" w:rsidR="002A70AB" w:rsidRPr="00C801EA" w:rsidRDefault="002A70AB" w:rsidP="002A70AB">
      <w:pPr>
        <w:jc w:val="both"/>
        <w:rPr>
          <w:sz w:val="26"/>
          <w:szCs w:val="26"/>
        </w:rPr>
      </w:pPr>
      <w:r w:rsidRPr="00C801EA">
        <w:rPr>
          <w:sz w:val="26"/>
          <w:szCs w:val="26"/>
        </w:rPr>
        <w:t>………………………………………………………………………………………</w:t>
      </w:r>
      <w:r>
        <w:rPr>
          <w:sz w:val="26"/>
          <w:szCs w:val="26"/>
        </w:rPr>
        <w:t>…</w:t>
      </w:r>
    </w:p>
    <w:p w14:paraId="12D28A99" w14:textId="77777777" w:rsidR="002A70AB" w:rsidRPr="00C801EA" w:rsidRDefault="002A70AB" w:rsidP="002A70AB">
      <w:pPr>
        <w:jc w:val="both"/>
        <w:rPr>
          <w:sz w:val="26"/>
          <w:szCs w:val="26"/>
        </w:rPr>
      </w:pPr>
      <w:r w:rsidRPr="00C801EA">
        <w:rPr>
          <w:sz w:val="26"/>
          <w:szCs w:val="26"/>
        </w:rPr>
        <w:t>………………………………………………………………………………………</w:t>
      </w:r>
      <w:r>
        <w:rPr>
          <w:sz w:val="26"/>
          <w:szCs w:val="26"/>
        </w:rPr>
        <w:t>…</w:t>
      </w:r>
    </w:p>
    <w:p w14:paraId="4A3427C6" w14:textId="77777777" w:rsidR="002A70AB" w:rsidRPr="00C801EA" w:rsidRDefault="002A70AB" w:rsidP="002A70AB">
      <w:pPr>
        <w:jc w:val="both"/>
        <w:rPr>
          <w:sz w:val="26"/>
          <w:szCs w:val="26"/>
        </w:rPr>
      </w:pPr>
      <w:r w:rsidRPr="00C801EA">
        <w:rPr>
          <w:sz w:val="26"/>
          <w:szCs w:val="26"/>
        </w:rPr>
        <w:t>………………………………………………………………………………………</w:t>
      </w:r>
      <w:r>
        <w:rPr>
          <w:sz w:val="26"/>
          <w:szCs w:val="26"/>
        </w:rPr>
        <w:t>…</w:t>
      </w:r>
    </w:p>
    <w:p w14:paraId="0C7A6263" w14:textId="77777777" w:rsidR="002A70AB" w:rsidRPr="00C801EA" w:rsidRDefault="002A70AB" w:rsidP="002A70AB">
      <w:pPr>
        <w:jc w:val="both"/>
        <w:rPr>
          <w:sz w:val="26"/>
          <w:szCs w:val="26"/>
        </w:rPr>
      </w:pPr>
      <w:r w:rsidRPr="00C801EA">
        <w:rPr>
          <w:sz w:val="26"/>
          <w:szCs w:val="26"/>
        </w:rPr>
        <w:t>………………………………………………………………………………………</w:t>
      </w:r>
      <w:r>
        <w:rPr>
          <w:sz w:val="26"/>
          <w:szCs w:val="26"/>
        </w:rPr>
        <w:t>…</w:t>
      </w:r>
    </w:p>
    <w:p w14:paraId="36F6FBED" w14:textId="77777777" w:rsidR="002A70AB" w:rsidRPr="00C801EA" w:rsidRDefault="002A70AB" w:rsidP="002A70AB">
      <w:pPr>
        <w:jc w:val="both"/>
        <w:rPr>
          <w:sz w:val="26"/>
          <w:szCs w:val="26"/>
        </w:rPr>
      </w:pPr>
      <w:r w:rsidRPr="00C801EA">
        <w:rPr>
          <w:sz w:val="26"/>
          <w:szCs w:val="26"/>
        </w:rPr>
        <w:t>………………………………………………………………………………………</w:t>
      </w:r>
      <w:r>
        <w:rPr>
          <w:sz w:val="26"/>
          <w:szCs w:val="26"/>
        </w:rPr>
        <w:t>…</w:t>
      </w:r>
    </w:p>
    <w:p w14:paraId="1A094697" w14:textId="77777777" w:rsidR="002A70AB" w:rsidRPr="00C801EA" w:rsidRDefault="002A70AB" w:rsidP="002A70AB">
      <w:pPr>
        <w:jc w:val="both"/>
        <w:rPr>
          <w:sz w:val="26"/>
          <w:szCs w:val="26"/>
        </w:rPr>
      </w:pPr>
      <w:r w:rsidRPr="00C801EA">
        <w:rPr>
          <w:sz w:val="26"/>
          <w:szCs w:val="26"/>
        </w:rPr>
        <w:t>………………………………………………………………………………………</w:t>
      </w:r>
      <w:r>
        <w:rPr>
          <w:sz w:val="26"/>
          <w:szCs w:val="26"/>
        </w:rPr>
        <w:t>…</w:t>
      </w:r>
    </w:p>
    <w:p w14:paraId="21DE04F8" w14:textId="77777777" w:rsidR="002A70AB" w:rsidRPr="00C801EA" w:rsidRDefault="002A70AB" w:rsidP="002A70AB">
      <w:pPr>
        <w:jc w:val="both"/>
        <w:rPr>
          <w:sz w:val="26"/>
          <w:szCs w:val="26"/>
        </w:rPr>
      </w:pPr>
      <w:r w:rsidRPr="00C801EA">
        <w:rPr>
          <w:sz w:val="26"/>
          <w:szCs w:val="26"/>
        </w:rPr>
        <w:t>………………………………………………………………………………………</w:t>
      </w:r>
      <w:r>
        <w:rPr>
          <w:sz w:val="26"/>
          <w:szCs w:val="26"/>
        </w:rPr>
        <w:t>…</w:t>
      </w:r>
    </w:p>
    <w:p w14:paraId="74616F12" w14:textId="77777777" w:rsidR="002A70AB" w:rsidRPr="00C801EA" w:rsidRDefault="002A70AB" w:rsidP="002A70AB">
      <w:pPr>
        <w:jc w:val="both"/>
        <w:rPr>
          <w:sz w:val="26"/>
          <w:szCs w:val="26"/>
        </w:rPr>
      </w:pPr>
      <w:r w:rsidRPr="00C801EA">
        <w:rPr>
          <w:sz w:val="26"/>
          <w:szCs w:val="26"/>
        </w:rPr>
        <w:t>………………………………………………………………………………………</w:t>
      </w:r>
      <w:r>
        <w:rPr>
          <w:sz w:val="26"/>
          <w:szCs w:val="26"/>
        </w:rPr>
        <w:t>…</w:t>
      </w:r>
    </w:p>
    <w:p w14:paraId="03CD67BF" w14:textId="77777777" w:rsidR="002A70AB" w:rsidRPr="00C801EA" w:rsidRDefault="002A70AB" w:rsidP="002A70AB">
      <w:pPr>
        <w:jc w:val="both"/>
        <w:rPr>
          <w:sz w:val="26"/>
          <w:szCs w:val="26"/>
        </w:rPr>
      </w:pPr>
      <w:r w:rsidRPr="00C801EA">
        <w:rPr>
          <w:sz w:val="26"/>
          <w:szCs w:val="26"/>
        </w:rPr>
        <w:t>………………………………………………………………………………………</w:t>
      </w:r>
      <w:r>
        <w:rPr>
          <w:sz w:val="26"/>
          <w:szCs w:val="26"/>
        </w:rPr>
        <w:t>…</w:t>
      </w:r>
    </w:p>
    <w:p w14:paraId="3B625A34" w14:textId="77777777" w:rsidR="002A70AB" w:rsidRPr="00C801EA" w:rsidRDefault="002A70AB" w:rsidP="002A70AB">
      <w:pPr>
        <w:jc w:val="both"/>
        <w:rPr>
          <w:sz w:val="26"/>
          <w:szCs w:val="26"/>
        </w:rPr>
      </w:pPr>
      <w:r w:rsidRPr="00C801EA">
        <w:rPr>
          <w:sz w:val="26"/>
          <w:szCs w:val="26"/>
        </w:rPr>
        <w:t>………………………………………………………………………………………</w:t>
      </w:r>
      <w:r>
        <w:rPr>
          <w:sz w:val="26"/>
          <w:szCs w:val="26"/>
        </w:rPr>
        <w:t>…</w:t>
      </w:r>
    </w:p>
    <w:p w14:paraId="74A7557E" w14:textId="77777777" w:rsidR="002A70AB" w:rsidRPr="00C801EA" w:rsidRDefault="002A70AB" w:rsidP="002A70AB">
      <w:pPr>
        <w:jc w:val="both"/>
        <w:rPr>
          <w:sz w:val="26"/>
          <w:szCs w:val="26"/>
        </w:rPr>
      </w:pPr>
      <w:r w:rsidRPr="00C801EA">
        <w:rPr>
          <w:sz w:val="26"/>
          <w:szCs w:val="26"/>
        </w:rPr>
        <w:t>………………………………………………………………………………………</w:t>
      </w:r>
      <w:r>
        <w:rPr>
          <w:sz w:val="26"/>
          <w:szCs w:val="26"/>
        </w:rPr>
        <w:t>…</w:t>
      </w:r>
    </w:p>
    <w:p w14:paraId="3827EC02" w14:textId="77777777" w:rsidR="002A70AB" w:rsidRPr="00C801EA" w:rsidRDefault="002A70AB" w:rsidP="002A70AB">
      <w:pPr>
        <w:jc w:val="both"/>
        <w:rPr>
          <w:sz w:val="26"/>
          <w:szCs w:val="26"/>
        </w:rPr>
      </w:pPr>
      <w:r w:rsidRPr="00C801EA">
        <w:rPr>
          <w:sz w:val="26"/>
          <w:szCs w:val="26"/>
        </w:rPr>
        <w:t>………………………………………………………………………………………</w:t>
      </w:r>
      <w:r>
        <w:rPr>
          <w:sz w:val="26"/>
          <w:szCs w:val="26"/>
        </w:rPr>
        <w:t>…</w:t>
      </w:r>
    </w:p>
    <w:p w14:paraId="0E6F4FB4" w14:textId="77777777" w:rsidR="002A70AB" w:rsidRPr="00C801EA" w:rsidRDefault="002A70AB" w:rsidP="002A70AB">
      <w:pPr>
        <w:jc w:val="both"/>
        <w:rPr>
          <w:sz w:val="26"/>
          <w:szCs w:val="26"/>
        </w:rPr>
      </w:pPr>
      <w:r w:rsidRPr="00C801EA">
        <w:rPr>
          <w:sz w:val="26"/>
          <w:szCs w:val="26"/>
        </w:rPr>
        <w:t>………………………………………………………………………………………</w:t>
      </w:r>
      <w:r>
        <w:rPr>
          <w:sz w:val="26"/>
          <w:szCs w:val="26"/>
        </w:rPr>
        <w:t>…</w:t>
      </w:r>
    </w:p>
    <w:p w14:paraId="5ED01574" w14:textId="77777777" w:rsidR="002A70AB" w:rsidRPr="00C801EA" w:rsidRDefault="002A70AB" w:rsidP="002A70AB">
      <w:pPr>
        <w:jc w:val="both"/>
        <w:rPr>
          <w:sz w:val="26"/>
          <w:szCs w:val="26"/>
        </w:rPr>
      </w:pPr>
      <w:r w:rsidRPr="00C801EA">
        <w:rPr>
          <w:sz w:val="26"/>
          <w:szCs w:val="26"/>
        </w:rPr>
        <w:t>………………………………………………………………………………………</w:t>
      </w:r>
      <w:r>
        <w:rPr>
          <w:sz w:val="26"/>
          <w:szCs w:val="26"/>
        </w:rPr>
        <w:t>…</w:t>
      </w:r>
    </w:p>
    <w:p w14:paraId="179A3E63" w14:textId="77777777" w:rsidR="002A70AB" w:rsidRPr="00C801EA" w:rsidRDefault="002A70AB" w:rsidP="002A70AB">
      <w:pPr>
        <w:jc w:val="both"/>
        <w:rPr>
          <w:sz w:val="26"/>
          <w:szCs w:val="26"/>
        </w:rPr>
      </w:pPr>
      <w:r w:rsidRPr="00C801EA">
        <w:rPr>
          <w:sz w:val="26"/>
          <w:szCs w:val="26"/>
        </w:rPr>
        <w:t>………………………………………………………………………………………</w:t>
      </w:r>
      <w:r>
        <w:rPr>
          <w:sz w:val="26"/>
          <w:szCs w:val="26"/>
        </w:rPr>
        <w:t>…</w:t>
      </w:r>
    </w:p>
    <w:p w14:paraId="5C854492" w14:textId="77777777" w:rsidR="002A70AB" w:rsidRPr="00C801EA" w:rsidRDefault="002A70AB" w:rsidP="002A70AB">
      <w:pPr>
        <w:jc w:val="both"/>
        <w:rPr>
          <w:sz w:val="26"/>
          <w:szCs w:val="26"/>
        </w:rPr>
      </w:pPr>
      <w:r w:rsidRPr="00C801EA">
        <w:rPr>
          <w:sz w:val="26"/>
          <w:szCs w:val="26"/>
        </w:rPr>
        <w:t>………………………………………………………………………………………</w:t>
      </w:r>
      <w:r>
        <w:rPr>
          <w:sz w:val="26"/>
          <w:szCs w:val="26"/>
        </w:rPr>
        <w:t>…</w:t>
      </w:r>
    </w:p>
    <w:p w14:paraId="6801DFED" w14:textId="77777777" w:rsidR="002A70AB" w:rsidRPr="00C801EA" w:rsidRDefault="002A70AB" w:rsidP="002A70AB">
      <w:pPr>
        <w:jc w:val="both"/>
        <w:rPr>
          <w:sz w:val="26"/>
          <w:szCs w:val="26"/>
        </w:rPr>
      </w:pPr>
      <w:r w:rsidRPr="00C801EA">
        <w:rPr>
          <w:sz w:val="26"/>
          <w:szCs w:val="26"/>
        </w:rPr>
        <w:t>………………………………………………………………………………………</w:t>
      </w:r>
      <w:r>
        <w:rPr>
          <w:sz w:val="26"/>
          <w:szCs w:val="26"/>
        </w:rPr>
        <w:t>…</w:t>
      </w:r>
    </w:p>
    <w:p w14:paraId="3DE4DBAF" w14:textId="4030E4C3" w:rsidR="00D55F0D" w:rsidRPr="00C801EA" w:rsidRDefault="002A70AB" w:rsidP="000C2536">
      <w:pPr>
        <w:jc w:val="both"/>
        <w:rPr>
          <w:sz w:val="26"/>
          <w:szCs w:val="26"/>
        </w:rPr>
      </w:pPr>
      <w:r w:rsidRPr="00C801EA">
        <w:rPr>
          <w:sz w:val="26"/>
          <w:szCs w:val="26"/>
        </w:rPr>
        <w:t>………………………………………………………………………………………</w:t>
      </w:r>
      <w:r>
        <w:rPr>
          <w:sz w:val="26"/>
          <w:szCs w:val="26"/>
        </w:rPr>
        <w:t>…</w:t>
      </w:r>
    </w:p>
    <w:p w14:paraId="4010C68A" w14:textId="722BCA23" w:rsidR="00D54FEA" w:rsidRPr="0052175D" w:rsidRDefault="00D54FEA" w:rsidP="000C2536">
      <w:pPr>
        <w:pStyle w:val="Heading1"/>
        <w:jc w:val="both"/>
        <w:rPr>
          <w:sz w:val="32"/>
        </w:rPr>
      </w:pPr>
      <w:bookmarkStart w:id="2" w:name="_Toc138234001"/>
      <w:r w:rsidRPr="0052175D">
        <w:rPr>
          <w:sz w:val="32"/>
        </w:rPr>
        <w:lastRenderedPageBreak/>
        <w:t>TABLE OF CONTENTS</w:t>
      </w:r>
      <w:bookmarkEnd w:id="2"/>
    </w:p>
    <w:sdt>
      <w:sdtPr>
        <w:rPr>
          <w:b w:val="0"/>
          <w:sz w:val="26"/>
          <w:szCs w:val="26"/>
        </w:rPr>
        <w:id w:val="-2012208669"/>
        <w:docPartObj>
          <w:docPartGallery w:val="Table of Contents"/>
          <w:docPartUnique/>
        </w:docPartObj>
      </w:sdtPr>
      <w:sdtContent>
        <w:p w14:paraId="173CE712" w14:textId="57810AA1" w:rsidR="002A70AB" w:rsidRDefault="00D55F0D">
          <w:pPr>
            <w:pStyle w:val="TOC1"/>
            <w:tabs>
              <w:tab w:val="right" w:leader="dot" w:pos="9061"/>
            </w:tabs>
            <w:rPr>
              <w:rFonts w:asciiTheme="minorHAnsi" w:hAnsiTheme="minorHAnsi"/>
              <w:b w:val="0"/>
              <w:noProof/>
            </w:rPr>
          </w:pPr>
          <w:r w:rsidRPr="00C801EA">
            <w:rPr>
              <w:sz w:val="26"/>
              <w:szCs w:val="26"/>
            </w:rPr>
            <w:fldChar w:fldCharType="begin"/>
          </w:r>
          <w:r w:rsidRPr="00C801EA">
            <w:rPr>
              <w:sz w:val="26"/>
              <w:szCs w:val="26"/>
            </w:rPr>
            <w:instrText xml:space="preserve"> TOC \o "1-3" \h \z \u </w:instrText>
          </w:r>
          <w:r w:rsidRPr="00C801EA">
            <w:rPr>
              <w:sz w:val="26"/>
              <w:szCs w:val="26"/>
            </w:rPr>
            <w:fldChar w:fldCharType="separate"/>
          </w:r>
          <w:hyperlink w:anchor="_Toc138234000" w:history="1">
            <w:r w:rsidR="002A70AB" w:rsidRPr="00476233">
              <w:rPr>
                <w:rStyle w:val="Hyperlink"/>
                <w:noProof/>
              </w:rPr>
              <w:t>TEACHER’S COMMENTS</w:t>
            </w:r>
            <w:r w:rsidR="002A70AB">
              <w:rPr>
                <w:noProof/>
                <w:webHidden/>
              </w:rPr>
              <w:tab/>
            </w:r>
            <w:r w:rsidR="002A70AB">
              <w:rPr>
                <w:noProof/>
                <w:webHidden/>
              </w:rPr>
              <w:fldChar w:fldCharType="begin"/>
            </w:r>
            <w:r w:rsidR="002A70AB">
              <w:rPr>
                <w:noProof/>
                <w:webHidden/>
              </w:rPr>
              <w:instrText xml:space="preserve"> PAGEREF _Toc138234000 \h </w:instrText>
            </w:r>
            <w:r w:rsidR="002A70AB">
              <w:rPr>
                <w:noProof/>
                <w:webHidden/>
              </w:rPr>
            </w:r>
            <w:r w:rsidR="002A70AB">
              <w:rPr>
                <w:noProof/>
                <w:webHidden/>
              </w:rPr>
              <w:fldChar w:fldCharType="separate"/>
            </w:r>
            <w:r w:rsidR="002A70AB">
              <w:rPr>
                <w:noProof/>
                <w:webHidden/>
              </w:rPr>
              <w:t>2</w:t>
            </w:r>
            <w:r w:rsidR="002A70AB">
              <w:rPr>
                <w:noProof/>
                <w:webHidden/>
              </w:rPr>
              <w:fldChar w:fldCharType="end"/>
            </w:r>
          </w:hyperlink>
        </w:p>
        <w:p w14:paraId="16795FA1" w14:textId="0E5F285B" w:rsidR="002A70AB" w:rsidRDefault="002A70AB">
          <w:pPr>
            <w:pStyle w:val="TOC1"/>
            <w:tabs>
              <w:tab w:val="right" w:leader="dot" w:pos="9061"/>
            </w:tabs>
            <w:rPr>
              <w:rFonts w:asciiTheme="minorHAnsi" w:hAnsiTheme="minorHAnsi"/>
              <w:b w:val="0"/>
              <w:noProof/>
            </w:rPr>
          </w:pPr>
          <w:hyperlink w:anchor="_Toc138234001" w:history="1">
            <w:r w:rsidRPr="00476233">
              <w:rPr>
                <w:rStyle w:val="Hyperlink"/>
                <w:noProof/>
              </w:rPr>
              <w:t>TABLE OF CONTENTS</w:t>
            </w:r>
            <w:r>
              <w:rPr>
                <w:noProof/>
                <w:webHidden/>
              </w:rPr>
              <w:tab/>
            </w:r>
            <w:r>
              <w:rPr>
                <w:noProof/>
                <w:webHidden/>
              </w:rPr>
              <w:fldChar w:fldCharType="begin"/>
            </w:r>
            <w:r>
              <w:rPr>
                <w:noProof/>
                <w:webHidden/>
              </w:rPr>
              <w:instrText xml:space="preserve"> PAGEREF _Toc138234001 \h </w:instrText>
            </w:r>
            <w:r>
              <w:rPr>
                <w:noProof/>
                <w:webHidden/>
              </w:rPr>
            </w:r>
            <w:r>
              <w:rPr>
                <w:noProof/>
                <w:webHidden/>
              </w:rPr>
              <w:fldChar w:fldCharType="separate"/>
            </w:r>
            <w:r>
              <w:rPr>
                <w:noProof/>
                <w:webHidden/>
              </w:rPr>
              <w:t>3</w:t>
            </w:r>
            <w:r>
              <w:rPr>
                <w:noProof/>
                <w:webHidden/>
              </w:rPr>
              <w:fldChar w:fldCharType="end"/>
            </w:r>
          </w:hyperlink>
        </w:p>
        <w:p w14:paraId="49565EE8" w14:textId="33E2FDFC" w:rsidR="002A70AB" w:rsidRDefault="002A70AB">
          <w:pPr>
            <w:pStyle w:val="TOC1"/>
            <w:tabs>
              <w:tab w:val="right" w:leader="dot" w:pos="9061"/>
            </w:tabs>
            <w:rPr>
              <w:rFonts w:asciiTheme="minorHAnsi" w:hAnsiTheme="minorHAnsi"/>
              <w:b w:val="0"/>
              <w:noProof/>
            </w:rPr>
          </w:pPr>
          <w:hyperlink w:anchor="_Toc138234002" w:history="1">
            <w:r w:rsidRPr="00476233">
              <w:rPr>
                <w:rStyle w:val="Hyperlink"/>
                <w:noProof/>
              </w:rPr>
              <w:t>TABLE OF FIGURES</w:t>
            </w:r>
            <w:r>
              <w:rPr>
                <w:noProof/>
                <w:webHidden/>
              </w:rPr>
              <w:tab/>
            </w:r>
            <w:r>
              <w:rPr>
                <w:noProof/>
                <w:webHidden/>
              </w:rPr>
              <w:fldChar w:fldCharType="begin"/>
            </w:r>
            <w:r>
              <w:rPr>
                <w:noProof/>
                <w:webHidden/>
              </w:rPr>
              <w:instrText xml:space="preserve"> PAGEREF _Toc138234002 \h </w:instrText>
            </w:r>
            <w:r>
              <w:rPr>
                <w:noProof/>
                <w:webHidden/>
              </w:rPr>
            </w:r>
            <w:r>
              <w:rPr>
                <w:noProof/>
                <w:webHidden/>
              </w:rPr>
              <w:fldChar w:fldCharType="separate"/>
            </w:r>
            <w:r>
              <w:rPr>
                <w:noProof/>
                <w:webHidden/>
              </w:rPr>
              <w:t>5</w:t>
            </w:r>
            <w:r>
              <w:rPr>
                <w:noProof/>
                <w:webHidden/>
              </w:rPr>
              <w:fldChar w:fldCharType="end"/>
            </w:r>
          </w:hyperlink>
        </w:p>
        <w:p w14:paraId="1183C5B2" w14:textId="706F8F34" w:rsidR="002A70AB" w:rsidRDefault="002A70AB">
          <w:pPr>
            <w:pStyle w:val="TOC1"/>
            <w:tabs>
              <w:tab w:val="right" w:leader="dot" w:pos="9061"/>
            </w:tabs>
            <w:rPr>
              <w:rFonts w:asciiTheme="minorHAnsi" w:hAnsiTheme="minorHAnsi"/>
              <w:b w:val="0"/>
              <w:noProof/>
            </w:rPr>
          </w:pPr>
          <w:hyperlink w:anchor="_Toc138234003" w:history="1">
            <w:r w:rsidRPr="00476233">
              <w:rPr>
                <w:rStyle w:val="Hyperlink"/>
                <w:noProof/>
              </w:rPr>
              <w:t>TABLE OF TABLES</w:t>
            </w:r>
            <w:r>
              <w:rPr>
                <w:noProof/>
                <w:webHidden/>
              </w:rPr>
              <w:tab/>
            </w:r>
            <w:r>
              <w:rPr>
                <w:noProof/>
                <w:webHidden/>
              </w:rPr>
              <w:fldChar w:fldCharType="begin"/>
            </w:r>
            <w:r>
              <w:rPr>
                <w:noProof/>
                <w:webHidden/>
              </w:rPr>
              <w:instrText xml:space="preserve"> PAGEREF _Toc138234003 \h </w:instrText>
            </w:r>
            <w:r>
              <w:rPr>
                <w:noProof/>
                <w:webHidden/>
              </w:rPr>
            </w:r>
            <w:r>
              <w:rPr>
                <w:noProof/>
                <w:webHidden/>
              </w:rPr>
              <w:fldChar w:fldCharType="separate"/>
            </w:r>
            <w:r>
              <w:rPr>
                <w:noProof/>
                <w:webHidden/>
              </w:rPr>
              <w:t>6</w:t>
            </w:r>
            <w:r>
              <w:rPr>
                <w:noProof/>
                <w:webHidden/>
              </w:rPr>
              <w:fldChar w:fldCharType="end"/>
            </w:r>
          </w:hyperlink>
        </w:p>
        <w:p w14:paraId="07440839" w14:textId="3A83DE98" w:rsidR="002A70AB" w:rsidRDefault="002A70AB">
          <w:pPr>
            <w:pStyle w:val="TOC1"/>
            <w:tabs>
              <w:tab w:val="left" w:pos="440"/>
              <w:tab w:val="right" w:leader="dot" w:pos="9061"/>
            </w:tabs>
            <w:rPr>
              <w:rFonts w:asciiTheme="minorHAnsi" w:hAnsiTheme="minorHAnsi"/>
              <w:b w:val="0"/>
              <w:noProof/>
            </w:rPr>
          </w:pPr>
          <w:hyperlink w:anchor="_Toc138234004" w:history="1">
            <w:r w:rsidRPr="00476233">
              <w:rPr>
                <w:rStyle w:val="Hyperlink"/>
                <w:noProof/>
              </w:rPr>
              <w:t>I.</w:t>
            </w:r>
            <w:r>
              <w:rPr>
                <w:rFonts w:asciiTheme="minorHAnsi" w:hAnsiTheme="minorHAnsi"/>
                <w:b w:val="0"/>
                <w:noProof/>
              </w:rPr>
              <w:tab/>
            </w:r>
            <w:r w:rsidRPr="00476233">
              <w:rPr>
                <w:rStyle w:val="Hyperlink"/>
                <w:noProof/>
              </w:rPr>
              <w:t>INTRODUCTION</w:t>
            </w:r>
            <w:r>
              <w:rPr>
                <w:noProof/>
                <w:webHidden/>
              </w:rPr>
              <w:tab/>
            </w:r>
            <w:r>
              <w:rPr>
                <w:noProof/>
                <w:webHidden/>
              </w:rPr>
              <w:fldChar w:fldCharType="begin"/>
            </w:r>
            <w:r>
              <w:rPr>
                <w:noProof/>
                <w:webHidden/>
              </w:rPr>
              <w:instrText xml:space="preserve"> PAGEREF _Toc138234004 \h </w:instrText>
            </w:r>
            <w:r>
              <w:rPr>
                <w:noProof/>
                <w:webHidden/>
              </w:rPr>
            </w:r>
            <w:r>
              <w:rPr>
                <w:noProof/>
                <w:webHidden/>
              </w:rPr>
              <w:fldChar w:fldCharType="separate"/>
            </w:r>
            <w:r>
              <w:rPr>
                <w:noProof/>
                <w:webHidden/>
              </w:rPr>
              <w:t>7</w:t>
            </w:r>
            <w:r>
              <w:rPr>
                <w:noProof/>
                <w:webHidden/>
              </w:rPr>
              <w:fldChar w:fldCharType="end"/>
            </w:r>
          </w:hyperlink>
        </w:p>
        <w:p w14:paraId="57FC1BEB" w14:textId="1FC91F1E" w:rsidR="002A70AB" w:rsidRDefault="002A70AB">
          <w:pPr>
            <w:pStyle w:val="TOC1"/>
            <w:tabs>
              <w:tab w:val="left" w:pos="660"/>
              <w:tab w:val="right" w:leader="dot" w:pos="9061"/>
            </w:tabs>
            <w:rPr>
              <w:rFonts w:asciiTheme="minorHAnsi" w:hAnsiTheme="minorHAnsi"/>
              <w:b w:val="0"/>
              <w:noProof/>
            </w:rPr>
          </w:pPr>
          <w:hyperlink w:anchor="_Toc138234005" w:history="1">
            <w:r w:rsidRPr="00476233">
              <w:rPr>
                <w:rStyle w:val="Hyperlink"/>
                <w:noProof/>
              </w:rPr>
              <w:t>II.</w:t>
            </w:r>
            <w:r>
              <w:rPr>
                <w:rFonts w:asciiTheme="minorHAnsi" w:hAnsiTheme="minorHAnsi"/>
                <w:b w:val="0"/>
                <w:noProof/>
              </w:rPr>
              <w:tab/>
            </w:r>
            <w:r w:rsidRPr="00476233">
              <w:rPr>
                <w:rStyle w:val="Hyperlink"/>
                <w:noProof/>
              </w:rPr>
              <w:t>RELATED WORK</w:t>
            </w:r>
            <w:r>
              <w:rPr>
                <w:noProof/>
                <w:webHidden/>
              </w:rPr>
              <w:tab/>
            </w:r>
            <w:r>
              <w:rPr>
                <w:noProof/>
                <w:webHidden/>
              </w:rPr>
              <w:fldChar w:fldCharType="begin"/>
            </w:r>
            <w:r>
              <w:rPr>
                <w:noProof/>
                <w:webHidden/>
              </w:rPr>
              <w:instrText xml:space="preserve"> PAGEREF _Toc138234005 \h </w:instrText>
            </w:r>
            <w:r>
              <w:rPr>
                <w:noProof/>
                <w:webHidden/>
              </w:rPr>
            </w:r>
            <w:r>
              <w:rPr>
                <w:noProof/>
                <w:webHidden/>
              </w:rPr>
              <w:fldChar w:fldCharType="separate"/>
            </w:r>
            <w:r>
              <w:rPr>
                <w:noProof/>
                <w:webHidden/>
              </w:rPr>
              <w:t>8</w:t>
            </w:r>
            <w:r>
              <w:rPr>
                <w:noProof/>
                <w:webHidden/>
              </w:rPr>
              <w:fldChar w:fldCharType="end"/>
            </w:r>
          </w:hyperlink>
        </w:p>
        <w:p w14:paraId="7DC7DC76" w14:textId="456B3DFC" w:rsidR="002A70AB" w:rsidRDefault="002A70AB">
          <w:pPr>
            <w:pStyle w:val="TOC1"/>
            <w:tabs>
              <w:tab w:val="left" w:pos="660"/>
              <w:tab w:val="right" w:leader="dot" w:pos="9061"/>
            </w:tabs>
            <w:rPr>
              <w:rFonts w:asciiTheme="minorHAnsi" w:hAnsiTheme="minorHAnsi"/>
              <w:b w:val="0"/>
              <w:noProof/>
            </w:rPr>
          </w:pPr>
          <w:hyperlink w:anchor="_Toc138234006" w:history="1">
            <w:r w:rsidRPr="00476233">
              <w:rPr>
                <w:rStyle w:val="Hyperlink"/>
                <w:noProof/>
              </w:rPr>
              <w:t>III.</w:t>
            </w:r>
            <w:r>
              <w:rPr>
                <w:rFonts w:asciiTheme="minorHAnsi" w:hAnsiTheme="minorHAnsi"/>
                <w:b w:val="0"/>
                <w:noProof/>
              </w:rPr>
              <w:tab/>
            </w:r>
            <w:r w:rsidRPr="00476233">
              <w:rPr>
                <w:rStyle w:val="Hyperlink"/>
                <w:noProof/>
              </w:rPr>
              <w:t>MODELING</w:t>
            </w:r>
            <w:r>
              <w:rPr>
                <w:noProof/>
                <w:webHidden/>
              </w:rPr>
              <w:tab/>
            </w:r>
            <w:r>
              <w:rPr>
                <w:noProof/>
                <w:webHidden/>
              </w:rPr>
              <w:fldChar w:fldCharType="begin"/>
            </w:r>
            <w:r>
              <w:rPr>
                <w:noProof/>
                <w:webHidden/>
              </w:rPr>
              <w:instrText xml:space="preserve"> PAGEREF _Toc138234006 \h </w:instrText>
            </w:r>
            <w:r>
              <w:rPr>
                <w:noProof/>
                <w:webHidden/>
              </w:rPr>
            </w:r>
            <w:r>
              <w:rPr>
                <w:noProof/>
                <w:webHidden/>
              </w:rPr>
              <w:fldChar w:fldCharType="separate"/>
            </w:r>
            <w:r>
              <w:rPr>
                <w:noProof/>
                <w:webHidden/>
              </w:rPr>
              <w:t>10</w:t>
            </w:r>
            <w:r>
              <w:rPr>
                <w:noProof/>
                <w:webHidden/>
              </w:rPr>
              <w:fldChar w:fldCharType="end"/>
            </w:r>
          </w:hyperlink>
        </w:p>
        <w:p w14:paraId="77618FC1" w14:textId="75CE92A6" w:rsidR="002A70AB" w:rsidRDefault="002A70AB">
          <w:pPr>
            <w:pStyle w:val="TOC2"/>
            <w:tabs>
              <w:tab w:val="left" w:pos="880"/>
              <w:tab w:val="right" w:leader="dot" w:pos="9061"/>
            </w:tabs>
            <w:rPr>
              <w:rFonts w:asciiTheme="minorHAnsi" w:hAnsiTheme="minorHAnsi"/>
              <w:b w:val="0"/>
              <w:noProof/>
            </w:rPr>
          </w:pPr>
          <w:hyperlink w:anchor="_Toc138234007" w:history="1">
            <w:r w:rsidRPr="00476233">
              <w:rPr>
                <w:rStyle w:val="Hyperlink"/>
                <w:noProof/>
                <w:lang w:val="en-US"/>
              </w:rPr>
              <w:t>3.1.</w:t>
            </w:r>
            <w:r>
              <w:rPr>
                <w:rFonts w:asciiTheme="minorHAnsi" w:hAnsiTheme="minorHAnsi"/>
                <w:b w:val="0"/>
                <w:noProof/>
              </w:rPr>
              <w:tab/>
            </w:r>
            <w:r w:rsidRPr="00476233">
              <w:rPr>
                <w:rStyle w:val="Hyperlink"/>
                <w:noProof/>
              </w:rPr>
              <w:t>D</w:t>
            </w:r>
            <w:r w:rsidRPr="00476233">
              <w:rPr>
                <w:rStyle w:val="Hyperlink"/>
                <w:noProof/>
                <w:lang w:val="en-US"/>
              </w:rPr>
              <w:t>ATA PREPARATION</w:t>
            </w:r>
            <w:r>
              <w:rPr>
                <w:noProof/>
                <w:webHidden/>
              </w:rPr>
              <w:tab/>
            </w:r>
            <w:r>
              <w:rPr>
                <w:noProof/>
                <w:webHidden/>
              </w:rPr>
              <w:fldChar w:fldCharType="begin"/>
            </w:r>
            <w:r>
              <w:rPr>
                <w:noProof/>
                <w:webHidden/>
              </w:rPr>
              <w:instrText xml:space="preserve"> PAGEREF _Toc138234007 \h </w:instrText>
            </w:r>
            <w:r>
              <w:rPr>
                <w:noProof/>
                <w:webHidden/>
              </w:rPr>
            </w:r>
            <w:r>
              <w:rPr>
                <w:noProof/>
                <w:webHidden/>
              </w:rPr>
              <w:fldChar w:fldCharType="separate"/>
            </w:r>
            <w:r>
              <w:rPr>
                <w:noProof/>
                <w:webHidden/>
              </w:rPr>
              <w:t>10</w:t>
            </w:r>
            <w:r>
              <w:rPr>
                <w:noProof/>
                <w:webHidden/>
              </w:rPr>
              <w:fldChar w:fldCharType="end"/>
            </w:r>
          </w:hyperlink>
        </w:p>
        <w:p w14:paraId="74D4C6BC" w14:textId="0FEB4101" w:rsidR="002A70AB" w:rsidRDefault="002A70AB">
          <w:pPr>
            <w:pStyle w:val="TOC2"/>
            <w:tabs>
              <w:tab w:val="left" w:pos="880"/>
              <w:tab w:val="right" w:leader="dot" w:pos="9061"/>
            </w:tabs>
            <w:rPr>
              <w:rFonts w:asciiTheme="minorHAnsi" w:hAnsiTheme="minorHAnsi"/>
              <w:b w:val="0"/>
              <w:noProof/>
            </w:rPr>
          </w:pPr>
          <w:hyperlink w:anchor="_Toc138234008" w:history="1">
            <w:r w:rsidRPr="00476233">
              <w:rPr>
                <w:rStyle w:val="Hyperlink"/>
                <w:noProof/>
              </w:rPr>
              <w:t>3.2.</w:t>
            </w:r>
            <w:r>
              <w:rPr>
                <w:rFonts w:asciiTheme="minorHAnsi" w:hAnsiTheme="minorHAnsi"/>
                <w:b w:val="0"/>
                <w:noProof/>
              </w:rPr>
              <w:tab/>
            </w:r>
            <w:r w:rsidRPr="00476233">
              <w:rPr>
                <w:rStyle w:val="Hyperlink"/>
                <w:noProof/>
              </w:rPr>
              <w:t>RNN</w:t>
            </w:r>
            <w:r>
              <w:rPr>
                <w:noProof/>
                <w:webHidden/>
              </w:rPr>
              <w:tab/>
            </w:r>
            <w:r>
              <w:rPr>
                <w:noProof/>
                <w:webHidden/>
              </w:rPr>
              <w:fldChar w:fldCharType="begin"/>
            </w:r>
            <w:r>
              <w:rPr>
                <w:noProof/>
                <w:webHidden/>
              </w:rPr>
              <w:instrText xml:space="preserve"> PAGEREF _Toc138234008 \h </w:instrText>
            </w:r>
            <w:r>
              <w:rPr>
                <w:noProof/>
                <w:webHidden/>
              </w:rPr>
            </w:r>
            <w:r>
              <w:rPr>
                <w:noProof/>
                <w:webHidden/>
              </w:rPr>
              <w:fldChar w:fldCharType="separate"/>
            </w:r>
            <w:r>
              <w:rPr>
                <w:noProof/>
                <w:webHidden/>
              </w:rPr>
              <w:t>10</w:t>
            </w:r>
            <w:r>
              <w:rPr>
                <w:noProof/>
                <w:webHidden/>
              </w:rPr>
              <w:fldChar w:fldCharType="end"/>
            </w:r>
          </w:hyperlink>
        </w:p>
        <w:p w14:paraId="21D92298" w14:textId="7B182498" w:rsidR="002A70AB" w:rsidRDefault="002A70AB">
          <w:pPr>
            <w:pStyle w:val="TOC2"/>
            <w:tabs>
              <w:tab w:val="left" w:pos="880"/>
              <w:tab w:val="right" w:leader="dot" w:pos="9061"/>
            </w:tabs>
            <w:rPr>
              <w:rFonts w:asciiTheme="minorHAnsi" w:hAnsiTheme="minorHAnsi"/>
              <w:b w:val="0"/>
              <w:noProof/>
            </w:rPr>
          </w:pPr>
          <w:hyperlink w:anchor="_Toc138234009" w:history="1">
            <w:r w:rsidRPr="00476233">
              <w:rPr>
                <w:rStyle w:val="Hyperlink"/>
                <w:noProof/>
              </w:rPr>
              <w:t>3.3.</w:t>
            </w:r>
            <w:r>
              <w:rPr>
                <w:rFonts w:asciiTheme="minorHAnsi" w:hAnsiTheme="minorHAnsi"/>
                <w:b w:val="0"/>
                <w:noProof/>
              </w:rPr>
              <w:tab/>
            </w:r>
            <w:r w:rsidRPr="00476233">
              <w:rPr>
                <w:rStyle w:val="Hyperlink"/>
                <w:noProof/>
              </w:rPr>
              <w:t>LSTM</w:t>
            </w:r>
            <w:r>
              <w:rPr>
                <w:noProof/>
                <w:webHidden/>
              </w:rPr>
              <w:tab/>
            </w:r>
            <w:r>
              <w:rPr>
                <w:noProof/>
                <w:webHidden/>
              </w:rPr>
              <w:fldChar w:fldCharType="begin"/>
            </w:r>
            <w:r>
              <w:rPr>
                <w:noProof/>
                <w:webHidden/>
              </w:rPr>
              <w:instrText xml:space="preserve"> PAGEREF _Toc138234009 \h </w:instrText>
            </w:r>
            <w:r>
              <w:rPr>
                <w:noProof/>
                <w:webHidden/>
              </w:rPr>
            </w:r>
            <w:r>
              <w:rPr>
                <w:noProof/>
                <w:webHidden/>
              </w:rPr>
              <w:fldChar w:fldCharType="separate"/>
            </w:r>
            <w:r>
              <w:rPr>
                <w:noProof/>
                <w:webHidden/>
              </w:rPr>
              <w:t>11</w:t>
            </w:r>
            <w:r>
              <w:rPr>
                <w:noProof/>
                <w:webHidden/>
              </w:rPr>
              <w:fldChar w:fldCharType="end"/>
            </w:r>
          </w:hyperlink>
        </w:p>
        <w:p w14:paraId="2210E448" w14:textId="17DD68E5" w:rsidR="002A70AB" w:rsidRDefault="002A70AB">
          <w:pPr>
            <w:pStyle w:val="TOC2"/>
            <w:tabs>
              <w:tab w:val="left" w:pos="880"/>
              <w:tab w:val="right" w:leader="dot" w:pos="9061"/>
            </w:tabs>
            <w:rPr>
              <w:rFonts w:asciiTheme="minorHAnsi" w:hAnsiTheme="minorHAnsi"/>
              <w:b w:val="0"/>
              <w:noProof/>
            </w:rPr>
          </w:pPr>
          <w:hyperlink w:anchor="_Toc138234010" w:history="1">
            <w:r w:rsidRPr="00476233">
              <w:rPr>
                <w:rStyle w:val="Hyperlink"/>
                <w:noProof/>
                <w:lang w:val="en-US"/>
              </w:rPr>
              <w:t>3.4.</w:t>
            </w:r>
            <w:r>
              <w:rPr>
                <w:rFonts w:asciiTheme="minorHAnsi" w:hAnsiTheme="minorHAnsi"/>
                <w:b w:val="0"/>
                <w:noProof/>
              </w:rPr>
              <w:tab/>
            </w:r>
            <w:r w:rsidRPr="00476233">
              <w:rPr>
                <w:rStyle w:val="Hyperlink"/>
                <w:noProof/>
                <w:lang w:val="en-US"/>
              </w:rPr>
              <w:t>DNN</w:t>
            </w:r>
            <w:r>
              <w:rPr>
                <w:noProof/>
                <w:webHidden/>
              </w:rPr>
              <w:tab/>
            </w:r>
            <w:r>
              <w:rPr>
                <w:noProof/>
                <w:webHidden/>
              </w:rPr>
              <w:fldChar w:fldCharType="begin"/>
            </w:r>
            <w:r>
              <w:rPr>
                <w:noProof/>
                <w:webHidden/>
              </w:rPr>
              <w:instrText xml:space="preserve"> PAGEREF _Toc138234010 \h </w:instrText>
            </w:r>
            <w:r>
              <w:rPr>
                <w:noProof/>
                <w:webHidden/>
              </w:rPr>
            </w:r>
            <w:r>
              <w:rPr>
                <w:noProof/>
                <w:webHidden/>
              </w:rPr>
              <w:fldChar w:fldCharType="separate"/>
            </w:r>
            <w:r>
              <w:rPr>
                <w:noProof/>
                <w:webHidden/>
              </w:rPr>
              <w:t>11</w:t>
            </w:r>
            <w:r>
              <w:rPr>
                <w:noProof/>
                <w:webHidden/>
              </w:rPr>
              <w:fldChar w:fldCharType="end"/>
            </w:r>
          </w:hyperlink>
        </w:p>
        <w:p w14:paraId="7D12676F" w14:textId="53B1EB8A" w:rsidR="002A70AB" w:rsidRDefault="002A70AB">
          <w:pPr>
            <w:pStyle w:val="TOC2"/>
            <w:tabs>
              <w:tab w:val="left" w:pos="880"/>
              <w:tab w:val="right" w:leader="dot" w:pos="9061"/>
            </w:tabs>
            <w:rPr>
              <w:rFonts w:asciiTheme="minorHAnsi" w:hAnsiTheme="minorHAnsi"/>
              <w:b w:val="0"/>
              <w:noProof/>
            </w:rPr>
          </w:pPr>
          <w:hyperlink w:anchor="_Toc138234011" w:history="1">
            <w:r w:rsidRPr="00476233">
              <w:rPr>
                <w:rStyle w:val="Hyperlink"/>
                <w:noProof/>
              </w:rPr>
              <w:t>3.5.</w:t>
            </w:r>
            <w:r>
              <w:rPr>
                <w:rFonts w:asciiTheme="minorHAnsi" w:hAnsiTheme="minorHAnsi"/>
                <w:b w:val="0"/>
                <w:noProof/>
              </w:rPr>
              <w:tab/>
            </w:r>
            <w:r w:rsidRPr="00476233">
              <w:rPr>
                <w:rStyle w:val="Hyperlink"/>
                <w:noProof/>
              </w:rPr>
              <w:t>ARIMA</w:t>
            </w:r>
            <w:r>
              <w:rPr>
                <w:noProof/>
                <w:webHidden/>
              </w:rPr>
              <w:tab/>
            </w:r>
            <w:r>
              <w:rPr>
                <w:noProof/>
                <w:webHidden/>
              </w:rPr>
              <w:fldChar w:fldCharType="begin"/>
            </w:r>
            <w:r>
              <w:rPr>
                <w:noProof/>
                <w:webHidden/>
              </w:rPr>
              <w:instrText xml:space="preserve"> PAGEREF _Toc138234011 \h </w:instrText>
            </w:r>
            <w:r>
              <w:rPr>
                <w:noProof/>
                <w:webHidden/>
              </w:rPr>
            </w:r>
            <w:r>
              <w:rPr>
                <w:noProof/>
                <w:webHidden/>
              </w:rPr>
              <w:fldChar w:fldCharType="separate"/>
            </w:r>
            <w:r>
              <w:rPr>
                <w:noProof/>
                <w:webHidden/>
              </w:rPr>
              <w:t>12</w:t>
            </w:r>
            <w:r>
              <w:rPr>
                <w:noProof/>
                <w:webHidden/>
              </w:rPr>
              <w:fldChar w:fldCharType="end"/>
            </w:r>
          </w:hyperlink>
        </w:p>
        <w:p w14:paraId="4616FFE4" w14:textId="154F8970" w:rsidR="002A70AB" w:rsidRDefault="002A70AB">
          <w:pPr>
            <w:pStyle w:val="TOC2"/>
            <w:tabs>
              <w:tab w:val="left" w:pos="880"/>
              <w:tab w:val="right" w:leader="dot" w:pos="9061"/>
            </w:tabs>
            <w:rPr>
              <w:rFonts w:asciiTheme="minorHAnsi" w:hAnsiTheme="minorHAnsi"/>
              <w:b w:val="0"/>
              <w:noProof/>
            </w:rPr>
          </w:pPr>
          <w:hyperlink w:anchor="_Toc138234012" w:history="1">
            <w:r w:rsidRPr="00476233">
              <w:rPr>
                <w:rStyle w:val="Hyperlink"/>
                <w:noProof/>
              </w:rPr>
              <w:t>3.6.</w:t>
            </w:r>
            <w:r>
              <w:rPr>
                <w:rFonts w:asciiTheme="minorHAnsi" w:hAnsiTheme="minorHAnsi"/>
                <w:b w:val="0"/>
                <w:noProof/>
              </w:rPr>
              <w:tab/>
            </w:r>
            <w:r w:rsidRPr="00476233">
              <w:rPr>
                <w:rStyle w:val="Hyperlink"/>
                <w:noProof/>
              </w:rPr>
              <w:t>ARIMAX</w:t>
            </w:r>
            <w:r>
              <w:rPr>
                <w:noProof/>
                <w:webHidden/>
              </w:rPr>
              <w:tab/>
            </w:r>
            <w:r>
              <w:rPr>
                <w:noProof/>
                <w:webHidden/>
              </w:rPr>
              <w:fldChar w:fldCharType="begin"/>
            </w:r>
            <w:r>
              <w:rPr>
                <w:noProof/>
                <w:webHidden/>
              </w:rPr>
              <w:instrText xml:space="preserve"> PAGEREF _Toc138234012 \h </w:instrText>
            </w:r>
            <w:r>
              <w:rPr>
                <w:noProof/>
                <w:webHidden/>
              </w:rPr>
            </w:r>
            <w:r>
              <w:rPr>
                <w:noProof/>
                <w:webHidden/>
              </w:rPr>
              <w:fldChar w:fldCharType="separate"/>
            </w:r>
            <w:r>
              <w:rPr>
                <w:noProof/>
                <w:webHidden/>
              </w:rPr>
              <w:t>12</w:t>
            </w:r>
            <w:r>
              <w:rPr>
                <w:noProof/>
                <w:webHidden/>
              </w:rPr>
              <w:fldChar w:fldCharType="end"/>
            </w:r>
          </w:hyperlink>
        </w:p>
        <w:p w14:paraId="7B639D53" w14:textId="6FF2E18E" w:rsidR="002A70AB" w:rsidRDefault="002A70AB">
          <w:pPr>
            <w:pStyle w:val="TOC2"/>
            <w:tabs>
              <w:tab w:val="left" w:pos="880"/>
              <w:tab w:val="right" w:leader="dot" w:pos="9061"/>
            </w:tabs>
            <w:rPr>
              <w:rFonts w:asciiTheme="minorHAnsi" w:hAnsiTheme="minorHAnsi"/>
              <w:b w:val="0"/>
              <w:noProof/>
            </w:rPr>
          </w:pPr>
          <w:hyperlink w:anchor="_Toc138234013" w:history="1">
            <w:r w:rsidRPr="00476233">
              <w:rPr>
                <w:rStyle w:val="Hyperlink"/>
                <w:noProof/>
              </w:rPr>
              <w:t>3.7.</w:t>
            </w:r>
            <w:r>
              <w:rPr>
                <w:rFonts w:asciiTheme="minorHAnsi" w:hAnsiTheme="minorHAnsi"/>
                <w:b w:val="0"/>
                <w:noProof/>
              </w:rPr>
              <w:tab/>
            </w:r>
            <w:r w:rsidRPr="00476233">
              <w:rPr>
                <w:rStyle w:val="Hyperlink"/>
                <w:noProof/>
              </w:rPr>
              <w:t>KNN</w:t>
            </w:r>
            <w:r>
              <w:rPr>
                <w:noProof/>
                <w:webHidden/>
              </w:rPr>
              <w:tab/>
            </w:r>
            <w:r>
              <w:rPr>
                <w:noProof/>
                <w:webHidden/>
              </w:rPr>
              <w:fldChar w:fldCharType="begin"/>
            </w:r>
            <w:r>
              <w:rPr>
                <w:noProof/>
                <w:webHidden/>
              </w:rPr>
              <w:instrText xml:space="preserve"> PAGEREF _Toc138234013 \h </w:instrText>
            </w:r>
            <w:r>
              <w:rPr>
                <w:noProof/>
                <w:webHidden/>
              </w:rPr>
            </w:r>
            <w:r>
              <w:rPr>
                <w:noProof/>
                <w:webHidden/>
              </w:rPr>
              <w:fldChar w:fldCharType="separate"/>
            </w:r>
            <w:r>
              <w:rPr>
                <w:noProof/>
                <w:webHidden/>
              </w:rPr>
              <w:t>13</w:t>
            </w:r>
            <w:r>
              <w:rPr>
                <w:noProof/>
                <w:webHidden/>
              </w:rPr>
              <w:fldChar w:fldCharType="end"/>
            </w:r>
          </w:hyperlink>
        </w:p>
        <w:p w14:paraId="37976EA4" w14:textId="1A28E3E4" w:rsidR="002A70AB" w:rsidRDefault="002A70AB">
          <w:pPr>
            <w:pStyle w:val="TOC2"/>
            <w:tabs>
              <w:tab w:val="left" w:pos="880"/>
              <w:tab w:val="right" w:leader="dot" w:pos="9061"/>
            </w:tabs>
            <w:rPr>
              <w:rFonts w:asciiTheme="minorHAnsi" w:hAnsiTheme="minorHAnsi"/>
              <w:b w:val="0"/>
              <w:noProof/>
            </w:rPr>
          </w:pPr>
          <w:hyperlink w:anchor="_Toc138234014" w:history="1">
            <w:r w:rsidRPr="00476233">
              <w:rPr>
                <w:rStyle w:val="Hyperlink"/>
                <w:noProof/>
              </w:rPr>
              <w:t>3.8.</w:t>
            </w:r>
            <w:r>
              <w:rPr>
                <w:rFonts w:asciiTheme="minorHAnsi" w:hAnsiTheme="minorHAnsi"/>
                <w:b w:val="0"/>
                <w:noProof/>
              </w:rPr>
              <w:tab/>
            </w:r>
            <w:r w:rsidRPr="00476233">
              <w:rPr>
                <w:rStyle w:val="Hyperlink"/>
                <w:noProof/>
              </w:rPr>
              <w:t>LR</w:t>
            </w:r>
            <w:r>
              <w:rPr>
                <w:noProof/>
                <w:webHidden/>
              </w:rPr>
              <w:tab/>
            </w:r>
            <w:r>
              <w:rPr>
                <w:noProof/>
                <w:webHidden/>
              </w:rPr>
              <w:fldChar w:fldCharType="begin"/>
            </w:r>
            <w:r>
              <w:rPr>
                <w:noProof/>
                <w:webHidden/>
              </w:rPr>
              <w:instrText xml:space="preserve"> PAGEREF _Toc138234014 \h </w:instrText>
            </w:r>
            <w:r>
              <w:rPr>
                <w:noProof/>
                <w:webHidden/>
              </w:rPr>
            </w:r>
            <w:r>
              <w:rPr>
                <w:noProof/>
                <w:webHidden/>
              </w:rPr>
              <w:fldChar w:fldCharType="separate"/>
            </w:r>
            <w:r>
              <w:rPr>
                <w:noProof/>
                <w:webHidden/>
              </w:rPr>
              <w:t>13</w:t>
            </w:r>
            <w:r>
              <w:rPr>
                <w:noProof/>
                <w:webHidden/>
              </w:rPr>
              <w:fldChar w:fldCharType="end"/>
            </w:r>
          </w:hyperlink>
        </w:p>
        <w:p w14:paraId="477C5C39" w14:textId="7B5BE2D8" w:rsidR="002A70AB" w:rsidRDefault="002A70AB">
          <w:pPr>
            <w:pStyle w:val="TOC2"/>
            <w:tabs>
              <w:tab w:val="left" w:pos="880"/>
              <w:tab w:val="right" w:leader="dot" w:pos="9061"/>
            </w:tabs>
            <w:rPr>
              <w:rFonts w:asciiTheme="minorHAnsi" w:hAnsiTheme="minorHAnsi"/>
              <w:b w:val="0"/>
              <w:noProof/>
            </w:rPr>
          </w:pPr>
          <w:hyperlink w:anchor="_Toc138234015" w:history="1">
            <w:r w:rsidRPr="00476233">
              <w:rPr>
                <w:rStyle w:val="Hyperlink"/>
                <w:noProof/>
                <w:lang w:val="en-US"/>
              </w:rPr>
              <w:t>3.9.</w:t>
            </w:r>
            <w:r>
              <w:rPr>
                <w:rFonts w:asciiTheme="minorHAnsi" w:hAnsiTheme="minorHAnsi"/>
                <w:b w:val="0"/>
                <w:noProof/>
              </w:rPr>
              <w:tab/>
            </w:r>
            <w:r w:rsidRPr="00476233">
              <w:rPr>
                <w:rStyle w:val="Hyperlink"/>
                <w:noProof/>
                <w:lang w:val="en-US"/>
              </w:rPr>
              <w:t>TIME SERIES CLUSTERING</w:t>
            </w:r>
            <w:r>
              <w:rPr>
                <w:noProof/>
                <w:webHidden/>
              </w:rPr>
              <w:tab/>
            </w:r>
            <w:r>
              <w:rPr>
                <w:noProof/>
                <w:webHidden/>
              </w:rPr>
              <w:fldChar w:fldCharType="begin"/>
            </w:r>
            <w:r>
              <w:rPr>
                <w:noProof/>
                <w:webHidden/>
              </w:rPr>
              <w:instrText xml:space="preserve"> PAGEREF _Toc138234015 \h </w:instrText>
            </w:r>
            <w:r>
              <w:rPr>
                <w:noProof/>
                <w:webHidden/>
              </w:rPr>
            </w:r>
            <w:r>
              <w:rPr>
                <w:noProof/>
                <w:webHidden/>
              </w:rPr>
              <w:fldChar w:fldCharType="separate"/>
            </w:r>
            <w:r>
              <w:rPr>
                <w:noProof/>
                <w:webHidden/>
              </w:rPr>
              <w:t>13</w:t>
            </w:r>
            <w:r>
              <w:rPr>
                <w:noProof/>
                <w:webHidden/>
              </w:rPr>
              <w:fldChar w:fldCharType="end"/>
            </w:r>
          </w:hyperlink>
        </w:p>
        <w:p w14:paraId="08EADDF6" w14:textId="0B486F37" w:rsidR="002A70AB" w:rsidRDefault="002A70AB">
          <w:pPr>
            <w:pStyle w:val="TOC2"/>
            <w:tabs>
              <w:tab w:val="left" w:pos="1100"/>
              <w:tab w:val="right" w:leader="dot" w:pos="9061"/>
            </w:tabs>
            <w:rPr>
              <w:rFonts w:asciiTheme="minorHAnsi" w:hAnsiTheme="minorHAnsi"/>
              <w:b w:val="0"/>
              <w:noProof/>
            </w:rPr>
          </w:pPr>
          <w:hyperlink w:anchor="_Toc138234016" w:history="1">
            <w:r w:rsidRPr="00476233">
              <w:rPr>
                <w:rStyle w:val="Hyperlink"/>
                <w:noProof/>
                <w:lang w:val="en-US"/>
              </w:rPr>
              <w:t>3.10.</w:t>
            </w:r>
            <w:r>
              <w:rPr>
                <w:rFonts w:asciiTheme="minorHAnsi" w:hAnsiTheme="minorHAnsi"/>
                <w:b w:val="0"/>
                <w:noProof/>
              </w:rPr>
              <w:tab/>
            </w:r>
            <w:r w:rsidRPr="00476233">
              <w:rPr>
                <w:rStyle w:val="Hyperlink"/>
                <w:noProof/>
                <w:lang w:val="en-US"/>
              </w:rPr>
              <w:t>TIME SERIES ANOMALY DETECTION</w:t>
            </w:r>
            <w:r>
              <w:rPr>
                <w:noProof/>
                <w:webHidden/>
              </w:rPr>
              <w:tab/>
            </w:r>
            <w:r>
              <w:rPr>
                <w:noProof/>
                <w:webHidden/>
              </w:rPr>
              <w:fldChar w:fldCharType="begin"/>
            </w:r>
            <w:r>
              <w:rPr>
                <w:noProof/>
                <w:webHidden/>
              </w:rPr>
              <w:instrText xml:space="preserve"> PAGEREF _Toc138234016 \h </w:instrText>
            </w:r>
            <w:r>
              <w:rPr>
                <w:noProof/>
                <w:webHidden/>
              </w:rPr>
            </w:r>
            <w:r>
              <w:rPr>
                <w:noProof/>
                <w:webHidden/>
              </w:rPr>
              <w:fldChar w:fldCharType="separate"/>
            </w:r>
            <w:r>
              <w:rPr>
                <w:noProof/>
                <w:webHidden/>
              </w:rPr>
              <w:t>13</w:t>
            </w:r>
            <w:r>
              <w:rPr>
                <w:noProof/>
                <w:webHidden/>
              </w:rPr>
              <w:fldChar w:fldCharType="end"/>
            </w:r>
          </w:hyperlink>
        </w:p>
        <w:p w14:paraId="3551E562" w14:textId="37371675" w:rsidR="002A70AB" w:rsidRDefault="002A70AB">
          <w:pPr>
            <w:pStyle w:val="TOC1"/>
            <w:tabs>
              <w:tab w:val="left" w:pos="660"/>
              <w:tab w:val="right" w:leader="dot" w:pos="9061"/>
            </w:tabs>
            <w:rPr>
              <w:rFonts w:asciiTheme="minorHAnsi" w:hAnsiTheme="minorHAnsi"/>
              <w:b w:val="0"/>
              <w:noProof/>
            </w:rPr>
          </w:pPr>
          <w:hyperlink w:anchor="_Toc138234017" w:history="1">
            <w:r w:rsidRPr="00476233">
              <w:rPr>
                <w:rStyle w:val="Hyperlink"/>
                <w:noProof/>
                <w:lang w:val="en-US"/>
              </w:rPr>
              <w:t>IV.</w:t>
            </w:r>
            <w:r>
              <w:rPr>
                <w:rFonts w:asciiTheme="minorHAnsi" w:hAnsiTheme="minorHAnsi"/>
                <w:b w:val="0"/>
                <w:noProof/>
              </w:rPr>
              <w:tab/>
            </w:r>
            <w:r w:rsidRPr="00476233">
              <w:rPr>
                <w:rStyle w:val="Hyperlink"/>
                <w:noProof/>
              </w:rPr>
              <w:t>METHOD</w:t>
            </w:r>
            <w:r w:rsidRPr="00476233">
              <w:rPr>
                <w:rStyle w:val="Hyperlink"/>
                <w:noProof/>
                <w:lang w:val="en-US"/>
              </w:rPr>
              <w:t>OLOGY</w:t>
            </w:r>
            <w:r>
              <w:rPr>
                <w:noProof/>
                <w:webHidden/>
              </w:rPr>
              <w:tab/>
            </w:r>
            <w:r>
              <w:rPr>
                <w:noProof/>
                <w:webHidden/>
              </w:rPr>
              <w:fldChar w:fldCharType="begin"/>
            </w:r>
            <w:r>
              <w:rPr>
                <w:noProof/>
                <w:webHidden/>
              </w:rPr>
              <w:instrText xml:space="preserve"> PAGEREF _Toc138234017 \h </w:instrText>
            </w:r>
            <w:r>
              <w:rPr>
                <w:noProof/>
                <w:webHidden/>
              </w:rPr>
            </w:r>
            <w:r>
              <w:rPr>
                <w:noProof/>
                <w:webHidden/>
              </w:rPr>
              <w:fldChar w:fldCharType="separate"/>
            </w:r>
            <w:r>
              <w:rPr>
                <w:noProof/>
                <w:webHidden/>
              </w:rPr>
              <w:t>14</w:t>
            </w:r>
            <w:r>
              <w:rPr>
                <w:noProof/>
                <w:webHidden/>
              </w:rPr>
              <w:fldChar w:fldCharType="end"/>
            </w:r>
          </w:hyperlink>
        </w:p>
        <w:p w14:paraId="21D9B13A" w14:textId="3ED61884" w:rsidR="002A70AB" w:rsidRDefault="002A70AB">
          <w:pPr>
            <w:pStyle w:val="TOC2"/>
            <w:tabs>
              <w:tab w:val="left" w:pos="880"/>
              <w:tab w:val="right" w:leader="dot" w:pos="9061"/>
            </w:tabs>
            <w:rPr>
              <w:rFonts w:asciiTheme="minorHAnsi" w:hAnsiTheme="minorHAnsi"/>
              <w:b w:val="0"/>
              <w:noProof/>
            </w:rPr>
          </w:pPr>
          <w:hyperlink w:anchor="_Toc138234018" w:history="1">
            <w:r w:rsidRPr="00476233">
              <w:rPr>
                <w:rStyle w:val="Hyperlink"/>
                <w:noProof/>
                <w:lang w:val="en-US"/>
              </w:rPr>
              <w:t>4.1.</w:t>
            </w:r>
            <w:r>
              <w:rPr>
                <w:rFonts w:asciiTheme="minorHAnsi" w:hAnsiTheme="minorHAnsi"/>
                <w:b w:val="0"/>
                <w:noProof/>
              </w:rPr>
              <w:tab/>
            </w:r>
            <w:r w:rsidRPr="00476233">
              <w:rPr>
                <w:rStyle w:val="Hyperlink"/>
                <w:noProof/>
                <w:lang w:val="en-US"/>
              </w:rPr>
              <w:t>SINGLE MODEL</w:t>
            </w:r>
            <w:r>
              <w:rPr>
                <w:noProof/>
                <w:webHidden/>
              </w:rPr>
              <w:tab/>
            </w:r>
            <w:r>
              <w:rPr>
                <w:noProof/>
                <w:webHidden/>
              </w:rPr>
              <w:fldChar w:fldCharType="begin"/>
            </w:r>
            <w:r>
              <w:rPr>
                <w:noProof/>
                <w:webHidden/>
              </w:rPr>
              <w:instrText xml:space="preserve"> PAGEREF _Toc138234018 \h </w:instrText>
            </w:r>
            <w:r>
              <w:rPr>
                <w:noProof/>
                <w:webHidden/>
              </w:rPr>
            </w:r>
            <w:r>
              <w:rPr>
                <w:noProof/>
                <w:webHidden/>
              </w:rPr>
              <w:fldChar w:fldCharType="separate"/>
            </w:r>
            <w:r>
              <w:rPr>
                <w:noProof/>
                <w:webHidden/>
              </w:rPr>
              <w:t>14</w:t>
            </w:r>
            <w:r>
              <w:rPr>
                <w:noProof/>
                <w:webHidden/>
              </w:rPr>
              <w:fldChar w:fldCharType="end"/>
            </w:r>
          </w:hyperlink>
        </w:p>
        <w:p w14:paraId="3770C2A1" w14:textId="22C777F1" w:rsidR="002A70AB" w:rsidRDefault="002A70AB">
          <w:pPr>
            <w:pStyle w:val="TOC3"/>
            <w:tabs>
              <w:tab w:val="left" w:pos="1320"/>
              <w:tab w:val="right" w:leader="dot" w:pos="9061"/>
            </w:tabs>
            <w:rPr>
              <w:rFonts w:asciiTheme="minorHAnsi" w:hAnsiTheme="minorHAnsi"/>
              <w:noProof/>
            </w:rPr>
          </w:pPr>
          <w:hyperlink w:anchor="_Toc138234019" w:history="1">
            <w:r w:rsidRPr="00476233">
              <w:rPr>
                <w:rStyle w:val="Hyperlink"/>
                <w:noProof/>
              </w:rPr>
              <w:t>4.1.1</w:t>
            </w:r>
            <w:r>
              <w:rPr>
                <w:rFonts w:asciiTheme="minorHAnsi" w:hAnsiTheme="minorHAnsi"/>
                <w:noProof/>
              </w:rPr>
              <w:tab/>
            </w:r>
            <w:r w:rsidRPr="00476233">
              <w:rPr>
                <w:rStyle w:val="Hyperlink"/>
                <w:noProof/>
              </w:rPr>
              <w:t>RNN</w:t>
            </w:r>
            <w:r>
              <w:rPr>
                <w:noProof/>
                <w:webHidden/>
              </w:rPr>
              <w:tab/>
            </w:r>
            <w:r>
              <w:rPr>
                <w:noProof/>
                <w:webHidden/>
              </w:rPr>
              <w:fldChar w:fldCharType="begin"/>
            </w:r>
            <w:r>
              <w:rPr>
                <w:noProof/>
                <w:webHidden/>
              </w:rPr>
              <w:instrText xml:space="preserve"> PAGEREF _Toc138234019 \h </w:instrText>
            </w:r>
            <w:r>
              <w:rPr>
                <w:noProof/>
                <w:webHidden/>
              </w:rPr>
            </w:r>
            <w:r>
              <w:rPr>
                <w:noProof/>
                <w:webHidden/>
              </w:rPr>
              <w:fldChar w:fldCharType="separate"/>
            </w:r>
            <w:r>
              <w:rPr>
                <w:noProof/>
                <w:webHidden/>
              </w:rPr>
              <w:t>14</w:t>
            </w:r>
            <w:r>
              <w:rPr>
                <w:noProof/>
                <w:webHidden/>
              </w:rPr>
              <w:fldChar w:fldCharType="end"/>
            </w:r>
          </w:hyperlink>
        </w:p>
        <w:p w14:paraId="7BE77C0B" w14:textId="1ADE1EC8" w:rsidR="002A70AB" w:rsidRDefault="002A70AB">
          <w:pPr>
            <w:pStyle w:val="TOC3"/>
            <w:tabs>
              <w:tab w:val="left" w:pos="1320"/>
              <w:tab w:val="right" w:leader="dot" w:pos="9061"/>
            </w:tabs>
            <w:rPr>
              <w:rFonts w:asciiTheme="minorHAnsi" w:hAnsiTheme="minorHAnsi"/>
              <w:noProof/>
            </w:rPr>
          </w:pPr>
          <w:hyperlink w:anchor="_Toc138234020" w:history="1">
            <w:r w:rsidRPr="00476233">
              <w:rPr>
                <w:rStyle w:val="Hyperlink"/>
                <w:noProof/>
              </w:rPr>
              <w:t>4.1.2</w:t>
            </w:r>
            <w:r>
              <w:rPr>
                <w:rFonts w:asciiTheme="minorHAnsi" w:hAnsiTheme="minorHAnsi"/>
                <w:noProof/>
              </w:rPr>
              <w:tab/>
            </w:r>
            <w:r w:rsidRPr="00476233">
              <w:rPr>
                <w:rStyle w:val="Hyperlink"/>
                <w:noProof/>
              </w:rPr>
              <w:t>LSTM</w:t>
            </w:r>
            <w:r>
              <w:rPr>
                <w:noProof/>
                <w:webHidden/>
              </w:rPr>
              <w:tab/>
            </w:r>
            <w:r>
              <w:rPr>
                <w:noProof/>
                <w:webHidden/>
              </w:rPr>
              <w:fldChar w:fldCharType="begin"/>
            </w:r>
            <w:r>
              <w:rPr>
                <w:noProof/>
                <w:webHidden/>
              </w:rPr>
              <w:instrText xml:space="preserve"> PAGEREF _Toc138234020 \h </w:instrText>
            </w:r>
            <w:r>
              <w:rPr>
                <w:noProof/>
                <w:webHidden/>
              </w:rPr>
            </w:r>
            <w:r>
              <w:rPr>
                <w:noProof/>
                <w:webHidden/>
              </w:rPr>
              <w:fldChar w:fldCharType="separate"/>
            </w:r>
            <w:r>
              <w:rPr>
                <w:noProof/>
                <w:webHidden/>
              </w:rPr>
              <w:t>14</w:t>
            </w:r>
            <w:r>
              <w:rPr>
                <w:noProof/>
                <w:webHidden/>
              </w:rPr>
              <w:fldChar w:fldCharType="end"/>
            </w:r>
          </w:hyperlink>
        </w:p>
        <w:p w14:paraId="7A8E9EDD" w14:textId="0E1EF17D" w:rsidR="002A70AB" w:rsidRDefault="002A70AB">
          <w:pPr>
            <w:pStyle w:val="TOC3"/>
            <w:tabs>
              <w:tab w:val="left" w:pos="1320"/>
              <w:tab w:val="right" w:leader="dot" w:pos="9061"/>
            </w:tabs>
            <w:rPr>
              <w:rFonts w:asciiTheme="minorHAnsi" w:hAnsiTheme="minorHAnsi"/>
              <w:noProof/>
            </w:rPr>
          </w:pPr>
          <w:hyperlink w:anchor="_Toc138234021" w:history="1">
            <w:r w:rsidRPr="00476233">
              <w:rPr>
                <w:rStyle w:val="Hyperlink"/>
                <w:noProof/>
                <w:lang w:val="en-US"/>
              </w:rPr>
              <w:t>4.1.3</w:t>
            </w:r>
            <w:r>
              <w:rPr>
                <w:rFonts w:asciiTheme="minorHAnsi" w:hAnsiTheme="minorHAnsi"/>
                <w:noProof/>
              </w:rPr>
              <w:tab/>
            </w:r>
            <w:r w:rsidRPr="00476233">
              <w:rPr>
                <w:rStyle w:val="Hyperlink"/>
                <w:noProof/>
                <w:lang w:val="en-US"/>
              </w:rPr>
              <w:t>DNN</w:t>
            </w:r>
            <w:r>
              <w:rPr>
                <w:noProof/>
                <w:webHidden/>
              </w:rPr>
              <w:tab/>
            </w:r>
            <w:r>
              <w:rPr>
                <w:noProof/>
                <w:webHidden/>
              </w:rPr>
              <w:fldChar w:fldCharType="begin"/>
            </w:r>
            <w:r>
              <w:rPr>
                <w:noProof/>
                <w:webHidden/>
              </w:rPr>
              <w:instrText xml:space="preserve"> PAGEREF _Toc138234021 \h </w:instrText>
            </w:r>
            <w:r>
              <w:rPr>
                <w:noProof/>
                <w:webHidden/>
              </w:rPr>
            </w:r>
            <w:r>
              <w:rPr>
                <w:noProof/>
                <w:webHidden/>
              </w:rPr>
              <w:fldChar w:fldCharType="separate"/>
            </w:r>
            <w:r>
              <w:rPr>
                <w:noProof/>
                <w:webHidden/>
              </w:rPr>
              <w:t>15</w:t>
            </w:r>
            <w:r>
              <w:rPr>
                <w:noProof/>
                <w:webHidden/>
              </w:rPr>
              <w:fldChar w:fldCharType="end"/>
            </w:r>
          </w:hyperlink>
        </w:p>
        <w:p w14:paraId="4C7181A4" w14:textId="4A240195" w:rsidR="002A70AB" w:rsidRDefault="002A70AB">
          <w:pPr>
            <w:pStyle w:val="TOC3"/>
            <w:tabs>
              <w:tab w:val="left" w:pos="1320"/>
              <w:tab w:val="right" w:leader="dot" w:pos="9061"/>
            </w:tabs>
            <w:rPr>
              <w:rFonts w:asciiTheme="minorHAnsi" w:hAnsiTheme="minorHAnsi"/>
              <w:noProof/>
            </w:rPr>
          </w:pPr>
          <w:hyperlink w:anchor="_Toc138234022" w:history="1">
            <w:r w:rsidRPr="00476233">
              <w:rPr>
                <w:rStyle w:val="Hyperlink"/>
                <w:noProof/>
              </w:rPr>
              <w:t>4.1.4</w:t>
            </w:r>
            <w:r>
              <w:rPr>
                <w:rFonts w:asciiTheme="minorHAnsi" w:hAnsiTheme="minorHAnsi"/>
                <w:noProof/>
              </w:rPr>
              <w:tab/>
            </w:r>
            <w:r w:rsidRPr="00476233">
              <w:rPr>
                <w:rStyle w:val="Hyperlink"/>
                <w:noProof/>
              </w:rPr>
              <w:t>ARIMA</w:t>
            </w:r>
            <w:r>
              <w:rPr>
                <w:noProof/>
                <w:webHidden/>
              </w:rPr>
              <w:tab/>
            </w:r>
            <w:r>
              <w:rPr>
                <w:noProof/>
                <w:webHidden/>
              </w:rPr>
              <w:fldChar w:fldCharType="begin"/>
            </w:r>
            <w:r>
              <w:rPr>
                <w:noProof/>
                <w:webHidden/>
              </w:rPr>
              <w:instrText xml:space="preserve"> PAGEREF _Toc138234022 \h </w:instrText>
            </w:r>
            <w:r>
              <w:rPr>
                <w:noProof/>
                <w:webHidden/>
              </w:rPr>
            </w:r>
            <w:r>
              <w:rPr>
                <w:noProof/>
                <w:webHidden/>
              </w:rPr>
              <w:fldChar w:fldCharType="separate"/>
            </w:r>
            <w:r>
              <w:rPr>
                <w:noProof/>
                <w:webHidden/>
              </w:rPr>
              <w:t>17</w:t>
            </w:r>
            <w:r>
              <w:rPr>
                <w:noProof/>
                <w:webHidden/>
              </w:rPr>
              <w:fldChar w:fldCharType="end"/>
            </w:r>
          </w:hyperlink>
        </w:p>
        <w:p w14:paraId="39874612" w14:textId="7E81AEF7" w:rsidR="002A70AB" w:rsidRDefault="002A70AB">
          <w:pPr>
            <w:pStyle w:val="TOC3"/>
            <w:tabs>
              <w:tab w:val="left" w:pos="1320"/>
              <w:tab w:val="right" w:leader="dot" w:pos="9061"/>
            </w:tabs>
            <w:rPr>
              <w:rFonts w:asciiTheme="minorHAnsi" w:hAnsiTheme="minorHAnsi"/>
              <w:noProof/>
            </w:rPr>
          </w:pPr>
          <w:hyperlink w:anchor="_Toc138234023" w:history="1">
            <w:r w:rsidRPr="00476233">
              <w:rPr>
                <w:rStyle w:val="Hyperlink"/>
                <w:noProof/>
              </w:rPr>
              <w:t>4.1.5</w:t>
            </w:r>
            <w:r>
              <w:rPr>
                <w:rFonts w:asciiTheme="minorHAnsi" w:hAnsiTheme="minorHAnsi"/>
                <w:noProof/>
              </w:rPr>
              <w:tab/>
            </w:r>
            <w:r w:rsidRPr="00476233">
              <w:rPr>
                <w:rStyle w:val="Hyperlink"/>
                <w:noProof/>
              </w:rPr>
              <w:t>ARIMAX</w:t>
            </w:r>
            <w:r>
              <w:rPr>
                <w:noProof/>
                <w:webHidden/>
              </w:rPr>
              <w:tab/>
            </w:r>
            <w:r>
              <w:rPr>
                <w:noProof/>
                <w:webHidden/>
              </w:rPr>
              <w:fldChar w:fldCharType="begin"/>
            </w:r>
            <w:r>
              <w:rPr>
                <w:noProof/>
                <w:webHidden/>
              </w:rPr>
              <w:instrText xml:space="preserve"> PAGEREF _Toc138234023 \h </w:instrText>
            </w:r>
            <w:r>
              <w:rPr>
                <w:noProof/>
                <w:webHidden/>
              </w:rPr>
            </w:r>
            <w:r>
              <w:rPr>
                <w:noProof/>
                <w:webHidden/>
              </w:rPr>
              <w:fldChar w:fldCharType="separate"/>
            </w:r>
            <w:r>
              <w:rPr>
                <w:noProof/>
                <w:webHidden/>
              </w:rPr>
              <w:t>18</w:t>
            </w:r>
            <w:r>
              <w:rPr>
                <w:noProof/>
                <w:webHidden/>
              </w:rPr>
              <w:fldChar w:fldCharType="end"/>
            </w:r>
          </w:hyperlink>
        </w:p>
        <w:p w14:paraId="1598040C" w14:textId="562A025A" w:rsidR="002A70AB" w:rsidRDefault="002A70AB">
          <w:pPr>
            <w:pStyle w:val="TOC3"/>
            <w:tabs>
              <w:tab w:val="left" w:pos="1320"/>
              <w:tab w:val="right" w:leader="dot" w:pos="9061"/>
            </w:tabs>
            <w:rPr>
              <w:rFonts w:asciiTheme="minorHAnsi" w:hAnsiTheme="minorHAnsi"/>
              <w:noProof/>
            </w:rPr>
          </w:pPr>
          <w:hyperlink w:anchor="_Toc138234024" w:history="1">
            <w:r w:rsidRPr="00476233">
              <w:rPr>
                <w:rStyle w:val="Hyperlink"/>
                <w:noProof/>
              </w:rPr>
              <w:t>4.1.6</w:t>
            </w:r>
            <w:r>
              <w:rPr>
                <w:rFonts w:asciiTheme="minorHAnsi" w:hAnsiTheme="minorHAnsi"/>
                <w:noProof/>
              </w:rPr>
              <w:tab/>
            </w:r>
            <w:r w:rsidRPr="00476233">
              <w:rPr>
                <w:rStyle w:val="Hyperlink"/>
                <w:noProof/>
              </w:rPr>
              <w:t>LR</w:t>
            </w:r>
            <w:r>
              <w:rPr>
                <w:noProof/>
                <w:webHidden/>
              </w:rPr>
              <w:tab/>
            </w:r>
            <w:r>
              <w:rPr>
                <w:noProof/>
                <w:webHidden/>
              </w:rPr>
              <w:fldChar w:fldCharType="begin"/>
            </w:r>
            <w:r>
              <w:rPr>
                <w:noProof/>
                <w:webHidden/>
              </w:rPr>
              <w:instrText xml:space="preserve"> PAGEREF _Toc138234024 \h </w:instrText>
            </w:r>
            <w:r>
              <w:rPr>
                <w:noProof/>
                <w:webHidden/>
              </w:rPr>
            </w:r>
            <w:r>
              <w:rPr>
                <w:noProof/>
                <w:webHidden/>
              </w:rPr>
              <w:fldChar w:fldCharType="separate"/>
            </w:r>
            <w:r>
              <w:rPr>
                <w:noProof/>
                <w:webHidden/>
              </w:rPr>
              <w:t>19</w:t>
            </w:r>
            <w:r>
              <w:rPr>
                <w:noProof/>
                <w:webHidden/>
              </w:rPr>
              <w:fldChar w:fldCharType="end"/>
            </w:r>
          </w:hyperlink>
        </w:p>
        <w:p w14:paraId="03DFFC3B" w14:textId="590DF58A" w:rsidR="002A70AB" w:rsidRDefault="002A70AB">
          <w:pPr>
            <w:pStyle w:val="TOC2"/>
            <w:tabs>
              <w:tab w:val="left" w:pos="880"/>
              <w:tab w:val="right" w:leader="dot" w:pos="9061"/>
            </w:tabs>
            <w:rPr>
              <w:rFonts w:asciiTheme="minorHAnsi" w:hAnsiTheme="minorHAnsi"/>
              <w:b w:val="0"/>
              <w:noProof/>
            </w:rPr>
          </w:pPr>
          <w:hyperlink w:anchor="_Toc138234025" w:history="1">
            <w:r w:rsidRPr="00476233">
              <w:rPr>
                <w:rStyle w:val="Hyperlink"/>
                <w:noProof/>
                <w:lang w:val="en-US"/>
              </w:rPr>
              <w:t>4.2.</w:t>
            </w:r>
            <w:r>
              <w:rPr>
                <w:rFonts w:asciiTheme="minorHAnsi" w:hAnsiTheme="minorHAnsi"/>
                <w:b w:val="0"/>
                <w:noProof/>
              </w:rPr>
              <w:tab/>
            </w:r>
            <w:r w:rsidRPr="00476233">
              <w:rPr>
                <w:rStyle w:val="Hyperlink"/>
                <w:noProof/>
                <w:lang w:val="en-US"/>
              </w:rPr>
              <w:t>HYBRID MODEL</w:t>
            </w:r>
            <w:r>
              <w:rPr>
                <w:noProof/>
                <w:webHidden/>
              </w:rPr>
              <w:tab/>
            </w:r>
            <w:r>
              <w:rPr>
                <w:noProof/>
                <w:webHidden/>
              </w:rPr>
              <w:fldChar w:fldCharType="begin"/>
            </w:r>
            <w:r>
              <w:rPr>
                <w:noProof/>
                <w:webHidden/>
              </w:rPr>
              <w:instrText xml:space="preserve"> PAGEREF _Toc138234025 \h </w:instrText>
            </w:r>
            <w:r>
              <w:rPr>
                <w:noProof/>
                <w:webHidden/>
              </w:rPr>
            </w:r>
            <w:r>
              <w:rPr>
                <w:noProof/>
                <w:webHidden/>
              </w:rPr>
              <w:fldChar w:fldCharType="separate"/>
            </w:r>
            <w:r>
              <w:rPr>
                <w:noProof/>
                <w:webHidden/>
              </w:rPr>
              <w:t>20</w:t>
            </w:r>
            <w:r>
              <w:rPr>
                <w:noProof/>
                <w:webHidden/>
              </w:rPr>
              <w:fldChar w:fldCharType="end"/>
            </w:r>
          </w:hyperlink>
        </w:p>
        <w:p w14:paraId="42DC1BEE" w14:textId="74D670CE" w:rsidR="002A70AB" w:rsidRDefault="002A70AB">
          <w:pPr>
            <w:pStyle w:val="TOC3"/>
            <w:tabs>
              <w:tab w:val="left" w:pos="1320"/>
              <w:tab w:val="right" w:leader="dot" w:pos="9061"/>
            </w:tabs>
            <w:rPr>
              <w:rFonts w:asciiTheme="minorHAnsi" w:hAnsiTheme="minorHAnsi"/>
              <w:noProof/>
            </w:rPr>
          </w:pPr>
          <w:hyperlink w:anchor="_Toc138234026" w:history="1">
            <w:r w:rsidRPr="00476233">
              <w:rPr>
                <w:rStyle w:val="Hyperlink"/>
                <w:noProof/>
                <w:lang w:val="en-US"/>
              </w:rPr>
              <w:t>4.2.1.</w:t>
            </w:r>
            <w:r>
              <w:rPr>
                <w:rFonts w:asciiTheme="minorHAnsi" w:hAnsiTheme="minorHAnsi"/>
                <w:noProof/>
              </w:rPr>
              <w:tab/>
            </w:r>
            <w:r w:rsidRPr="00476233">
              <w:rPr>
                <w:rStyle w:val="Hyperlink"/>
                <w:noProof/>
                <w:lang w:val="en-US"/>
              </w:rPr>
              <w:t>Hybrid model based on TIME SERIES ANOMALY DETECTION with ARIMA</w:t>
            </w:r>
            <w:r>
              <w:rPr>
                <w:noProof/>
                <w:webHidden/>
              </w:rPr>
              <w:tab/>
            </w:r>
            <w:r>
              <w:rPr>
                <w:noProof/>
                <w:webHidden/>
              </w:rPr>
              <w:fldChar w:fldCharType="begin"/>
            </w:r>
            <w:r>
              <w:rPr>
                <w:noProof/>
                <w:webHidden/>
              </w:rPr>
              <w:instrText xml:space="preserve"> PAGEREF _Toc138234026 \h </w:instrText>
            </w:r>
            <w:r>
              <w:rPr>
                <w:noProof/>
                <w:webHidden/>
              </w:rPr>
            </w:r>
            <w:r>
              <w:rPr>
                <w:noProof/>
                <w:webHidden/>
              </w:rPr>
              <w:fldChar w:fldCharType="separate"/>
            </w:r>
            <w:r>
              <w:rPr>
                <w:noProof/>
                <w:webHidden/>
              </w:rPr>
              <w:t>20</w:t>
            </w:r>
            <w:r>
              <w:rPr>
                <w:noProof/>
                <w:webHidden/>
              </w:rPr>
              <w:fldChar w:fldCharType="end"/>
            </w:r>
          </w:hyperlink>
        </w:p>
        <w:p w14:paraId="112851A8" w14:textId="4B0101A9" w:rsidR="002A70AB" w:rsidRDefault="002A70AB">
          <w:pPr>
            <w:pStyle w:val="TOC3"/>
            <w:tabs>
              <w:tab w:val="left" w:pos="1320"/>
              <w:tab w:val="right" w:leader="dot" w:pos="9061"/>
            </w:tabs>
            <w:rPr>
              <w:rFonts w:asciiTheme="minorHAnsi" w:hAnsiTheme="minorHAnsi"/>
              <w:noProof/>
            </w:rPr>
          </w:pPr>
          <w:hyperlink w:anchor="_Toc138234027" w:history="1">
            <w:r w:rsidRPr="00476233">
              <w:rPr>
                <w:rStyle w:val="Hyperlink"/>
                <w:noProof/>
                <w:lang w:val="en-US"/>
              </w:rPr>
              <w:t>4.2.2.</w:t>
            </w:r>
            <w:r>
              <w:rPr>
                <w:rFonts w:asciiTheme="minorHAnsi" w:hAnsiTheme="minorHAnsi"/>
                <w:noProof/>
              </w:rPr>
              <w:tab/>
            </w:r>
            <w:r w:rsidRPr="00476233">
              <w:rPr>
                <w:rStyle w:val="Hyperlink"/>
                <w:noProof/>
                <w:lang w:val="en-US"/>
              </w:rPr>
              <w:t>Hybrid model based on TIME SERIES CLUSTERING with RNN, LSTM, DNN</w:t>
            </w:r>
            <w:r>
              <w:rPr>
                <w:noProof/>
                <w:webHidden/>
              </w:rPr>
              <w:tab/>
            </w:r>
            <w:r>
              <w:rPr>
                <w:noProof/>
                <w:webHidden/>
              </w:rPr>
              <w:fldChar w:fldCharType="begin"/>
            </w:r>
            <w:r>
              <w:rPr>
                <w:noProof/>
                <w:webHidden/>
              </w:rPr>
              <w:instrText xml:space="preserve"> PAGEREF _Toc138234027 \h </w:instrText>
            </w:r>
            <w:r>
              <w:rPr>
                <w:noProof/>
                <w:webHidden/>
              </w:rPr>
            </w:r>
            <w:r>
              <w:rPr>
                <w:noProof/>
                <w:webHidden/>
              </w:rPr>
              <w:fldChar w:fldCharType="separate"/>
            </w:r>
            <w:r>
              <w:rPr>
                <w:noProof/>
                <w:webHidden/>
              </w:rPr>
              <w:t>21</w:t>
            </w:r>
            <w:r>
              <w:rPr>
                <w:noProof/>
                <w:webHidden/>
              </w:rPr>
              <w:fldChar w:fldCharType="end"/>
            </w:r>
          </w:hyperlink>
        </w:p>
        <w:p w14:paraId="52D1457D" w14:textId="6883F943" w:rsidR="002A70AB" w:rsidRDefault="002A70AB">
          <w:pPr>
            <w:pStyle w:val="TOC3"/>
            <w:tabs>
              <w:tab w:val="left" w:pos="1320"/>
              <w:tab w:val="right" w:leader="dot" w:pos="9061"/>
            </w:tabs>
            <w:rPr>
              <w:rFonts w:asciiTheme="minorHAnsi" w:hAnsiTheme="minorHAnsi"/>
              <w:noProof/>
            </w:rPr>
          </w:pPr>
          <w:hyperlink w:anchor="_Toc138234028" w:history="1">
            <w:r w:rsidRPr="00476233">
              <w:rPr>
                <w:rStyle w:val="Hyperlink"/>
                <w:noProof/>
                <w:lang w:val="en-US"/>
              </w:rPr>
              <w:t>4.2.3.</w:t>
            </w:r>
            <w:r>
              <w:rPr>
                <w:rFonts w:asciiTheme="minorHAnsi" w:hAnsiTheme="minorHAnsi"/>
                <w:noProof/>
              </w:rPr>
              <w:tab/>
            </w:r>
            <w:r w:rsidRPr="00476233">
              <w:rPr>
                <w:rStyle w:val="Hyperlink"/>
                <w:noProof/>
                <w:lang w:val="en-US"/>
              </w:rPr>
              <w:t>Hybrid model based on KNN with</w:t>
            </w:r>
            <w:r>
              <w:rPr>
                <w:noProof/>
                <w:webHidden/>
              </w:rPr>
              <w:tab/>
            </w:r>
            <w:r>
              <w:rPr>
                <w:noProof/>
                <w:webHidden/>
              </w:rPr>
              <w:fldChar w:fldCharType="begin"/>
            </w:r>
            <w:r>
              <w:rPr>
                <w:noProof/>
                <w:webHidden/>
              </w:rPr>
              <w:instrText xml:space="preserve"> PAGEREF _Toc138234028 \h </w:instrText>
            </w:r>
            <w:r>
              <w:rPr>
                <w:noProof/>
                <w:webHidden/>
              </w:rPr>
            </w:r>
            <w:r>
              <w:rPr>
                <w:noProof/>
                <w:webHidden/>
              </w:rPr>
              <w:fldChar w:fldCharType="separate"/>
            </w:r>
            <w:r>
              <w:rPr>
                <w:noProof/>
                <w:webHidden/>
              </w:rPr>
              <w:t>50</w:t>
            </w:r>
            <w:r>
              <w:rPr>
                <w:noProof/>
                <w:webHidden/>
              </w:rPr>
              <w:fldChar w:fldCharType="end"/>
            </w:r>
          </w:hyperlink>
        </w:p>
        <w:p w14:paraId="4163B3BD" w14:textId="4C689D37" w:rsidR="002A70AB" w:rsidRDefault="002A70AB">
          <w:pPr>
            <w:pStyle w:val="TOC1"/>
            <w:tabs>
              <w:tab w:val="left" w:pos="440"/>
              <w:tab w:val="right" w:leader="dot" w:pos="9061"/>
            </w:tabs>
            <w:rPr>
              <w:rFonts w:asciiTheme="minorHAnsi" w:hAnsiTheme="minorHAnsi"/>
              <w:b w:val="0"/>
              <w:noProof/>
            </w:rPr>
          </w:pPr>
          <w:hyperlink w:anchor="_Toc138234029" w:history="1">
            <w:r w:rsidRPr="00476233">
              <w:rPr>
                <w:rStyle w:val="Hyperlink"/>
                <w:noProof/>
              </w:rPr>
              <w:t>V.</w:t>
            </w:r>
            <w:r>
              <w:rPr>
                <w:rFonts w:asciiTheme="minorHAnsi" w:hAnsiTheme="minorHAnsi"/>
                <w:b w:val="0"/>
                <w:noProof/>
              </w:rPr>
              <w:tab/>
            </w:r>
            <w:r w:rsidRPr="00476233">
              <w:rPr>
                <w:rStyle w:val="Hyperlink"/>
                <w:noProof/>
              </w:rPr>
              <w:t>RESULT</w:t>
            </w:r>
            <w:r>
              <w:rPr>
                <w:noProof/>
                <w:webHidden/>
              </w:rPr>
              <w:tab/>
            </w:r>
            <w:r>
              <w:rPr>
                <w:noProof/>
                <w:webHidden/>
              </w:rPr>
              <w:fldChar w:fldCharType="begin"/>
            </w:r>
            <w:r>
              <w:rPr>
                <w:noProof/>
                <w:webHidden/>
              </w:rPr>
              <w:instrText xml:space="preserve"> PAGEREF _Toc138234029 \h </w:instrText>
            </w:r>
            <w:r>
              <w:rPr>
                <w:noProof/>
                <w:webHidden/>
              </w:rPr>
            </w:r>
            <w:r>
              <w:rPr>
                <w:noProof/>
                <w:webHidden/>
              </w:rPr>
              <w:fldChar w:fldCharType="separate"/>
            </w:r>
            <w:r>
              <w:rPr>
                <w:noProof/>
                <w:webHidden/>
              </w:rPr>
              <w:t>51</w:t>
            </w:r>
            <w:r>
              <w:rPr>
                <w:noProof/>
                <w:webHidden/>
              </w:rPr>
              <w:fldChar w:fldCharType="end"/>
            </w:r>
          </w:hyperlink>
        </w:p>
        <w:p w14:paraId="28F31FA5" w14:textId="5705A9C4" w:rsidR="002A70AB" w:rsidRDefault="002A70AB">
          <w:pPr>
            <w:pStyle w:val="TOC2"/>
            <w:tabs>
              <w:tab w:val="left" w:pos="880"/>
              <w:tab w:val="right" w:leader="dot" w:pos="9061"/>
            </w:tabs>
            <w:rPr>
              <w:rFonts w:asciiTheme="minorHAnsi" w:hAnsiTheme="minorHAnsi"/>
              <w:b w:val="0"/>
              <w:noProof/>
            </w:rPr>
          </w:pPr>
          <w:hyperlink w:anchor="_Toc138234030" w:history="1">
            <w:r w:rsidRPr="00476233">
              <w:rPr>
                <w:rStyle w:val="Hyperlink"/>
                <w:noProof/>
              </w:rPr>
              <w:t>5.1.</w:t>
            </w:r>
            <w:r>
              <w:rPr>
                <w:rFonts w:asciiTheme="minorHAnsi" w:hAnsiTheme="minorHAnsi"/>
                <w:b w:val="0"/>
                <w:noProof/>
              </w:rPr>
              <w:tab/>
            </w:r>
            <w:r w:rsidRPr="00476233">
              <w:rPr>
                <w:rStyle w:val="Hyperlink"/>
                <w:noProof/>
              </w:rPr>
              <w:t>Materials</w:t>
            </w:r>
            <w:r>
              <w:rPr>
                <w:noProof/>
                <w:webHidden/>
              </w:rPr>
              <w:tab/>
            </w:r>
            <w:r>
              <w:rPr>
                <w:noProof/>
                <w:webHidden/>
              </w:rPr>
              <w:fldChar w:fldCharType="begin"/>
            </w:r>
            <w:r>
              <w:rPr>
                <w:noProof/>
                <w:webHidden/>
              </w:rPr>
              <w:instrText xml:space="preserve"> PAGEREF _Toc138234030 \h </w:instrText>
            </w:r>
            <w:r>
              <w:rPr>
                <w:noProof/>
                <w:webHidden/>
              </w:rPr>
            </w:r>
            <w:r>
              <w:rPr>
                <w:noProof/>
                <w:webHidden/>
              </w:rPr>
              <w:fldChar w:fldCharType="separate"/>
            </w:r>
            <w:r>
              <w:rPr>
                <w:noProof/>
                <w:webHidden/>
              </w:rPr>
              <w:t>51</w:t>
            </w:r>
            <w:r>
              <w:rPr>
                <w:noProof/>
                <w:webHidden/>
              </w:rPr>
              <w:fldChar w:fldCharType="end"/>
            </w:r>
          </w:hyperlink>
        </w:p>
        <w:p w14:paraId="1211C972" w14:textId="12578F53" w:rsidR="002A70AB" w:rsidRDefault="002A70AB">
          <w:pPr>
            <w:pStyle w:val="TOC2"/>
            <w:tabs>
              <w:tab w:val="left" w:pos="880"/>
              <w:tab w:val="right" w:leader="dot" w:pos="9061"/>
            </w:tabs>
            <w:rPr>
              <w:rFonts w:asciiTheme="minorHAnsi" w:hAnsiTheme="minorHAnsi"/>
              <w:b w:val="0"/>
              <w:noProof/>
            </w:rPr>
          </w:pPr>
          <w:hyperlink w:anchor="_Toc138234031" w:history="1">
            <w:r w:rsidRPr="00476233">
              <w:rPr>
                <w:rStyle w:val="Hyperlink"/>
                <w:noProof/>
              </w:rPr>
              <w:t>5.2.</w:t>
            </w:r>
            <w:r>
              <w:rPr>
                <w:rFonts w:asciiTheme="minorHAnsi" w:hAnsiTheme="minorHAnsi"/>
                <w:b w:val="0"/>
                <w:noProof/>
              </w:rPr>
              <w:tab/>
            </w:r>
            <w:r w:rsidRPr="00476233">
              <w:rPr>
                <w:rStyle w:val="Hyperlink"/>
                <w:noProof/>
              </w:rPr>
              <w:t>Tools used</w:t>
            </w:r>
            <w:r>
              <w:rPr>
                <w:noProof/>
                <w:webHidden/>
              </w:rPr>
              <w:tab/>
            </w:r>
            <w:r>
              <w:rPr>
                <w:noProof/>
                <w:webHidden/>
              </w:rPr>
              <w:fldChar w:fldCharType="begin"/>
            </w:r>
            <w:r>
              <w:rPr>
                <w:noProof/>
                <w:webHidden/>
              </w:rPr>
              <w:instrText xml:space="preserve"> PAGEREF _Toc138234031 \h </w:instrText>
            </w:r>
            <w:r>
              <w:rPr>
                <w:noProof/>
                <w:webHidden/>
              </w:rPr>
            </w:r>
            <w:r>
              <w:rPr>
                <w:noProof/>
                <w:webHidden/>
              </w:rPr>
              <w:fldChar w:fldCharType="separate"/>
            </w:r>
            <w:r>
              <w:rPr>
                <w:noProof/>
                <w:webHidden/>
              </w:rPr>
              <w:t>51</w:t>
            </w:r>
            <w:r>
              <w:rPr>
                <w:noProof/>
                <w:webHidden/>
              </w:rPr>
              <w:fldChar w:fldCharType="end"/>
            </w:r>
          </w:hyperlink>
        </w:p>
        <w:p w14:paraId="4F69DF59" w14:textId="0A1AD94F" w:rsidR="002A70AB" w:rsidRDefault="002A70AB">
          <w:pPr>
            <w:pStyle w:val="TOC2"/>
            <w:tabs>
              <w:tab w:val="left" w:pos="880"/>
              <w:tab w:val="right" w:leader="dot" w:pos="9061"/>
            </w:tabs>
            <w:rPr>
              <w:rFonts w:asciiTheme="minorHAnsi" w:hAnsiTheme="minorHAnsi"/>
              <w:b w:val="0"/>
              <w:noProof/>
            </w:rPr>
          </w:pPr>
          <w:hyperlink w:anchor="_Toc138234032" w:history="1">
            <w:r w:rsidRPr="00476233">
              <w:rPr>
                <w:rStyle w:val="Hyperlink"/>
                <w:noProof/>
              </w:rPr>
              <w:t>5.3.</w:t>
            </w:r>
            <w:r>
              <w:rPr>
                <w:rFonts w:asciiTheme="minorHAnsi" w:hAnsiTheme="minorHAnsi"/>
                <w:b w:val="0"/>
                <w:noProof/>
              </w:rPr>
              <w:tab/>
            </w:r>
            <w:r w:rsidRPr="00476233">
              <w:rPr>
                <w:rStyle w:val="Hyperlink"/>
                <w:noProof/>
              </w:rPr>
              <w:t>Evaluation</w:t>
            </w:r>
            <w:r>
              <w:rPr>
                <w:noProof/>
                <w:webHidden/>
              </w:rPr>
              <w:tab/>
            </w:r>
            <w:r>
              <w:rPr>
                <w:noProof/>
                <w:webHidden/>
              </w:rPr>
              <w:fldChar w:fldCharType="begin"/>
            </w:r>
            <w:r>
              <w:rPr>
                <w:noProof/>
                <w:webHidden/>
              </w:rPr>
              <w:instrText xml:space="preserve"> PAGEREF _Toc138234032 \h </w:instrText>
            </w:r>
            <w:r>
              <w:rPr>
                <w:noProof/>
                <w:webHidden/>
              </w:rPr>
            </w:r>
            <w:r>
              <w:rPr>
                <w:noProof/>
                <w:webHidden/>
              </w:rPr>
              <w:fldChar w:fldCharType="separate"/>
            </w:r>
            <w:r>
              <w:rPr>
                <w:noProof/>
                <w:webHidden/>
              </w:rPr>
              <w:t>51</w:t>
            </w:r>
            <w:r>
              <w:rPr>
                <w:noProof/>
                <w:webHidden/>
              </w:rPr>
              <w:fldChar w:fldCharType="end"/>
            </w:r>
          </w:hyperlink>
        </w:p>
        <w:p w14:paraId="2BAA375E" w14:textId="573DC605" w:rsidR="002A70AB" w:rsidRDefault="002A70AB">
          <w:pPr>
            <w:pStyle w:val="TOC3"/>
            <w:tabs>
              <w:tab w:val="left" w:pos="1320"/>
              <w:tab w:val="right" w:leader="dot" w:pos="9061"/>
            </w:tabs>
            <w:rPr>
              <w:rFonts w:asciiTheme="minorHAnsi" w:hAnsiTheme="minorHAnsi"/>
              <w:noProof/>
            </w:rPr>
          </w:pPr>
          <w:hyperlink w:anchor="_Toc138234033" w:history="1">
            <w:r w:rsidRPr="00476233">
              <w:rPr>
                <w:rStyle w:val="Hyperlink"/>
                <w:noProof/>
              </w:rPr>
              <w:t>5.3.1.</w:t>
            </w:r>
            <w:r>
              <w:rPr>
                <w:rFonts w:asciiTheme="minorHAnsi" w:hAnsiTheme="minorHAnsi"/>
                <w:noProof/>
              </w:rPr>
              <w:tab/>
            </w:r>
            <w:r w:rsidRPr="00476233">
              <w:rPr>
                <w:rStyle w:val="Hyperlink"/>
                <w:noProof/>
              </w:rPr>
              <w:t>MAE (Mean Absolute Error)</w:t>
            </w:r>
            <w:r>
              <w:rPr>
                <w:noProof/>
                <w:webHidden/>
              </w:rPr>
              <w:tab/>
            </w:r>
            <w:r>
              <w:rPr>
                <w:noProof/>
                <w:webHidden/>
              </w:rPr>
              <w:fldChar w:fldCharType="begin"/>
            </w:r>
            <w:r>
              <w:rPr>
                <w:noProof/>
                <w:webHidden/>
              </w:rPr>
              <w:instrText xml:space="preserve"> PAGEREF _Toc138234033 \h </w:instrText>
            </w:r>
            <w:r>
              <w:rPr>
                <w:noProof/>
                <w:webHidden/>
              </w:rPr>
            </w:r>
            <w:r>
              <w:rPr>
                <w:noProof/>
                <w:webHidden/>
              </w:rPr>
              <w:fldChar w:fldCharType="separate"/>
            </w:r>
            <w:r>
              <w:rPr>
                <w:noProof/>
                <w:webHidden/>
              </w:rPr>
              <w:t>51</w:t>
            </w:r>
            <w:r>
              <w:rPr>
                <w:noProof/>
                <w:webHidden/>
              </w:rPr>
              <w:fldChar w:fldCharType="end"/>
            </w:r>
          </w:hyperlink>
        </w:p>
        <w:p w14:paraId="3C1AE96A" w14:textId="020F57DF" w:rsidR="002A70AB" w:rsidRDefault="002A70AB">
          <w:pPr>
            <w:pStyle w:val="TOC3"/>
            <w:tabs>
              <w:tab w:val="left" w:pos="1320"/>
              <w:tab w:val="right" w:leader="dot" w:pos="9061"/>
            </w:tabs>
            <w:rPr>
              <w:rFonts w:asciiTheme="minorHAnsi" w:hAnsiTheme="minorHAnsi"/>
              <w:noProof/>
            </w:rPr>
          </w:pPr>
          <w:hyperlink w:anchor="_Toc138234034" w:history="1">
            <w:r w:rsidRPr="00476233">
              <w:rPr>
                <w:rStyle w:val="Hyperlink"/>
                <w:noProof/>
              </w:rPr>
              <w:t>5.3.2.</w:t>
            </w:r>
            <w:r>
              <w:rPr>
                <w:rFonts w:asciiTheme="minorHAnsi" w:hAnsiTheme="minorHAnsi"/>
                <w:noProof/>
              </w:rPr>
              <w:tab/>
            </w:r>
            <w:r w:rsidRPr="00476233">
              <w:rPr>
                <w:rStyle w:val="Hyperlink"/>
                <w:noProof/>
              </w:rPr>
              <w:t>RMSE (Root Mean Square Error)</w:t>
            </w:r>
            <w:r>
              <w:rPr>
                <w:noProof/>
                <w:webHidden/>
              </w:rPr>
              <w:tab/>
            </w:r>
            <w:r>
              <w:rPr>
                <w:noProof/>
                <w:webHidden/>
              </w:rPr>
              <w:fldChar w:fldCharType="begin"/>
            </w:r>
            <w:r>
              <w:rPr>
                <w:noProof/>
                <w:webHidden/>
              </w:rPr>
              <w:instrText xml:space="preserve"> PAGEREF _Toc138234034 \h </w:instrText>
            </w:r>
            <w:r>
              <w:rPr>
                <w:noProof/>
                <w:webHidden/>
              </w:rPr>
            </w:r>
            <w:r>
              <w:rPr>
                <w:noProof/>
                <w:webHidden/>
              </w:rPr>
              <w:fldChar w:fldCharType="separate"/>
            </w:r>
            <w:r>
              <w:rPr>
                <w:noProof/>
                <w:webHidden/>
              </w:rPr>
              <w:t>52</w:t>
            </w:r>
            <w:r>
              <w:rPr>
                <w:noProof/>
                <w:webHidden/>
              </w:rPr>
              <w:fldChar w:fldCharType="end"/>
            </w:r>
          </w:hyperlink>
        </w:p>
        <w:p w14:paraId="6F79604C" w14:textId="0736F2E4" w:rsidR="002A70AB" w:rsidRDefault="002A70AB">
          <w:pPr>
            <w:pStyle w:val="TOC3"/>
            <w:tabs>
              <w:tab w:val="left" w:pos="1320"/>
              <w:tab w:val="right" w:leader="dot" w:pos="9061"/>
            </w:tabs>
            <w:rPr>
              <w:rFonts w:asciiTheme="minorHAnsi" w:hAnsiTheme="minorHAnsi"/>
              <w:noProof/>
            </w:rPr>
          </w:pPr>
          <w:hyperlink w:anchor="_Toc138234035" w:history="1">
            <w:r w:rsidRPr="00476233">
              <w:rPr>
                <w:rStyle w:val="Hyperlink"/>
                <w:noProof/>
              </w:rPr>
              <w:t>5.3.3.</w:t>
            </w:r>
            <w:r>
              <w:rPr>
                <w:rFonts w:asciiTheme="minorHAnsi" w:hAnsiTheme="minorHAnsi"/>
                <w:noProof/>
              </w:rPr>
              <w:tab/>
            </w:r>
            <w:r w:rsidRPr="00476233">
              <w:rPr>
                <w:rStyle w:val="Hyperlink"/>
                <w:noProof/>
              </w:rPr>
              <w:t>MAPE (Mean Absolute Percentage Error)</w:t>
            </w:r>
            <w:r>
              <w:rPr>
                <w:noProof/>
                <w:webHidden/>
              </w:rPr>
              <w:tab/>
            </w:r>
            <w:r>
              <w:rPr>
                <w:noProof/>
                <w:webHidden/>
              </w:rPr>
              <w:fldChar w:fldCharType="begin"/>
            </w:r>
            <w:r>
              <w:rPr>
                <w:noProof/>
                <w:webHidden/>
              </w:rPr>
              <w:instrText xml:space="preserve"> PAGEREF _Toc138234035 \h </w:instrText>
            </w:r>
            <w:r>
              <w:rPr>
                <w:noProof/>
                <w:webHidden/>
              </w:rPr>
            </w:r>
            <w:r>
              <w:rPr>
                <w:noProof/>
                <w:webHidden/>
              </w:rPr>
              <w:fldChar w:fldCharType="separate"/>
            </w:r>
            <w:r>
              <w:rPr>
                <w:noProof/>
                <w:webHidden/>
              </w:rPr>
              <w:t>53</w:t>
            </w:r>
            <w:r>
              <w:rPr>
                <w:noProof/>
                <w:webHidden/>
              </w:rPr>
              <w:fldChar w:fldCharType="end"/>
            </w:r>
          </w:hyperlink>
        </w:p>
        <w:p w14:paraId="1E7026D1" w14:textId="2B03649B" w:rsidR="002A70AB" w:rsidRDefault="002A70AB">
          <w:pPr>
            <w:pStyle w:val="TOC2"/>
            <w:tabs>
              <w:tab w:val="left" w:pos="880"/>
              <w:tab w:val="right" w:leader="dot" w:pos="9061"/>
            </w:tabs>
            <w:rPr>
              <w:rFonts w:asciiTheme="minorHAnsi" w:hAnsiTheme="minorHAnsi"/>
              <w:b w:val="0"/>
              <w:noProof/>
            </w:rPr>
          </w:pPr>
          <w:hyperlink w:anchor="_Toc138234036" w:history="1">
            <w:r w:rsidRPr="00476233">
              <w:rPr>
                <w:rStyle w:val="Hyperlink"/>
                <w:noProof/>
              </w:rPr>
              <w:t>5.4.</w:t>
            </w:r>
            <w:r>
              <w:rPr>
                <w:rFonts w:asciiTheme="minorHAnsi" w:hAnsiTheme="minorHAnsi"/>
                <w:b w:val="0"/>
                <w:noProof/>
              </w:rPr>
              <w:tab/>
            </w:r>
            <w:r w:rsidRPr="00476233">
              <w:rPr>
                <w:rStyle w:val="Hyperlink"/>
                <w:noProof/>
              </w:rPr>
              <w:t>Result</w:t>
            </w:r>
            <w:r>
              <w:rPr>
                <w:noProof/>
                <w:webHidden/>
              </w:rPr>
              <w:tab/>
            </w:r>
            <w:r>
              <w:rPr>
                <w:noProof/>
                <w:webHidden/>
              </w:rPr>
              <w:fldChar w:fldCharType="begin"/>
            </w:r>
            <w:r>
              <w:rPr>
                <w:noProof/>
                <w:webHidden/>
              </w:rPr>
              <w:instrText xml:space="preserve"> PAGEREF _Toc138234036 \h </w:instrText>
            </w:r>
            <w:r>
              <w:rPr>
                <w:noProof/>
                <w:webHidden/>
              </w:rPr>
            </w:r>
            <w:r>
              <w:rPr>
                <w:noProof/>
                <w:webHidden/>
              </w:rPr>
              <w:fldChar w:fldCharType="separate"/>
            </w:r>
            <w:r>
              <w:rPr>
                <w:noProof/>
                <w:webHidden/>
              </w:rPr>
              <w:t>54</w:t>
            </w:r>
            <w:r>
              <w:rPr>
                <w:noProof/>
                <w:webHidden/>
              </w:rPr>
              <w:fldChar w:fldCharType="end"/>
            </w:r>
          </w:hyperlink>
        </w:p>
        <w:p w14:paraId="4F8DE648" w14:textId="07C36A14" w:rsidR="002A70AB" w:rsidRDefault="002A70AB">
          <w:pPr>
            <w:pStyle w:val="TOC3"/>
            <w:tabs>
              <w:tab w:val="left" w:pos="1320"/>
              <w:tab w:val="right" w:leader="dot" w:pos="9061"/>
            </w:tabs>
            <w:rPr>
              <w:rFonts w:asciiTheme="minorHAnsi" w:hAnsiTheme="minorHAnsi"/>
              <w:noProof/>
            </w:rPr>
          </w:pPr>
          <w:hyperlink w:anchor="_Toc138234037" w:history="1">
            <w:r w:rsidRPr="00476233">
              <w:rPr>
                <w:rStyle w:val="Hyperlink"/>
                <w:noProof/>
                <w:lang w:val="en-US"/>
              </w:rPr>
              <w:t>5.4.1</w:t>
            </w:r>
            <w:r>
              <w:rPr>
                <w:rFonts w:asciiTheme="minorHAnsi" w:hAnsiTheme="minorHAnsi"/>
                <w:noProof/>
              </w:rPr>
              <w:tab/>
            </w:r>
            <w:r w:rsidRPr="00476233">
              <w:rPr>
                <w:rStyle w:val="Hyperlink"/>
                <w:noProof/>
                <w:lang w:val="en-US"/>
              </w:rPr>
              <w:t>SINGLE MODEL</w:t>
            </w:r>
            <w:r>
              <w:rPr>
                <w:noProof/>
                <w:webHidden/>
              </w:rPr>
              <w:tab/>
            </w:r>
            <w:r>
              <w:rPr>
                <w:noProof/>
                <w:webHidden/>
              </w:rPr>
              <w:fldChar w:fldCharType="begin"/>
            </w:r>
            <w:r>
              <w:rPr>
                <w:noProof/>
                <w:webHidden/>
              </w:rPr>
              <w:instrText xml:space="preserve"> PAGEREF _Toc138234037 \h </w:instrText>
            </w:r>
            <w:r>
              <w:rPr>
                <w:noProof/>
                <w:webHidden/>
              </w:rPr>
            </w:r>
            <w:r>
              <w:rPr>
                <w:noProof/>
                <w:webHidden/>
              </w:rPr>
              <w:fldChar w:fldCharType="separate"/>
            </w:r>
            <w:r>
              <w:rPr>
                <w:noProof/>
                <w:webHidden/>
              </w:rPr>
              <w:t>54</w:t>
            </w:r>
            <w:r>
              <w:rPr>
                <w:noProof/>
                <w:webHidden/>
              </w:rPr>
              <w:fldChar w:fldCharType="end"/>
            </w:r>
          </w:hyperlink>
        </w:p>
        <w:p w14:paraId="11C84781" w14:textId="204AA5F8" w:rsidR="002A70AB" w:rsidRDefault="002A70AB">
          <w:pPr>
            <w:pStyle w:val="TOC3"/>
            <w:tabs>
              <w:tab w:val="left" w:pos="1320"/>
              <w:tab w:val="right" w:leader="dot" w:pos="9061"/>
            </w:tabs>
            <w:rPr>
              <w:rFonts w:asciiTheme="minorHAnsi" w:hAnsiTheme="minorHAnsi"/>
              <w:noProof/>
            </w:rPr>
          </w:pPr>
          <w:hyperlink w:anchor="_Toc138234038" w:history="1">
            <w:r w:rsidRPr="00476233">
              <w:rPr>
                <w:rStyle w:val="Hyperlink"/>
                <w:noProof/>
                <w:lang w:val="en-US"/>
              </w:rPr>
              <w:t>5.4.2</w:t>
            </w:r>
            <w:r>
              <w:rPr>
                <w:rFonts w:asciiTheme="minorHAnsi" w:hAnsiTheme="minorHAnsi"/>
                <w:noProof/>
              </w:rPr>
              <w:tab/>
            </w:r>
            <w:r w:rsidRPr="00476233">
              <w:rPr>
                <w:rStyle w:val="Hyperlink"/>
                <w:noProof/>
                <w:lang w:val="en-US"/>
              </w:rPr>
              <w:t>HYBRID MODEL</w:t>
            </w:r>
            <w:r>
              <w:rPr>
                <w:noProof/>
                <w:webHidden/>
              </w:rPr>
              <w:tab/>
            </w:r>
            <w:r>
              <w:rPr>
                <w:noProof/>
                <w:webHidden/>
              </w:rPr>
              <w:fldChar w:fldCharType="begin"/>
            </w:r>
            <w:r>
              <w:rPr>
                <w:noProof/>
                <w:webHidden/>
              </w:rPr>
              <w:instrText xml:space="preserve"> PAGEREF _Toc138234038 \h </w:instrText>
            </w:r>
            <w:r>
              <w:rPr>
                <w:noProof/>
                <w:webHidden/>
              </w:rPr>
            </w:r>
            <w:r>
              <w:rPr>
                <w:noProof/>
                <w:webHidden/>
              </w:rPr>
              <w:fldChar w:fldCharType="separate"/>
            </w:r>
            <w:r>
              <w:rPr>
                <w:noProof/>
                <w:webHidden/>
              </w:rPr>
              <w:t>58</w:t>
            </w:r>
            <w:r>
              <w:rPr>
                <w:noProof/>
                <w:webHidden/>
              </w:rPr>
              <w:fldChar w:fldCharType="end"/>
            </w:r>
          </w:hyperlink>
        </w:p>
        <w:p w14:paraId="4B6BD031" w14:textId="4B156381" w:rsidR="002A70AB" w:rsidRDefault="002A70AB">
          <w:pPr>
            <w:pStyle w:val="TOC2"/>
            <w:tabs>
              <w:tab w:val="left" w:pos="880"/>
              <w:tab w:val="right" w:leader="dot" w:pos="9061"/>
            </w:tabs>
            <w:rPr>
              <w:rFonts w:asciiTheme="minorHAnsi" w:hAnsiTheme="minorHAnsi"/>
              <w:b w:val="0"/>
              <w:noProof/>
            </w:rPr>
          </w:pPr>
          <w:hyperlink w:anchor="_Toc138234039" w:history="1">
            <w:r w:rsidRPr="00476233">
              <w:rPr>
                <w:rStyle w:val="Hyperlink"/>
                <w:noProof/>
              </w:rPr>
              <w:t>5.5.</w:t>
            </w:r>
            <w:r>
              <w:rPr>
                <w:rFonts w:asciiTheme="minorHAnsi" w:hAnsiTheme="minorHAnsi"/>
                <w:b w:val="0"/>
                <w:noProof/>
              </w:rPr>
              <w:tab/>
            </w:r>
            <w:r w:rsidRPr="00476233">
              <w:rPr>
                <w:rStyle w:val="Hyperlink"/>
                <w:noProof/>
                <w:lang w:val="en-US"/>
              </w:rPr>
              <w:t>Predict the price of cryptocurrencies</w:t>
            </w:r>
            <w:r>
              <w:rPr>
                <w:noProof/>
                <w:webHidden/>
              </w:rPr>
              <w:tab/>
            </w:r>
            <w:r>
              <w:rPr>
                <w:noProof/>
                <w:webHidden/>
              </w:rPr>
              <w:fldChar w:fldCharType="begin"/>
            </w:r>
            <w:r>
              <w:rPr>
                <w:noProof/>
                <w:webHidden/>
              </w:rPr>
              <w:instrText xml:space="preserve"> PAGEREF _Toc138234039 \h </w:instrText>
            </w:r>
            <w:r>
              <w:rPr>
                <w:noProof/>
                <w:webHidden/>
              </w:rPr>
            </w:r>
            <w:r>
              <w:rPr>
                <w:noProof/>
                <w:webHidden/>
              </w:rPr>
              <w:fldChar w:fldCharType="separate"/>
            </w:r>
            <w:r>
              <w:rPr>
                <w:noProof/>
                <w:webHidden/>
              </w:rPr>
              <w:t>61</w:t>
            </w:r>
            <w:r>
              <w:rPr>
                <w:noProof/>
                <w:webHidden/>
              </w:rPr>
              <w:fldChar w:fldCharType="end"/>
            </w:r>
          </w:hyperlink>
        </w:p>
        <w:p w14:paraId="021EC7B7" w14:textId="2BFD1B7C" w:rsidR="002A70AB" w:rsidRDefault="002A70AB">
          <w:pPr>
            <w:pStyle w:val="TOC3"/>
            <w:tabs>
              <w:tab w:val="left" w:pos="1320"/>
              <w:tab w:val="right" w:leader="dot" w:pos="9061"/>
            </w:tabs>
            <w:rPr>
              <w:rFonts w:asciiTheme="minorHAnsi" w:hAnsiTheme="minorHAnsi"/>
              <w:noProof/>
            </w:rPr>
          </w:pPr>
          <w:hyperlink w:anchor="_Toc138234040" w:history="1">
            <w:r w:rsidRPr="00476233">
              <w:rPr>
                <w:rStyle w:val="Hyperlink"/>
                <w:noProof/>
                <w:lang w:val="en-US"/>
              </w:rPr>
              <w:t>5.5.1</w:t>
            </w:r>
            <w:r>
              <w:rPr>
                <w:rFonts w:asciiTheme="minorHAnsi" w:hAnsiTheme="minorHAnsi"/>
                <w:noProof/>
              </w:rPr>
              <w:tab/>
            </w:r>
            <w:r w:rsidRPr="00476233">
              <w:rPr>
                <w:rStyle w:val="Hyperlink"/>
                <w:noProof/>
                <w:lang w:val="en-US"/>
              </w:rPr>
              <w:t>SINGLE MODEL</w:t>
            </w:r>
            <w:r>
              <w:rPr>
                <w:noProof/>
                <w:webHidden/>
              </w:rPr>
              <w:tab/>
            </w:r>
            <w:r>
              <w:rPr>
                <w:noProof/>
                <w:webHidden/>
              </w:rPr>
              <w:fldChar w:fldCharType="begin"/>
            </w:r>
            <w:r>
              <w:rPr>
                <w:noProof/>
                <w:webHidden/>
              </w:rPr>
              <w:instrText xml:space="preserve"> PAGEREF _Toc138234040 \h </w:instrText>
            </w:r>
            <w:r>
              <w:rPr>
                <w:noProof/>
                <w:webHidden/>
              </w:rPr>
            </w:r>
            <w:r>
              <w:rPr>
                <w:noProof/>
                <w:webHidden/>
              </w:rPr>
              <w:fldChar w:fldCharType="separate"/>
            </w:r>
            <w:r>
              <w:rPr>
                <w:noProof/>
                <w:webHidden/>
              </w:rPr>
              <w:t>61</w:t>
            </w:r>
            <w:r>
              <w:rPr>
                <w:noProof/>
                <w:webHidden/>
              </w:rPr>
              <w:fldChar w:fldCharType="end"/>
            </w:r>
          </w:hyperlink>
        </w:p>
        <w:p w14:paraId="71E057C6" w14:textId="50E6EF77" w:rsidR="002A70AB" w:rsidRDefault="002A70AB">
          <w:pPr>
            <w:pStyle w:val="TOC3"/>
            <w:tabs>
              <w:tab w:val="left" w:pos="1320"/>
              <w:tab w:val="right" w:leader="dot" w:pos="9061"/>
            </w:tabs>
            <w:rPr>
              <w:rFonts w:asciiTheme="minorHAnsi" w:hAnsiTheme="minorHAnsi"/>
              <w:noProof/>
            </w:rPr>
          </w:pPr>
          <w:hyperlink w:anchor="_Toc138234041" w:history="1">
            <w:r w:rsidRPr="00476233">
              <w:rPr>
                <w:rStyle w:val="Hyperlink"/>
                <w:noProof/>
                <w:lang w:val="en-US"/>
              </w:rPr>
              <w:t>5.5.2</w:t>
            </w:r>
            <w:r>
              <w:rPr>
                <w:rFonts w:asciiTheme="minorHAnsi" w:hAnsiTheme="minorHAnsi"/>
                <w:noProof/>
              </w:rPr>
              <w:tab/>
            </w:r>
            <w:r w:rsidRPr="00476233">
              <w:rPr>
                <w:rStyle w:val="Hyperlink"/>
                <w:noProof/>
                <w:lang w:val="en-US"/>
              </w:rPr>
              <w:t>HYBRID MODEL</w:t>
            </w:r>
            <w:r>
              <w:rPr>
                <w:noProof/>
                <w:webHidden/>
              </w:rPr>
              <w:tab/>
            </w:r>
            <w:r>
              <w:rPr>
                <w:noProof/>
                <w:webHidden/>
              </w:rPr>
              <w:fldChar w:fldCharType="begin"/>
            </w:r>
            <w:r>
              <w:rPr>
                <w:noProof/>
                <w:webHidden/>
              </w:rPr>
              <w:instrText xml:space="preserve"> PAGEREF _Toc138234041 \h </w:instrText>
            </w:r>
            <w:r>
              <w:rPr>
                <w:noProof/>
                <w:webHidden/>
              </w:rPr>
            </w:r>
            <w:r>
              <w:rPr>
                <w:noProof/>
                <w:webHidden/>
              </w:rPr>
              <w:fldChar w:fldCharType="separate"/>
            </w:r>
            <w:r>
              <w:rPr>
                <w:noProof/>
                <w:webHidden/>
              </w:rPr>
              <w:t>63</w:t>
            </w:r>
            <w:r>
              <w:rPr>
                <w:noProof/>
                <w:webHidden/>
              </w:rPr>
              <w:fldChar w:fldCharType="end"/>
            </w:r>
          </w:hyperlink>
        </w:p>
        <w:p w14:paraId="46942BC9" w14:textId="46D3DFC1" w:rsidR="002A70AB" w:rsidRDefault="002A70AB">
          <w:pPr>
            <w:pStyle w:val="TOC1"/>
            <w:tabs>
              <w:tab w:val="left" w:pos="660"/>
              <w:tab w:val="right" w:leader="dot" w:pos="9061"/>
            </w:tabs>
            <w:rPr>
              <w:rFonts w:asciiTheme="minorHAnsi" w:hAnsiTheme="minorHAnsi"/>
              <w:b w:val="0"/>
              <w:noProof/>
            </w:rPr>
          </w:pPr>
          <w:hyperlink w:anchor="_Toc138234042" w:history="1">
            <w:r w:rsidRPr="00476233">
              <w:rPr>
                <w:rStyle w:val="Hyperlink"/>
                <w:noProof/>
              </w:rPr>
              <w:t>VI.</w:t>
            </w:r>
            <w:r>
              <w:rPr>
                <w:rFonts w:asciiTheme="minorHAnsi" w:hAnsiTheme="minorHAnsi"/>
                <w:b w:val="0"/>
                <w:noProof/>
              </w:rPr>
              <w:tab/>
            </w:r>
            <w:r w:rsidRPr="00476233">
              <w:rPr>
                <w:rStyle w:val="Hyperlink"/>
                <w:noProof/>
              </w:rPr>
              <w:t>CONCLUSION</w:t>
            </w:r>
            <w:r>
              <w:rPr>
                <w:noProof/>
                <w:webHidden/>
              </w:rPr>
              <w:tab/>
            </w:r>
            <w:r>
              <w:rPr>
                <w:noProof/>
                <w:webHidden/>
              </w:rPr>
              <w:fldChar w:fldCharType="begin"/>
            </w:r>
            <w:r>
              <w:rPr>
                <w:noProof/>
                <w:webHidden/>
              </w:rPr>
              <w:instrText xml:space="preserve"> PAGEREF _Toc138234042 \h </w:instrText>
            </w:r>
            <w:r>
              <w:rPr>
                <w:noProof/>
                <w:webHidden/>
              </w:rPr>
            </w:r>
            <w:r>
              <w:rPr>
                <w:noProof/>
                <w:webHidden/>
              </w:rPr>
              <w:fldChar w:fldCharType="separate"/>
            </w:r>
            <w:r>
              <w:rPr>
                <w:noProof/>
                <w:webHidden/>
              </w:rPr>
              <w:t>65</w:t>
            </w:r>
            <w:r>
              <w:rPr>
                <w:noProof/>
                <w:webHidden/>
              </w:rPr>
              <w:fldChar w:fldCharType="end"/>
            </w:r>
          </w:hyperlink>
        </w:p>
        <w:p w14:paraId="3D609B4E" w14:textId="2559AF28" w:rsidR="002A70AB" w:rsidRDefault="002A70AB">
          <w:pPr>
            <w:pStyle w:val="TOC1"/>
            <w:tabs>
              <w:tab w:val="right" w:leader="dot" w:pos="9061"/>
            </w:tabs>
            <w:rPr>
              <w:rFonts w:asciiTheme="minorHAnsi" w:hAnsiTheme="minorHAnsi"/>
              <w:b w:val="0"/>
              <w:noProof/>
            </w:rPr>
          </w:pPr>
          <w:hyperlink w:anchor="_Toc138234043" w:history="1">
            <w:r w:rsidRPr="00476233">
              <w:rPr>
                <w:rStyle w:val="Hyperlink"/>
                <w:noProof/>
              </w:rPr>
              <w:t>REFERENCES</w:t>
            </w:r>
            <w:r>
              <w:rPr>
                <w:noProof/>
                <w:webHidden/>
              </w:rPr>
              <w:tab/>
            </w:r>
            <w:r>
              <w:rPr>
                <w:noProof/>
                <w:webHidden/>
              </w:rPr>
              <w:fldChar w:fldCharType="begin"/>
            </w:r>
            <w:r>
              <w:rPr>
                <w:noProof/>
                <w:webHidden/>
              </w:rPr>
              <w:instrText xml:space="preserve"> PAGEREF _Toc138234043 \h </w:instrText>
            </w:r>
            <w:r>
              <w:rPr>
                <w:noProof/>
                <w:webHidden/>
              </w:rPr>
            </w:r>
            <w:r>
              <w:rPr>
                <w:noProof/>
                <w:webHidden/>
              </w:rPr>
              <w:fldChar w:fldCharType="separate"/>
            </w:r>
            <w:r>
              <w:rPr>
                <w:noProof/>
                <w:webHidden/>
              </w:rPr>
              <w:t>66</w:t>
            </w:r>
            <w:r>
              <w:rPr>
                <w:noProof/>
                <w:webHidden/>
              </w:rPr>
              <w:fldChar w:fldCharType="end"/>
            </w:r>
          </w:hyperlink>
        </w:p>
        <w:p w14:paraId="799E853A" w14:textId="3E32DEA5" w:rsidR="00D55F0D" w:rsidRPr="00C801EA" w:rsidRDefault="00D55F0D" w:rsidP="000C2536">
          <w:pPr>
            <w:jc w:val="both"/>
            <w:rPr>
              <w:sz w:val="26"/>
              <w:szCs w:val="26"/>
            </w:rPr>
          </w:pPr>
          <w:r w:rsidRPr="00C801EA">
            <w:rPr>
              <w:b/>
              <w:bCs/>
              <w:sz w:val="26"/>
              <w:szCs w:val="26"/>
            </w:rPr>
            <w:fldChar w:fldCharType="end"/>
          </w:r>
        </w:p>
      </w:sdtContent>
    </w:sdt>
    <w:p w14:paraId="5C661D28" w14:textId="77777777" w:rsidR="00D55F0D" w:rsidRPr="00C801EA" w:rsidRDefault="00D55F0D" w:rsidP="000C2536">
      <w:pPr>
        <w:jc w:val="both"/>
        <w:rPr>
          <w:sz w:val="26"/>
          <w:szCs w:val="26"/>
        </w:rPr>
      </w:pPr>
    </w:p>
    <w:p w14:paraId="227300D8" w14:textId="77777777" w:rsidR="00E26399" w:rsidRPr="00C801EA" w:rsidRDefault="00E26399" w:rsidP="000C2536">
      <w:pPr>
        <w:jc w:val="both"/>
        <w:rPr>
          <w:sz w:val="26"/>
          <w:szCs w:val="26"/>
        </w:rPr>
      </w:pPr>
    </w:p>
    <w:p w14:paraId="20276E28" w14:textId="77777777" w:rsidR="00E26399" w:rsidRPr="00C801EA" w:rsidRDefault="00E26399" w:rsidP="000C2536">
      <w:pPr>
        <w:jc w:val="both"/>
        <w:rPr>
          <w:sz w:val="26"/>
          <w:szCs w:val="26"/>
        </w:rPr>
      </w:pPr>
    </w:p>
    <w:p w14:paraId="40179543" w14:textId="77777777" w:rsidR="00E26399" w:rsidRPr="00C801EA" w:rsidRDefault="00E26399" w:rsidP="000C2536">
      <w:pPr>
        <w:jc w:val="both"/>
        <w:rPr>
          <w:sz w:val="26"/>
          <w:szCs w:val="26"/>
        </w:rPr>
      </w:pPr>
    </w:p>
    <w:p w14:paraId="3E80FAF5" w14:textId="77777777" w:rsidR="00E26399" w:rsidRPr="00C801EA" w:rsidRDefault="00E26399" w:rsidP="000C2536">
      <w:pPr>
        <w:jc w:val="both"/>
        <w:rPr>
          <w:sz w:val="26"/>
          <w:szCs w:val="26"/>
        </w:rPr>
      </w:pPr>
    </w:p>
    <w:p w14:paraId="5A9E6BEB" w14:textId="77777777" w:rsidR="00E26399" w:rsidRPr="00C801EA" w:rsidRDefault="00E26399" w:rsidP="000C2536">
      <w:pPr>
        <w:jc w:val="both"/>
        <w:rPr>
          <w:sz w:val="26"/>
          <w:szCs w:val="26"/>
        </w:rPr>
      </w:pPr>
    </w:p>
    <w:p w14:paraId="5EF01E50" w14:textId="77777777" w:rsidR="00E26399" w:rsidRPr="00C801EA" w:rsidRDefault="00E26399" w:rsidP="000C2536">
      <w:pPr>
        <w:jc w:val="both"/>
        <w:rPr>
          <w:sz w:val="26"/>
          <w:szCs w:val="26"/>
        </w:rPr>
      </w:pPr>
    </w:p>
    <w:p w14:paraId="3244AD12" w14:textId="77777777" w:rsidR="00E26399" w:rsidRPr="00C801EA" w:rsidRDefault="00E26399" w:rsidP="000C2536">
      <w:pPr>
        <w:jc w:val="both"/>
        <w:rPr>
          <w:sz w:val="26"/>
          <w:szCs w:val="26"/>
        </w:rPr>
      </w:pPr>
    </w:p>
    <w:p w14:paraId="2D15084E" w14:textId="77777777" w:rsidR="00E26399" w:rsidRPr="00C801EA" w:rsidRDefault="00E26399" w:rsidP="000C2536">
      <w:pPr>
        <w:jc w:val="both"/>
        <w:rPr>
          <w:sz w:val="26"/>
          <w:szCs w:val="26"/>
        </w:rPr>
      </w:pPr>
    </w:p>
    <w:p w14:paraId="65C2B130" w14:textId="77777777" w:rsidR="00E26399" w:rsidRPr="00C801EA" w:rsidRDefault="00E26399" w:rsidP="000C2536">
      <w:pPr>
        <w:jc w:val="both"/>
        <w:rPr>
          <w:sz w:val="26"/>
          <w:szCs w:val="26"/>
        </w:rPr>
      </w:pPr>
    </w:p>
    <w:p w14:paraId="07C85102" w14:textId="77777777" w:rsidR="00E26399" w:rsidRPr="00C801EA" w:rsidRDefault="00E26399" w:rsidP="000C2536">
      <w:pPr>
        <w:jc w:val="both"/>
        <w:rPr>
          <w:sz w:val="26"/>
          <w:szCs w:val="26"/>
        </w:rPr>
      </w:pPr>
    </w:p>
    <w:p w14:paraId="0928EA3A" w14:textId="77777777" w:rsidR="00E26399" w:rsidRPr="00C801EA" w:rsidRDefault="00E26399" w:rsidP="000C2536">
      <w:pPr>
        <w:jc w:val="both"/>
        <w:rPr>
          <w:sz w:val="26"/>
          <w:szCs w:val="26"/>
        </w:rPr>
      </w:pPr>
    </w:p>
    <w:p w14:paraId="57ED71B4" w14:textId="77777777" w:rsidR="007A3E37" w:rsidRPr="0052175D" w:rsidRDefault="007C5E91" w:rsidP="007A3E37">
      <w:pPr>
        <w:pStyle w:val="Heading1"/>
        <w:rPr>
          <w:sz w:val="32"/>
        </w:rPr>
      </w:pPr>
      <w:bookmarkStart w:id="3" w:name="_Toc138234002"/>
      <w:r w:rsidRPr="0052175D">
        <w:rPr>
          <w:sz w:val="32"/>
        </w:rPr>
        <w:lastRenderedPageBreak/>
        <w:t xml:space="preserve">TABLE OF </w:t>
      </w:r>
      <w:r w:rsidR="007A3E37" w:rsidRPr="0052175D">
        <w:rPr>
          <w:sz w:val="32"/>
        </w:rPr>
        <w:t>FIGURES</w:t>
      </w:r>
      <w:bookmarkEnd w:id="3"/>
    </w:p>
    <w:p w14:paraId="64EF4ED8" w14:textId="5A23D5AB" w:rsidR="009B274D" w:rsidRDefault="009B274D">
      <w:pPr>
        <w:pStyle w:val="TableofFigures"/>
        <w:tabs>
          <w:tab w:val="right" w:leader="dot" w:pos="9061"/>
        </w:tabs>
        <w:rPr>
          <w:noProof/>
        </w:rPr>
      </w:pPr>
      <w:r>
        <w:fldChar w:fldCharType="begin"/>
      </w:r>
      <w:r>
        <w:instrText xml:space="preserve"> TOC \h \z \c "FIGURE " </w:instrText>
      </w:r>
      <w:r>
        <w:fldChar w:fldCharType="separate"/>
      </w:r>
      <w:hyperlink r:id="rId10" w:anchor="_Toc138234044" w:history="1">
        <w:r w:rsidRPr="00B77204">
          <w:rPr>
            <w:rStyle w:val="Hyperlink"/>
            <w:noProof/>
          </w:rPr>
          <w:t>FIGURE  1. The architecture of LSTM</w:t>
        </w:r>
        <w:r>
          <w:rPr>
            <w:noProof/>
            <w:webHidden/>
          </w:rPr>
          <w:tab/>
        </w:r>
        <w:r>
          <w:rPr>
            <w:noProof/>
            <w:webHidden/>
          </w:rPr>
          <w:fldChar w:fldCharType="begin"/>
        </w:r>
        <w:r>
          <w:rPr>
            <w:noProof/>
            <w:webHidden/>
          </w:rPr>
          <w:instrText xml:space="preserve"> PAGEREF _Toc138234044 \h </w:instrText>
        </w:r>
        <w:r>
          <w:rPr>
            <w:noProof/>
            <w:webHidden/>
          </w:rPr>
        </w:r>
        <w:r>
          <w:rPr>
            <w:noProof/>
            <w:webHidden/>
          </w:rPr>
          <w:fldChar w:fldCharType="separate"/>
        </w:r>
        <w:r>
          <w:rPr>
            <w:noProof/>
            <w:webHidden/>
          </w:rPr>
          <w:t>14</w:t>
        </w:r>
        <w:r>
          <w:rPr>
            <w:noProof/>
            <w:webHidden/>
          </w:rPr>
          <w:fldChar w:fldCharType="end"/>
        </w:r>
      </w:hyperlink>
    </w:p>
    <w:p w14:paraId="4BB0ACE1" w14:textId="35A3DC25" w:rsidR="009B274D" w:rsidRDefault="009B274D">
      <w:pPr>
        <w:pStyle w:val="TableofFigures"/>
        <w:tabs>
          <w:tab w:val="right" w:leader="dot" w:pos="9061"/>
        </w:tabs>
        <w:rPr>
          <w:noProof/>
        </w:rPr>
      </w:pPr>
      <w:hyperlink w:anchor="_Toc138234045" w:history="1">
        <w:r w:rsidRPr="00B77204">
          <w:rPr>
            <w:rStyle w:val="Hyperlink"/>
            <w:noProof/>
          </w:rPr>
          <w:t>FIGURE  2. Deep feedforward neural network.</w:t>
        </w:r>
        <w:r>
          <w:rPr>
            <w:noProof/>
            <w:webHidden/>
          </w:rPr>
          <w:tab/>
        </w:r>
        <w:r>
          <w:rPr>
            <w:noProof/>
            <w:webHidden/>
          </w:rPr>
          <w:fldChar w:fldCharType="begin"/>
        </w:r>
        <w:r>
          <w:rPr>
            <w:noProof/>
            <w:webHidden/>
          </w:rPr>
          <w:instrText xml:space="preserve"> PAGEREF _Toc138234045 \h </w:instrText>
        </w:r>
        <w:r>
          <w:rPr>
            <w:noProof/>
            <w:webHidden/>
          </w:rPr>
        </w:r>
        <w:r>
          <w:rPr>
            <w:noProof/>
            <w:webHidden/>
          </w:rPr>
          <w:fldChar w:fldCharType="separate"/>
        </w:r>
        <w:r>
          <w:rPr>
            <w:noProof/>
            <w:webHidden/>
          </w:rPr>
          <w:t>16</w:t>
        </w:r>
        <w:r>
          <w:rPr>
            <w:noProof/>
            <w:webHidden/>
          </w:rPr>
          <w:fldChar w:fldCharType="end"/>
        </w:r>
      </w:hyperlink>
    </w:p>
    <w:p w14:paraId="53E5099B" w14:textId="36C60FCD" w:rsidR="009B274D" w:rsidRDefault="009B274D">
      <w:pPr>
        <w:pStyle w:val="TableofFigures"/>
        <w:tabs>
          <w:tab w:val="right" w:leader="dot" w:pos="9061"/>
        </w:tabs>
        <w:rPr>
          <w:noProof/>
        </w:rPr>
      </w:pPr>
      <w:hyperlink w:anchor="_Toc138234046" w:history="1">
        <w:r w:rsidRPr="00B77204">
          <w:rPr>
            <w:rStyle w:val="Hyperlink"/>
            <w:noProof/>
          </w:rPr>
          <w:t>FIGURE  3. Flow of information in an artificial neuron.</w:t>
        </w:r>
        <w:r>
          <w:rPr>
            <w:noProof/>
            <w:webHidden/>
          </w:rPr>
          <w:tab/>
        </w:r>
        <w:r>
          <w:rPr>
            <w:noProof/>
            <w:webHidden/>
          </w:rPr>
          <w:fldChar w:fldCharType="begin"/>
        </w:r>
        <w:r>
          <w:rPr>
            <w:noProof/>
            <w:webHidden/>
          </w:rPr>
          <w:instrText xml:space="preserve"> PAGEREF _Toc138234046 \h </w:instrText>
        </w:r>
        <w:r>
          <w:rPr>
            <w:noProof/>
            <w:webHidden/>
          </w:rPr>
        </w:r>
        <w:r>
          <w:rPr>
            <w:noProof/>
            <w:webHidden/>
          </w:rPr>
          <w:fldChar w:fldCharType="separate"/>
        </w:r>
        <w:r>
          <w:rPr>
            <w:noProof/>
            <w:webHidden/>
          </w:rPr>
          <w:t>17</w:t>
        </w:r>
        <w:r>
          <w:rPr>
            <w:noProof/>
            <w:webHidden/>
          </w:rPr>
          <w:fldChar w:fldCharType="end"/>
        </w:r>
      </w:hyperlink>
    </w:p>
    <w:p w14:paraId="14AE5F4B" w14:textId="01D7B2AA" w:rsidR="009B274D" w:rsidRDefault="009B274D">
      <w:pPr>
        <w:pStyle w:val="TableofFigures"/>
        <w:tabs>
          <w:tab w:val="right" w:leader="dot" w:pos="9061"/>
        </w:tabs>
        <w:rPr>
          <w:noProof/>
        </w:rPr>
      </w:pPr>
      <w:hyperlink w:anchor="_Toc138234047" w:history="1">
        <w:r w:rsidRPr="00B77204">
          <w:rPr>
            <w:rStyle w:val="Hyperlink"/>
            <w:noProof/>
          </w:rPr>
          <w:t>FIGURE  4. Scatter chart</w:t>
        </w:r>
        <w:r>
          <w:rPr>
            <w:noProof/>
            <w:webHidden/>
          </w:rPr>
          <w:tab/>
        </w:r>
        <w:r>
          <w:rPr>
            <w:noProof/>
            <w:webHidden/>
          </w:rPr>
          <w:fldChar w:fldCharType="begin"/>
        </w:r>
        <w:r>
          <w:rPr>
            <w:noProof/>
            <w:webHidden/>
          </w:rPr>
          <w:instrText xml:space="preserve"> PAGEREF _Toc138234047 \h </w:instrText>
        </w:r>
        <w:r>
          <w:rPr>
            <w:noProof/>
            <w:webHidden/>
          </w:rPr>
        </w:r>
        <w:r>
          <w:rPr>
            <w:noProof/>
            <w:webHidden/>
          </w:rPr>
          <w:fldChar w:fldCharType="separate"/>
        </w:r>
        <w:r>
          <w:rPr>
            <w:noProof/>
            <w:webHidden/>
          </w:rPr>
          <w:t>19</w:t>
        </w:r>
        <w:r>
          <w:rPr>
            <w:noProof/>
            <w:webHidden/>
          </w:rPr>
          <w:fldChar w:fldCharType="end"/>
        </w:r>
      </w:hyperlink>
    </w:p>
    <w:p w14:paraId="008A8DE0" w14:textId="4BA0BADA" w:rsidR="009B274D" w:rsidRDefault="009B274D">
      <w:pPr>
        <w:pStyle w:val="TableofFigures"/>
        <w:tabs>
          <w:tab w:val="right" w:leader="dot" w:pos="9061"/>
        </w:tabs>
        <w:rPr>
          <w:noProof/>
        </w:rPr>
      </w:pPr>
      <w:hyperlink w:anchor="_Toc138234048" w:history="1">
        <w:r w:rsidRPr="00B77204">
          <w:rPr>
            <w:rStyle w:val="Hyperlink"/>
            <w:noProof/>
          </w:rPr>
          <w:t>FIGURE  5. An example isolation tree</w:t>
        </w:r>
        <w:r>
          <w:rPr>
            <w:noProof/>
            <w:webHidden/>
          </w:rPr>
          <w:tab/>
        </w:r>
        <w:r>
          <w:rPr>
            <w:noProof/>
            <w:webHidden/>
          </w:rPr>
          <w:fldChar w:fldCharType="begin"/>
        </w:r>
        <w:r>
          <w:rPr>
            <w:noProof/>
            <w:webHidden/>
          </w:rPr>
          <w:instrText xml:space="preserve"> PAGEREF _Toc138234048 \h </w:instrText>
        </w:r>
        <w:r>
          <w:rPr>
            <w:noProof/>
            <w:webHidden/>
          </w:rPr>
        </w:r>
        <w:r>
          <w:rPr>
            <w:noProof/>
            <w:webHidden/>
          </w:rPr>
          <w:fldChar w:fldCharType="separate"/>
        </w:r>
        <w:r>
          <w:rPr>
            <w:noProof/>
            <w:webHidden/>
          </w:rPr>
          <w:t>20</w:t>
        </w:r>
        <w:r>
          <w:rPr>
            <w:noProof/>
            <w:webHidden/>
          </w:rPr>
          <w:fldChar w:fldCharType="end"/>
        </w:r>
      </w:hyperlink>
    </w:p>
    <w:p w14:paraId="5E7184BE" w14:textId="377376A7" w:rsidR="009B274D" w:rsidRDefault="009B274D">
      <w:pPr>
        <w:pStyle w:val="TableofFigures"/>
        <w:tabs>
          <w:tab w:val="right" w:leader="dot" w:pos="9061"/>
        </w:tabs>
        <w:rPr>
          <w:noProof/>
        </w:rPr>
      </w:pPr>
      <w:hyperlink w:anchor="_Toc138234049" w:history="1">
        <w:r w:rsidRPr="00B77204">
          <w:rPr>
            <w:rStyle w:val="Hyperlink"/>
            <w:noProof/>
          </w:rPr>
          <w:t>FIGURE  6. Formula for calculating MAE</w:t>
        </w:r>
        <w:r>
          <w:rPr>
            <w:noProof/>
            <w:webHidden/>
          </w:rPr>
          <w:tab/>
        </w:r>
        <w:r>
          <w:rPr>
            <w:noProof/>
            <w:webHidden/>
          </w:rPr>
          <w:fldChar w:fldCharType="begin"/>
        </w:r>
        <w:r>
          <w:rPr>
            <w:noProof/>
            <w:webHidden/>
          </w:rPr>
          <w:instrText xml:space="preserve"> PAGEREF _Toc138234049 \h </w:instrText>
        </w:r>
        <w:r>
          <w:rPr>
            <w:noProof/>
            <w:webHidden/>
          </w:rPr>
        </w:r>
        <w:r>
          <w:rPr>
            <w:noProof/>
            <w:webHidden/>
          </w:rPr>
          <w:fldChar w:fldCharType="separate"/>
        </w:r>
        <w:r>
          <w:rPr>
            <w:noProof/>
            <w:webHidden/>
          </w:rPr>
          <w:t>52</w:t>
        </w:r>
        <w:r>
          <w:rPr>
            <w:noProof/>
            <w:webHidden/>
          </w:rPr>
          <w:fldChar w:fldCharType="end"/>
        </w:r>
      </w:hyperlink>
    </w:p>
    <w:p w14:paraId="43FE59F8" w14:textId="53C3D65B" w:rsidR="009B274D" w:rsidRDefault="009B274D">
      <w:pPr>
        <w:pStyle w:val="TableofFigures"/>
        <w:tabs>
          <w:tab w:val="right" w:leader="dot" w:pos="9061"/>
        </w:tabs>
        <w:rPr>
          <w:noProof/>
        </w:rPr>
      </w:pPr>
      <w:hyperlink w:anchor="_Toc138234050" w:history="1">
        <w:r w:rsidRPr="00B77204">
          <w:rPr>
            <w:rStyle w:val="Hyperlink"/>
            <w:noProof/>
          </w:rPr>
          <w:t>FIGURE  7. Graphical description of the MAE</w:t>
        </w:r>
        <w:r>
          <w:rPr>
            <w:noProof/>
            <w:webHidden/>
          </w:rPr>
          <w:tab/>
        </w:r>
        <w:r>
          <w:rPr>
            <w:noProof/>
            <w:webHidden/>
          </w:rPr>
          <w:fldChar w:fldCharType="begin"/>
        </w:r>
        <w:r>
          <w:rPr>
            <w:noProof/>
            <w:webHidden/>
          </w:rPr>
          <w:instrText xml:space="preserve"> PAGEREF _Toc138234050 \h </w:instrText>
        </w:r>
        <w:r>
          <w:rPr>
            <w:noProof/>
            <w:webHidden/>
          </w:rPr>
        </w:r>
        <w:r>
          <w:rPr>
            <w:noProof/>
            <w:webHidden/>
          </w:rPr>
          <w:fldChar w:fldCharType="separate"/>
        </w:r>
        <w:r>
          <w:rPr>
            <w:noProof/>
            <w:webHidden/>
          </w:rPr>
          <w:t>52</w:t>
        </w:r>
        <w:r>
          <w:rPr>
            <w:noProof/>
            <w:webHidden/>
          </w:rPr>
          <w:fldChar w:fldCharType="end"/>
        </w:r>
      </w:hyperlink>
    </w:p>
    <w:p w14:paraId="0FCE6872" w14:textId="5F5A7D86" w:rsidR="009B274D" w:rsidRDefault="009B274D">
      <w:pPr>
        <w:pStyle w:val="TableofFigures"/>
        <w:tabs>
          <w:tab w:val="right" w:leader="dot" w:pos="9061"/>
        </w:tabs>
        <w:rPr>
          <w:noProof/>
        </w:rPr>
      </w:pPr>
      <w:hyperlink w:anchor="_Toc138234051" w:history="1">
        <w:r w:rsidRPr="00B77204">
          <w:rPr>
            <w:rStyle w:val="Hyperlink"/>
            <w:noProof/>
          </w:rPr>
          <w:t>FIGURE  8. Formula for calculating RMSE</w:t>
        </w:r>
        <w:r>
          <w:rPr>
            <w:noProof/>
            <w:webHidden/>
          </w:rPr>
          <w:tab/>
        </w:r>
        <w:r>
          <w:rPr>
            <w:noProof/>
            <w:webHidden/>
          </w:rPr>
          <w:fldChar w:fldCharType="begin"/>
        </w:r>
        <w:r>
          <w:rPr>
            <w:noProof/>
            <w:webHidden/>
          </w:rPr>
          <w:instrText xml:space="preserve"> PAGEREF _Toc138234051 \h </w:instrText>
        </w:r>
        <w:r>
          <w:rPr>
            <w:noProof/>
            <w:webHidden/>
          </w:rPr>
        </w:r>
        <w:r>
          <w:rPr>
            <w:noProof/>
            <w:webHidden/>
          </w:rPr>
          <w:fldChar w:fldCharType="separate"/>
        </w:r>
        <w:r>
          <w:rPr>
            <w:noProof/>
            <w:webHidden/>
          </w:rPr>
          <w:t>53</w:t>
        </w:r>
        <w:r>
          <w:rPr>
            <w:noProof/>
            <w:webHidden/>
          </w:rPr>
          <w:fldChar w:fldCharType="end"/>
        </w:r>
      </w:hyperlink>
    </w:p>
    <w:p w14:paraId="7C899FB9" w14:textId="5B4FCC91" w:rsidR="009B274D" w:rsidRDefault="009B274D">
      <w:pPr>
        <w:pStyle w:val="TableofFigures"/>
        <w:tabs>
          <w:tab w:val="right" w:leader="dot" w:pos="9061"/>
        </w:tabs>
        <w:rPr>
          <w:noProof/>
        </w:rPr>
      </w:pPr>
      <w:hyperlink w:anchor="_Toc138234052" w:history="1">
        <w:r w:rsidRPr="00B77204">
          <w:rPr>
            <w:rStyle w:val="Hyperlink"/>
            <w:noProof/>
          </w:rPr>
          <w:t>FIGURE  9. Graphical description of the RMSE</w:t>
        </w:r>
        <w:r>
          <w:rPr>
            <w:noProof/>
            <w:webHidden/>
          </w:rPr>
          <w:tab/>
        </w:r>
        <w:r>
          <w:rPr>
            <w:noProof/>
            <w:webHidden/>
          </w:rPr>
          <w:fldChar w:fldCharType="begin"/>
        </w:r>
        <w:r>
          <w:rPr>
            <w:noProof/>
            <w:webHidden/>
          </w:rPr>
          <w:instrText xml:space="preserve"> PAGEREF _Toc138234052 \h </w:instrText>
        </w:r>
        <w:r>
          <w:rPr>
            <w:noProof/>
            <w:webHidden/>
          </w:rPr>
        </w:r>
        <w:r>
          <w:rPr>
            <w:noProof/>
            <w:webHidden/>
          </w:rPr>
          <w:fldChar w:fldCharType="separate"/>
        </w:r>
        <w:r>
          <w:rPr>
            <w:noProof/>
            <w:webHidden/>
          </w:rPr>
          <w:t>53</w:t>
        </w:r>
        <w:r>
          <w:rPr>
            <w:noProof/>
            <w:webHidden/>
          </w:rPr>
          <w:fldChar w:fldCharType="end"/>
        </w:r>
      </w:hyperlink>
    </w:p>
    <w:p w14:paraId="46C172E5" w14:textId="65CB2FCB" w:rsidR="009B274D" w:rsidRDefault="009B274D">
      <w:pPr>
        <w:pStyle w:val="TableofFigures"/>
        <w:tabs>
          <w:tab w:val="right" w:leader="dot" w:pos="9061"/>
        </w:tabs>
        <w:rPr>
          <w:noProof/>
        </w:rPr>
      </w:pPr>
      <w:hyperlink w:anchor="_Toc138234053" w:history="1">
        <w:r w:rsidRPr="00B77204">
          <w:rPr>
            <w:rStyle w:val="Hyperlink"/>
            <w:noProof/>
          </w:rPr>
          <w:t>FIGURE  10. Formula for calculating MAPE</w:t>
        </w:r>
        <w:r>
          <w:rPr>
            <w:noProof/>
            <w:webHidden/>
          </w:rPr>
          <w:tab/>
        </w:r>
        <w:r>
          <w:rPr>
            <w:noProof/>
            <w:webHidden/>
          </w:rPr>
          <w:fldChar w:fldCharType="begin"/>
        </w:r>
        <w:r>
          <w:rPr>
            <w:noProof/>
            <w:webHidden/>
          </w:rPr>
          <w:instrText xml:space="preserve"> PAGEREF _Toc138234053 \h </w:instrText>
        </w:r>
        <w:r>
          <w:rPr>
            <w:noProof/>
            <w:webHidden/>
          </w:rPr>
        </w:r>
        <w:r>
          <w:rPr>
            <w:noProof/>
            <w:webHidden/>
          </w:rPr>
          <w:fldChar w:fldCharType="separate"/>
        </w:r>
        <w:r>
          <w:rPr>
            <w:noProof/>
            <w:webHidden/>
          </w:rPr>
          <w:t>54</w:t>
        </w:r>
        <w:r>
          <w:rPr>
            <w:noProof/>
            <w:webHidden/>
          </w:rPr>
          <w:fldChar w:fldCharType="end"/>
        </w:r>
      </w:hyperlink>
    </w:p>
    <w:p w14:paraId="06618A3F" w14:textId="17B77804" w:rsidR="009B274D" w:rsidRDefault="009B274D">
      <w:pPr>
        <w:pStyle w:val="TableofFigures"/>
        <w:tabs>
          <w:tab w:val="right" w:leader="dot" w:pos="9061"/>
        </w:tabs>
        <w:rPr>
          <w:noProof/>
        </w:rPr>
      </w:pPr>
      <w:hyperlink w:anchor="_Toc138234054" w:history="1">
        <w:r w:rsidRPr="00B77204">
          <w:rPr>
            <w:rStyle w:val="Hyperlink"/>
            <w:noProof/>
          </w:rPr>
          <w:t>FIGURE  11. Graphical description of the MAPE</w:t>
        </w:r>
        <w:r>
          <w:rPr>
            <w:noProof/>
            <w:webHidden/>
          </w:rPr>
          <w:tab/>
        </w:r>
        <w:r>
          <w:rPr>
            <w:noProof/>
            <w:webHidden/>
          </w:rPr>
          <w:fldChar w:fldCharType="begin"/>
        </w:r>
        <w:r>
          <w:rPr>
            <w:noProof/>
            <w:webHidden/>
          </w:rPr>
          <w:instrText xml:space="preserve"> PAGEREF _Toc138234054 \h </w:instrText>
        </w:r>
        <w:r>
          <w:rPr>
            <w:noProof/>
            <w:webHidden/>
          </w:rPr>
        </w:r>
        <w:r>
          <w:rPr>
            <w:noProof/>
            <w:webHidden/>
          </w:rPr>
          <w:fldChar w:fldCharType="separate"/>
        </w:r>
        <w:r>
          <w:rPr>
            <w:noProof/>
            <w:webHidden/>
          </w:rPr>
          <w:t>54</w:t>
        </w:r>
        <w:r>
          <w:rPr>
            <w:noProof/>
            <w:webHidden/>
          </w:rPr>
          <w:fldChar w:fldCharType="end"/>
        </w:r>
      </w:hyperlink>
    </w:p>
    <w:p w14:paraId="0E4C7360" w14:textId="67013833" w:rsidR="009B274D" w:rsidRPr="009B274D" w:rsidRDefault="009B274D" w:rsidP="009B274D">
      <w:r>
        <w:fldChar w:fldCharType="end"/>
      </w:r>
    </w:p>
    <w:p w14:paraId="16DCE0C3" w14:textId="27D7F6E4" w:rsidR="00E26399" w:rsidRPr="0052175D" w:rsidRDefault="007A3E37" w:rsidP="007A3E37">
      <w:pPr>
        <w:pStyle w:val="Heading1"/>
        <w:rPr>
          <w:sz w:val="32"/>
        </w:rPr>
      </w:pPr>
      <w:bookmarkStart w:id="4" w:name="_Toc138234003"/>
      <w:r w:rsidRPr="0052175D">
        <w:rPr>
          <w:sz w:val="32"/>
        </w:rPr>
        <w:lastRenderedPageBreak/>
        <w:t>TABLE OF TABLES</w:t>
      </w:r>
      <w:bookmarkEnd w:id="4"/>
      <w:r w:rsidR="007C5E91" w:rsidRPr="0052175D">
        <w:rPr>
          <w:sz w:val="32"/>
        </w:rPr>
        <w:t xml:space="preserve"> </w:t>
      </w:r>
    </w:p>
    <w:p w14:paraId="4E32275D" w14:textId="099D4B34" w:rsidR="00866873" w:rsidRDefault="00866873">
      <w:pPr>
        <w:pStyle w:val="TableofFigures"/>
        <w:tabs>
          <w:tab w:val="right" w:leader="dot" w:pos="9061"/>
        </w:tabs>
        <w:rPr>
          <w:rFonts w:asciiTheme="minorHAnsi" w:hAnsiTheme="minorHAnsi"/>
          <w:noProof/>
        </w:rPr>
      </w:pPr>
      <w:r>
        <w:fldChar w:fldCharType="begin"/>
      </w:r>
      <w:r>
        <w:instrText xml:space="preserve"> TOC \h \z \c "TABLE" </w:instrText>
      </w:r>
      <w:r>
        <w:fldChar w:fldCharType="separate"/>
      </w:r>
      <w:hyperlink w:anchor="_Toc138234103" w:history="1">
        <w:r w:rsidRPr="00446F5D">
          <w:rPr>
            <w:rStyle w:val="Hyperlink"/>
            <w:noProof/>
          </w:rPr>
          <w:t>Table 1. Data description table</w:t>
        </w:r>
        <w:r>
          <w:rPr>
            <w:noProof/>
            <w:webHidden/>
          </w:rPr>
          <w:tab/>
        </w:r>
        <w:r>
          <w:rPr>
            <w:noProof/>
            <w:webHidden/>
          </w:rPr>
          <w:fldChar w:fldCharType="begin"/>
        </w:r>
        <w:r>
          <w:rPr>
            <w:noProof/>
            <w:webHidden/>
          </w:rPr>
          <w:instrText xml:space="preserve"> PAGEREF _Toc138234103 \h </w:instrText>
        </w:r>
        <w:r>
          <w:rPr>
            <w:noProof/>
            <w:webHidden/>
          </w:rPr>
        </w:r>
        <w:r>
          <w:rPr>
            <w:noProof/>
            <w:webHidden/>
          </w:rPr>
          <w:fldChar w:fldCharType="separate"/>
        </w:r>
        <w:r>
          <w:rPr>
            <w:noProof/>
            <w:webHidden/>
          </w:rPr>
          <w:t>10</w:t>
        </w:r>
        <w:r>
          <w:rPr>
            <w:noProof/>
            <w:webHidden/>
          </w:rPr>
          <w:fldChar w:fldCharType="end"/>
        </w:r>
      </w:hyperlink>
    </w:p>
    <w:p w14:paraId="751CE736" w14:textId="74BFF1FE" w:rsidR="00866873" w:rsidRDefault="00866873">
      <w:pPr>
        <w:pStyle w:val="TableofFigures"/>
        <w:tabs>
          <w:tab w:val="right" w:leader="dot" w:pos="9061"/>
        </w:tabs>
        <w:rPr>
          <w:rFonts w:asciiTheme="minorHAnsi" w:hAnsiTheme="minorHAnsi"/>
          <w:noProof/>
        </w:rPr>
      </w:pPr>
      <w:hyperlink w:anchor="_Toc138234104" w:history="1">
        <w:r w:rsidRPr="00446F5D">
          <w:rPr>
            <w:rStyle w:val="Hyperlink"/>
            <w:noProof/>
          </w:rPr>
          <w:t>TABLE 2. Descriptive statistics table</w:t>
        </w:r>
        <w:r>
          <w:rPr>
            <w:noProof/>
            <w:webHidden/>
          </w:rPr>
          <w:tab/>
        </w:r>
        <w:r>
          <w:rPr>
            <w:noProof/>
            <w:webHidden/>
          </w:rPr>
          <w:fldChar w:fldCharType="begin"/>
        </w:r>
        <w:r>
          <w:rPr>
            <w:noProof/>
            <w:webHidden/>
          </w:rPr>
          <w:instrText xml:space="preserve"> PAGEREF _Toc138234104 \h </w:instrText>
        </w:r>
        <w:r>
          <w:rPr>
            <w:noProof/>
            <w:webHidden/>
          </w:rPr>
        </w:r>
        <w:r>
          <w:rPr>
            <w:noProof/>
            <w:webHidden/>
          </w:rPr>
          <w:fldChar w:fldCharType="separate"/>
        </w:r>
        <w:r>
          <w:rPr>
            <w:noProof/>
            <w:webHidden/>
          </w:rPr>
          <w:t>51</w:t>
        </w:r>
        <w:r>
          <w:rPr>
            <w:noProof/>
            <w:webHidden/>
          </w:rPr>
          <w:fldChar w:fldCharType="end"/>
        </w:r>
      </w:hyperlink>
    </w:p>
    <w:p w14:paraId="54ACF3B8" w14:textId="70DEE6F2" w:rsidR="00866873" w:rsidRPr="00866873" w:rsidRDefault="00866873" w:rsidP="00866873">
      <w:r>
        <w:fldChar w:fldCharType="end"/>
      </w:r>
    </w:p>
    <w:p w14:paraId="53CD5199" w14:textId="1BFF2779" w:rsidR="00D54FEA" w:rsidRPr="0052175D" w:rsidRDefault="00D54FEA" w:rsidP="000C2536">
      <w:pPr>
        <w:pStyle w:val="Heading1"/>
        <w:numPr>
          <w:ilvl w:val="0"/>
          <w:numId w:val="4"/>
        </w:numPr>
        <w:jc w:val="both"/>
        <w:rPr>
          <w:sz w:val="32"/>
        </w:rPr>
      </w:pPr>
      <w:bookmarkStart w:id="5" w:name="_Toc138234004"/>
      <w:r w:rsidRPr="0052175D">
        <w:rPr>
          <w:sz w:val="32"/>
        </w:rPr>
        <w:lastRenderedPageBreak/>
        <w:t>INTRODUCTION</w:t>
      </w:r>
      <w:bookmarkEnd w:id="5"/>
    </w:p>
    <w:p w14:paraId="364609B6" w14:textId="77777777" w:rsidR="009C58F1" w:rsidRPr="009C58F1" w:rsidRDefault="009C58F1" w:rsidP="001747DB"/>
    <w:p w14:paraId="3ADFE7B5" w14:textId="77777777" w:rsidR="001A49A7" w:rsidRPr="00C801EA" w:rsidRDefault="001A49A7" w:rsidP="001A49A7">
      <w:pPr>
        <w:rPr>
          <w:sz w:val="26"/>
          <w:szCs w:val="26"/>
        </w:rPr>
      </w:pPr>
    </w:p>
    <w:p w14:paraId="5E0B59A8" w14:textId="77777777" w:rsidR="00D54FEA" w:rsidRPr="00C801EA" w:rsidRDefault="00D54FEA" w:rsidP="000C2536">
      <w:pPr>
        <w:jc w:val="both"/>
        <w:rPr>
          <w:sz w:val="26"/>
          <w:szCs w:val="26"/>
          <w:lang w:eastAsia="en-US"/>
        </w:rPr>
      </w:pPr>
    </w:p>
    <w:p w14:paraId="7DF569A6" w14:textId="075E4781" w:rsidR="00D54FEA" w:rsidRPr="0052175D" w:rsidRDefault="00D54FEA" w:rsidP="007C3FA4">
      <w:pPr>
        <w:pStyle w:val="Heading1"/>
        <w:numPr>
          <w:ilvl w:val="0"/>
          <w:numId w:val="4"/>
        </w:numPr>
        <w:spacing w:line="360" w:lineRule="auto"/>
        <w:jc w:val="both"/>
        <w:rPr>
          <w:sz w:val="32"/>
        </w:rPr>
      </w:pPr>
      <w:bookmarkStart w:id="6" w:name="_Toc138234005"/>
      <w:r w:rsidRPr="0052175D">
        <w:rPr>
          <w:sz w:val="32"/>
        </w:rPr>
        <w:lastRenderedPageBreak/>
        <w:t>RELATED WORK</w:t>
      </w:r>
      <w:bookmarkEnd w:id="6"/>
    </w:p>
    <w:p w14:paraId="6DF829F3" w14:textId="77777777" w:rsidR="006D1CAD" w:rsidRDefault="006D1CAD" w:rsidP="007C3FA4">
      <w:pPr>
        <w:spacing w:line="360" w:lineRule="auto"/>
        <w:jc w:val="both"/>
        <w:rPr>
          <w:rFonts w:cs="Times New Roman"/>
          <w:sz w:val="26"/>
          <w:szCs w:val="26"/>
        </w:rPr>
      </w:pPr>
      <w:r w:rsidRPr="006D1CAD">
        <w:rPr>
          <w:rFonts w:cs="Times New Roman"/>
          <w:color w:val="333333"/>
          <w:sz w:val="26"/>
          <w:szCs w:val="26"/>
        </w:rPr>
        <w:t>Yongqiong Zhu</w:t>
      </w:r>
      <w:r w:rsidRPr="006D1CAD">
        <w:rPr>
          <w:rFonts w:cs="Times New Roman"/>
          <w:sz w:val="26"/>
          <w:szCs w:val="26"/>
        </w:rPr>
        <w:t xml:space="preserve"> </w:t>
      </w:r>
      <w:r w:rsidRPr="006D1CAD">
        <w:rPr>
          <w:rFonts w:cs="Times New Roman"/>
          <w:sz w:val="26"/>
          <w:szCs w:val="26"/>
        </w:rPr>
        <w:fldChar w:fldCharType="begin"/>
      </w:r>
      <w:r w:rsidRPr="006D1CAD">
        <w:rPr>
          <w:rFonts w:cs="Times New Roman"/>
          <w:sz w:val="26"/>
          <w:szCs w:val="26"/>
        </w:rPr>
        <w:instrText xml:space="preserve"> ADDIN ZOTERO_ITEM CSL_CITATION {"citationID":"gZW8BouL","properties":{"formattedCitation":"[1]","plainCitation":"[1]","noteIndex":0},"citationItems":[{"id":64,"uris":["http://zotero.org/users/local/SCWiqt83/items/J9QX8HXM"],"itemData":{"id":64,"type":"article-journal","abstract":"This paper proposes a deep learning technique to predict the stock market. Since RNN has the advantage of being able to process time series data, it is very suitable for forecasting stocks. Therefore, we use the RNN network and use Apple’s stock price in the past ten years as data set to predict. Experiments show that the prediction accuracy is over 95%, and the loss close to 0.1%.","container-title":"Journal of Physics: Conference Series","DOI":"10.1088/1742-6596/1650/3/032103","ISSN":"1742-6596","issue":"3","journalAbbreviation":"J. Phys.: Conf. Ser.","language":"en","note":"publisher: IOP Publishing","page":"032103","source":"Institute of Physics","title":"Stock price prediction using the RNN model","volume":"1650","author":[{"family":"Zhu","given":"Yongqiong"}],"issued":{"date-parts":[["2020",10]]}}}],"schema":"https://github.com/citation-style-language/schema/raw/master/csl-citation.json"} </w:instrText>
      </w:r>
      <w:r w:rsidRPr="006D1CAD">
        <w:rPr>
          <w:rFonts w:cs="Times New Roman"/>
          <w:sz w:val="26"/>
          <w:szCs w:val="26"/>
        </w:rPr>
        <w:fldChar w:fldCharType="separate"/>
      </w:r>
      <w:r w:rsidRPr="006D1CAD">
        <w:rPr>
          <w:rFonts w:cs="Times New Roman"/>
          <w:sz w:val="26"/>
          <w:szCs w:val="26"/>
        </w:rPr>
        <w:t>[1]</w:t>
      </w:r>
      <w:r w:rsidRPr="006D1CAD">
        <w:rPr>
          <w:rFonts w:cs="Times New Roman"/>
          <w:sz w:val="26"/>
          <w:szCs w:val="26"/>
        </w:rPr>
        <w:fldChar w:fldCharType="end"/>
      </w:r>
      <w:r w:rsidRPr="006D1CAD">
        <w:rPr>
          <w:rFonts w:cs="Times New Roman"/>
          <w:sz w:val="26"/>
          <w:szCs w:val="26"/>
        </w:rPr>
        <w:t xml:space="preserve"> used RNNs to predict stocks price and admit that RNN is very suitable for predicting stocks. Gabor Petnehazi </w:t>
      </w:r>
      <w:r w:rsidRPr="006D1CAD">
        <w:rPr>
          <w:rFonts w:cs="Times New Roman"/>
          <w:sz w:val="26"/>
          <w:szCs w:val="26"/>
        </w:rPr>
        <w:fldChar w:fldCharType="begin"/>
      </w:r>
      <w:r w:rsidRPr="006D1CAD">
        <w:rPr>
          <w:rFonts w:cs="Times New Roman"/>
          <w:sz w:val="26"/>
          <w:szCs w:val="26"/>
        </w:rPr>
        <w:instrText xml:space="preserve"> ADDIN ZOTERO_ITEM CSL_CITATION {"citationID":"sMNgj2qY","properties":{"formattedCitation":"[2]","plainCitation":"[2]","noteIndex":0},"citationItems":[{"id":53,"uris":["http://zotero.org/users/local/SCWiqt83/items/ZZ4CFB9E"],"itemData":{"id":53,"type":"book","abstract":"Time series forecasting is difficult. It is difficult even for recurrent neural networks with their inherent ability to learn sequentiality. This article presents a recurrent neural network based time series forecasting framework covering feature engineering, feature importances, point and interval predictions, and forecast evaluation. The description of the method is followed by an empirical study using both LSTM and GRU networks.","source":"ResearchGate","title":"Recurrent Neural Networks for Time Series Forecasting","author":[{"family":"Petneházi","given":"Gábor"}],"issued":{"date-parts":[["2018",12,31]]}}}],"schema":"https://github.com/citation-style-language/schema/raw/master/csl-citation.json"} </w:instrText>
      </w:r>
      <w:r w:rsidRPr="006D1CAD">
        <w:rPr>
          <w:rFonts w:cs="Times New Roman"/>
          <w:sz w:val="26"/>
          <w:szCs w:val="26"/>
        </w:rPr>
        <w:fldChar w:fldCharType="separate"/>
      </w:r>
      <w:r w:rsidRPr="006D1CAD">
        <w:rPr>
          <w:rFonts w:cs="Times New Roman"/>
          <w:sz w:val="26"/>
          <w:szCs w:val="26"/>
        </w:rPr>
        <w:t>[2]</w:t>
      </w:r>
      <w:r w:rsidRPr="006D1CAD">
        <w:rPr>
          <w:rFonts w:cs="Times New Roman"/>
          <w:sz w:val="26"/>
          <w:szCs w:val="26"/>
        </w:rPr>
        <w:fldChar w:fldCharType="end"/>
      </w:r>
      <w:r w:rsidRPr="006D1CAD">
        <w:rPr>
          <w:rFonts w:cs="Times New Roman"/>
          <w:sz w:val="26"/>
          <w:szCs w:val="26"/>
        </w:rPr>
        <w:t xml:space="preserve"> used RNN Network and LSTM Network for time series forcasting. The objective of this study was to investigate and elucidate various facets of employing RNNs for the purpose of time series forecasting. This idea is significant as it allows us to build neural networks that can process time-dependent values. Benjamin Lindemann, Timo Müller, Hannes Vietz,Nasser Jazdi, Michael Weyrich </w:t>
      </w:r>
      <w:r w:rsidRPr="006D1CAD">
        <w:rPr>
          <w:rFonts w:cs="Times New Roman"/>
          <w:sz w:val="26"/>
          <w:szCs w:val="26"/>
        </w:rPr>
        <w:fldChar w:fldCharType="begin"/>
      </w:r>
      <w:r w:rsidRPr="006D1CAD">
        <w:rPr>
          <w:rFonts w:cs="Times New Roman"/>
          <w:sz w:val="26"/>
          <w:szCs w:val="26"/>
        </w:rPr>
        <w:instrText xml:space="preserve"> ADDIN ZOTERO_ITEM CSL_CITATION {"citationID":"hl7cE046","properties":{"formattedCitation":"[3]","plainCitation":"[3]","noteIndex":0},"citationItems":[{"id":50,"uris":["http://zotero.org/users/local/SCWiqt83/items/Z4R6WY33"],"itemData":{"id":50,"type":"article-journal","abstract":"Recurrent neural networks and exceedingly Long short-term memory (LSTM) have been investigated intensively in recent years due to their ability to model and predict nonlinear time-variant system dynamics. The present paper delivers a comprehensive overview of existing LSTM cell derivatives and network architectures for time series prediction. A categorization in LSTM with optimized cell state representations and LSTM with interacting cell states is proposed. The investigated approaches are evaluated against defined requirements being relevant for an accurate time series prediction. These include short-term and long-term memory behavior, the ability for multimodal and multi-step ahead predictions and the according error propagation. Sequence-to-sequence networks with partially conditioning outperform the other approaches, such as bidirectional or associative networks, and are best suited to fulfill the requirements.","collection-title":"14th CIRP Conference on Intelligent Computation in Manufacturing Engineering, 15-17 July 2020","container-title":"Procedia CIRP","DOI":"10.1016/j.procir.2021.03.088","ISSN":"2212-8271","journalAbbreviation":"Procedia CIRP","language":"en","page":"650-655","source":"ScienceDirect","title":"A survey on long short-term memory networks for time series prediction","volume":"99","author":[{"family":"Lindemann","given":"Benjamin"},{"family":"Müller","given":"Timo"},{"family":"Vietz","given":"Hannes"},{"family":"Jazdi","given":"Nasser"},{"family":"Weyrich","given":"Michael"}],"issued":{"date-parts":[["2021",1,1]]}}}],"schema":"https://github.com/citation-style-language/schema/raw/master/csl-citation.json"} </w:instrText>
      </w:r>
      <w:r w:rsidRPr="006D1CAD">
        <w:rPr>
          <w:rFonts w:cs="Times New Roman"/>
          <w:sz w:val="26"/>
          <w:szCs w:val="26"/>
        </w:rPr>
        <w:fldChar w:fldCharType="separate"/>
      </w:r>
      <w:r w:rsidRPr="006D1CAD">
        <w:rPr>
          <w:rFonts w:cs="Times New Roman"/>
          <w:sz w:val="26"/>
          <w:szCs w:val="26"/>
        </w:rPr>
        <w:t>[3]</w:t>
      </w:r>
      <w:r w:rsidRPr="006D1CAD">
        <w:rPr>
          <w:rFonts w:cs="Times New Roman"/>
          <w:sz w:val="26"/>
          <w:szCs w:val="26"/>
        </w:rPr>
        <w:fldChar w:fldCharType="end"/>
      </w:r>
      <w:r w:rsidRPr="006D1CAD">
        <w:rPr>
          <w:rFonts w:cs="Times New Roman"/>
          <w:sz w:val="26"/>
          <w:szCs w:val="26"/>
        </w:rPr>
        <w:t xml:space="preserve"> did a survey on long short-term memory networks for time series prediction .</w:t>
      </w:r>
      <w:r w:rsidRPr="00C801EA">
        <w:rPr>
          <w:sz w:val="26"/>
          <w:szCs w:val="26"/>
        </w:rPr>
        <w:t xml:space="preserve"> </w:t>
      </w:r>
      <w:r w:rsidRPr="006D1CAD">
        <w:rPr>
          <w:rFonts w:cs="Times New Roman"/>
          <w:sz w:val="26"/>
          <w:szCs w:val="26"/>
        </w:rPr>
        <w:t xml:space="preserve">They give an overview of LSTM architectures that are developed to predict nonlinear time series behavior. </w:t>
      </w:r>
    </w:p>
    <w:p w14:paraId="00B6F470" w14:textId="77777777" w:rsidR="007C3FA4" w:rsidRDefault="007C3FA4" w:rsidP="007C3FA4">
      <w:pPr>
        <w:spacing w:line="360" w:lineRule="auto"/>
        <w:jc w:val="both"/>
        <w:rPr>
          <w:rFonts w:cs="Times New Roman"/>
          <w:sz w:val="26"/>
          <w:szCs w:val="26"/>
        </w:rPr>
      </w:pPr>
      <w:r w:rsidRPr="00714097">
        <w:rPr>
          <w:rFonts w:cs="Times New Roman"/>
          <w:sz w:val="26"/>
          <w:szCs w:val="26"/>
        </w:rPr>
        <w:t>Aysun Bozantaa, Sean Berrya, Mucahit Cevika, Beste Bulutb, Deniz Yigitb, Fahrettin F. Gonenb, and Ayse Basara</w:t>
      </w:r>
      <w:r>
        <w:rPr>
          <w:rFonts w:cs="Times New Roman"/>
          <w:sz w:val="26"/>
          <w:szCs w:val="26"/>
        </w:rPr>
        <w:t xml:space="preserve"> </w:t>
      </w:r>
      <w:r>
        <w:rPr>
          <w:rFonts w:cs="Times New Roman"/>
          <w:sz w:val="26"/>
          <w:szCs w:val="26"/>
        </w:rPr>
        <w:fldChar w:fldCharType="begin"/>
      </w:r>
      <w:r>
        <w:rPr>
          <w:rFonts w:cs="Times New Roman"/>
          <w:sz w:val="26"/>
          <w:szCs w:val="26"/>
        </w:rPr>
        <w:instrText xml:space="preserve"> ADDIN ZOTERO_ITEM CSL_CITATION {"citationID":"m4wxtNob","properties":{"formattedCitation":"[4]","plainCitation":"[4]","noteIndex":0},"citationItems":[{"id":28,"uris":["http://zotero.org/users/local/SCWiqt83/items/NX2W7VH3"],"itemData":{"id":28,"type":"article","abstract":"Developing technology and changing lifestyles have made online grocery delivery applications an indispensable part of urban life. Since the beginning of the COVID-19 pandemic, the demand for such applications has dramatically increased, creating new competitors that disrupt the market. An increasing level of competition might prompt companies to frequently restructure their marketing and product pricing strategies. Therefore, identifying the change patterns in product prices and sales volumes would provide a competitive advantage for the companies in the marketplace. In this paper, we investigate alternative clustering methodologies to group the products based on the price patterns and sales volumes. We propose a novel distance metric that takes into account how product prices and sales move together rather than calculating the distance using numerical values. We compare our approach with traditional clustering algorithms, which typically rely on generic distance metrics such as Euclidean distance, and image clustering approaches that aim to group data by capturing its visual patterns. We evaluate the performances of different clustering algorithms using our custom evaluation metric as well as Calinski Harabasz and Davies Bouldin indices, which are commonly used internal validity metrics. We conduct our numerical study using a propriety price dataset from an online food and grocery delivery company, and the publicly available Favorita sales dataset. We find that our proposed clustering approach and image clustering both perform well for finding the products with similar price and sales patterns within large datasets.","DOI":"10.48550/arXiv.2204.08334","note":"arXiv:2204.08334 [cs]","number":"arXiv:2204.08334","publisher":"arXiv","source":"arXiv.org","title":"Time Series Clustering for Grouping Products Based on Price and Sales Patterns","URL":"http://arxiv.org/abs/2204.08334","author":[{"family":"Bozanta","given":"Aysun"},{"family":"Berry","given":"Sean"},{"family":"Cevik","given":"Mucahit"},{"family":"Bulut","given":"Beste"},{"family":"Yigit","given":"Deniz"},{"family":"Gonen","given":"Fahrettin F."},{"family":"Başar","given":"Ayşe"}],"accessed":{"date-parts":[["2023",6,9]]},"issued":{"date-parts":[["2022",4,18]]}}}],"schema":"https://github.com/citation-style-language/schema/raw/master/csl-citation.json"} </w:instrText>
      </w:r>
      <w:r>
        <w:rPr>
          <w:rFonts w:cs="Times New Roman"/>
          <w:sz w:val="26"/>
          <w:szCs w:val="26"/>
        </w:rPr>
        <w:fldChar w:fldCharType="separate"/>
      </w:r>
      <w:r w:rsidRPr="00C801EA">
        <w:rPr>
          <w:rFonts w:cs="Times New Roman"/>
          <w:sz w:val="26"/>
          <w:szCs w:val="26"/>
        </w:rPr>
        <w:t>[4]</w:t>
      </w:r>
      <w:r>
        <w:rPr>
          <w:rFonts w:cs="Times New Roman"/>
          <w:sz w:val="26"/>
          <w:szCs w:val="26"/>
        </w:rPr>
        <w:fldChar w:fldCharType="end"/>
      </w:r>
      <w:r>
        <w:rPr>
          <w:rFonts w:cs="Times New Roman"/>
          <w:sz w:val="26"/>
          <w:szCs w:val="26"/>
        </w:rPr>
        <w:t xml:space="preserve"> </w:t>
      </w:r>
      <w:r w:rsidRPr="003A7D99">
        <w:rPr>
          <w:rFonts w:cs="Times New Roman"/>
          <w:sz w:val="26"/>
          <w:szCs w:val="26"/>
        </w:rPr>
        <w:t>investigate</w:t>
      </w:r>
      <w:r>
        <w:rPr>
          <w:rFonts w:cs="Times New Roman"/>
          <w:sz w:val="26"/>
          <w:szCs w:val="26"/>
        </w:rPr>
        <w:t>d</w:t>
      </w:r>
      <w:r w:rsidRPr="003A7D99">
        <w:rPr>
          <w:rFonts w:cs="Times New Roman"/>
          <w:sz w:val="26"/>
          <w:szCs w:val="26"/>
        </w:rPr>
        <w:t xml:space="preserve"> alternative clustering methodologies to group the products based on the price patterns and sales volumes</w:t>
      </w:r>
      <w:r>
        <w:rPr>
          <w:rFonts w:cs="Times New Roman"/>
          <w:sz w:val="26"/>
          <w:szCs w:val="26"/>
        </w:rPr>
        <w:t>. They</w:t>
      </w:r>
      <w:r w:rsidRPr="003A7D99">
        <w:rPr>
          <w:rFonts w:cs="Times New Roman"/>
          <w:sz w:val="26"/>
          <w:szCs w:val="26"/>
        </w:rPr>
        <w:t xml:space="preserve"> f</w:t>
      </w:r>
      <w:r>
        <w:rPr>
          <w:rFonts w:cs="Times New Roman"/>
          <w:sz w:val="26"/>
          <w:szCs w:val="26"/>
        </w:rPr>
        <w:t>ou</w:t>
      </w:r>
      <w:r w:rsidRPr="003A7D99">
        <w:rPr>
          <w:rFonts w:cs="Times New Roman"/>
          <w:sz w:val="26"/>
          <w:szCs w:val="26"/>
        </w:rPr>
        <w:t>nd that our proposed clustering approach and image clustering both perform well for finding the products with similar price and sales patterns within large datasets</w:t>
      </w:r>
      <w:r>
        <w:rPr>
          <w:rFonts w:cs="Times New Roman"/>
          <w:sz w:val="26"/>
          <w:szCs w:val="26"/>
        </w:rPr>
        <w:t>. Saeed</w:t>
      </w:r>
      <w:r w:rsidRPr="00714097">
        <w:rPr>
          <w:rFonts w:cs="Times New Roman"/>
          <w:sz w:val="26"/>
          <w:szCs w:val="26"/>
        </w:rPr>
        <w:t xml:space="preserve"> Aghabozorgi, Ali Seyed Shirkhorshidi, and Teh Ying Wah</w:t>
      </w:r>
      <w:r>
        <w:rPr>
          <w:rFonts w:cs="Times New Roman"/>
          <w:sz w:val="26"/>
          <w:szCs w:val="26"/>
        </w:rPr>
        <w:t xml:space="preserve"> </w:t>
      </w:r>
      <w:r>
        <w:rPr>
          <w:rFonts w:cs="Times New Roman"/>
          <w:sz w:val="26"/>
          <w:szCs w:val="26"/>
        </w:rPr>
        <w:fldChar w:fldCharType="begin"/>
      </w:r>
      <w:r>
        <w:rPr>
          <w:rFonts w:cs="Times New Roman"/>
          <w:sz w:val="26"/>
          <w:szCs w:val="26"/>
        </w:rPr>
        <w:instrText xml:space="preserve"> ADDIN ZOTERO_ITEM CSL_CITATION {"citationID":"8FFiFGac","properties":{"formattedCitation":"[5]","plainCitation":"[5]","noteIndex":0},"citationItems":[{"id":42,"uris":["http://zotero.org/users/local/SCWiqt83/items/2IAAW7MD"],"itemData":{"id":42,"type":"article-journal","abstract":"Clustering is a solution for classifying enormous data when there is not any early knowledge about classes. With emerging new concepts like cloud computing and big data and their vast applications in recent years, research works have been increased on unsupervised solutions like clustering algorithms to extract knowledge from this avalanche of data. Clustering time-series data has been used in diverse scientific areas to discover patterns which empower data analysts to extract valuable information from complex and massive datasets. In case of huge datasets, using supervised classification solutions is almost impossible, while clustering can solve this problem using unsupervised approaches. In this research work, the focus is on time-series data, which is one of the popular data types in clustering problems and is broadly used from gene expression data in biology to stock market analysis in finance. This review will expose four main components of time-series clustering and is aimed to represent an updated investigation on the trend of improvements in efficiency, quality and complexity of clustering time-series approaches during the last decade and enlighten new paths for future works.","container-title":"Information Systems","DOI":"10.1016/j.is.2015.04.007","ISSN":"03064379","journalAbbreviation":"Information Systems","language":"en","page":"16-38","source":"DOI.org (Crossref)","title":"Time-series clustering – A decade review","volume":"53","author":[{"family":"Aghabozorgi","given":"Saeed"},{"family":"Seyed Shirkhorshidi","given":"Ali"},{"family":"Ying Wah","given":"Teh"}],"issued":{"date-parts":[["2015",10]]}}}],"schema":"https://github.com/citation-style-language/schema/raw/master/csl-citation.json"} </w:instrText>
      </w:r>
      <w:r>
        <w:rPr>
          <w:rFonts w:cs="Times New Roman"/>
          <w:sz w:val="26"/>
          <w:szCs w:val="26"/>
        </w:rPr>
        <w:fldChar w:fldCharType="separate"/>
      </w:r>
      <w:r w:rsidRPr="00C801EA">
        <w:rPr>
          <w:rFonts w:cs="Times New Roman"/>
          <w:sz w:val="26"/>
          <w:szCs w:val="26"/>
        </w:rPr>
        <w:t>[5]</w:t>
      </w:r>
      <w:r>
        <w:rPr>
          <w:rFonts w:cs="Times New Roman"/>
          <w:sz w:val="26"/>
          <w:szCs w:val="26"/>
        </w:rPr>
        <w:fldChar w:fldCharType="end"/>
      </w:r>
      <w:r>
        <w:rPr>
          <w:rFonts w:cs="Times New Roman"/>
          <w:sz w:val="26"/>
          <w:szCs w:val="26"/>
        </w:rPr>
        <w:t xml:space="preserve"> </w:t>
      </w:r>
      <w:r w:rsidRPr="00714097">
        <w:rPr>
          <w:rFonts w:cs="Times New Roman"/>
          <w:sz w:val="26"/>
          <w:szCs w:val="26"/>
        </w:rPr>
        <w:t>used the K-Means clustering algorithm to partition a set of unlabelled objects into k clusters, ensuring that each cluster contains at least one object</w:t>
      </w:r>
      <w:r>
        <w:rPr>
          <w:rFonts w:cs="Times New Roman"/>
          <w:sz w:val="26"/>
          <w:szCs w:val="26"/>
        </w:rPr>
        <w:t>.</w:t>
      </w:r>
      <w:r w:rsidRPr="00714097">
        <w:rPr>
          <w:rFonts w:cs="Times New Roman"/>
          <w:sz w:val="26"/>
          <w:szCs w:val="26"/>
        </w:rPr>
        <w:t xml:space="preserve"> Ali Javed, Byung Suk Lee, and Donna M Rizzo</w:t>
      </w:r>
      <w:r>
        <w:rPr>
          <w:rFonts w:cs="Times New Roman"/>
          <w:sz w:val="26"/>
          <w:szCs w:val="26"/>
        </w:rPr>
        <w:t xml:space="preserve"> </w:t>
      </w:r>
      <w:r>
        <w:rPr>
          <w:rFonts w:cs="Times New Roman"/>
          <w:sz w:val="26"/>
          <w:szCs w:val="26"/>
        </w:rPr>
        <w:fldChar w:fldCharType="begin"/>
      </w:r>
      <w:r>
        <w:rPr>
          <w:rFonts w:cs="Times New Roman"/>
          <w:sz w:val="26"/>
          <w:szCs w:val="26"/>
        </w:rPr>
        <w:instrText xml:space="preserve"> ADDIN ZOTERO_ITEM CSL_CITATION {"citationID":"eBDB73R0","properties":{"formattedCitation":"[6]","plainCitation":"[6]","noteIndex":0},"citationItems":[{"id":46,"uris":["http://zotero.org/users/local/SCWiqt83/items/72ZRBG5I"],"itemData":{"id":46,"type":"article-journal","abstract":"This paper presents the first time series clustering benchmark utilizing all time series datasets currently available in the University of California Riverside (UCR) archive — the state of the art repository of time series data. Specifically, the benchmark examines eight popular clustering methods representing three categories of clustering algorithms (partitional, hierarchical and density-based) and three types of distance measures (Euclidean, dynamic time warping, and shape-based), while adhering to six restrictions on datasets and methods to make the comparison as unbiased as possible. A phased evaluation approach was then designed for summarizing dataset-level assessment metrics and discussing the results. The benchmark study presented can be a useful reference for the research community on its own; and the dataset-level assessment metrics reported may be used for designing evaluation frameworks to answer different research questions.","container-title":"Machine Learning with Applications","DOI":"10.1016/j.mlwa.2020.100001","journalAbbreviation":"Machine Learning with Applications","source":"ResearchGate","title":"A benchmark study on time series clustering","volume":"1","author":[{"family":"Javed","given":"Ali"},{"family":"Lee","given":"Byung"},{"family":"Rizzo","given":"Donna"}],"issued":{"date-parts":[["2020",9,15]]}}}],"schema":"https://github.com/citation-style-language/schema/raw/master/csl-citation.json"} </w:instrText>
      </w:r>
      <w:r>
        <w:rPr>
          <w:rFonts w:cs="Times New Roman"/>
          <w:sz w:val="26"/>
          <w:szCs w:val="26"/>
        </w:rPr>
        <w:fldChar w:fldCharType="separate"/>
      </w:r>
      <w:r w:rsidRPr="00C801EA">
        <w:rPr>
          <w:rFonts w:cs="Times New Roman"/>
          <w:sz w:val="26"/>
          <w:szCs w:val="26"/>
        </w:rPr>
        <w:t>[6]</w:t>
      </w:r>
      <w:r>
        <w:rPr>
          <w:rFonts w:cs="Times New Roman"/>
          <w:sz w:val="26"/>
          <w:szCs w:val="26"/>
        </w:rPr>
        <w:fldChar w:fldCharType="end"/>
      </w:r>
      <w:r w:rsidRPr="00714097">
        <w:rPr>
          <w:rFonts w:cs="Times New Roman"/>
          <w:sz w:val="26"/>
          <w:szCs w:val="26"/>
        </w:rPr>
        <w:t xml:space="preserve"> conducted a benchmark time series clustering study using the UCR archive datasets. They combined k-means and density-based clustering algorithms with Euclidean and DTW distances</w:t>
      </w:r>
      <w:r>
        <w:rPr>
          <w:rFonts w:cs="Times New Roman"/>
          <w:sz w:val="26"/>
          <w:szCs w:val="26"/>
        </w:rPr>
        <w:t xml:space="preserve">. </w:t>
      </w:r>
      <w:r w:rsidRPr="00714097">
        <w:rPr>
          <w:rFonts w:cs="Times New Roman"/>
          <w:sz w:val="26"/>
          <w:szCs w:val="26"/>
        </w:rPr>
        <w:t>Francisco Martinez Alvarez, Alicia Troncoso, Jose C. Riquelme, and Jesus S. Aguilar Ruiz</w:t>
      </w:r>
      <w:r>
        <w:rPr>
          <w:rFonts w:cs="Times New Roman"/>
          <w:sz w:val="26"/>
          <w:szCs w:val="26"/>
        </w:rPr>
        <w:t xml:space="preserve"> </w:t>
      </w:r>
      <w:r>
        <w:rPr>
          <w:rFonts w:cs="Times New Roman"/>
          <w:sz w:val="26"/>
          <w:szCs w:val="26"/>
        </w:rPr>
        <w:fldChar w:fldCharType="begin"/>
      </w:r>
      <w:r>
        <w:rPr>
          <w:rFonts w:cs="Times New Roman"/>
          <w:sz w:val="26"/>
          <w:szCs w:val="26"/>
        </w:rPr>
        <w:instrText xml:space="preserve"> ADDIN ZOTERO_ITEM CSL_CITATION {"citationID":"t8ApaaBv","properties":{"formattedCitation":"[7]","plainCitation":"[7]","noteIndex":0},"citationItems":[{"id":43,"uris":["http://zotero.org/users/local/SCWiqt83/items/83RAEIT6"],"itemData":{"id":43,"type":"article-journal","abstract":"This paper presents a new approach to forecast the behavior of time series based on similarity of pattern sequences. First, clustering techniques are used with the aim of grouping and labeling the samples from a data set. Thus, the prediction of a data point is provided as follows: first, the pattern sequence prior to the day to be predicted is extracted. Then, this sequence is searched in the historical data and the prediction is calculated by averaging all the samples immediately after the matched sequence. The main novelty is that only the labels associated with each pattern are considered to forecast the future behavior of the time series, avoiding the use of real values of the time series until the last step of the prediction process. Results from several energy time series are reported and the performance of the proposed method is compared to that of recently published techniques showing a remarkable improvement in the prediction.","container-title":"Knowledge and Data Engineering, IEEE Transactions on","DOI":"10.1109/TKDE.2010.227","journalAbbreviation":"Knowledge and Data Engineering, IEEE Transactions on","page":"1230-1243","source":"ResearchGate","title":"Energy Time Series Forecasting Based on Pattern Sequence Similarity","volume":"23","author":[{"family":"Martínez-Álvarez","given":"Francisco"},{"family":"Troncoso","given":"Alicia"},{"family":"Riquelme","given":"José"},{"family":"Aguilar-Ruiz","given":"Jesús"}],"issued":{"date-parts":[["2011",9,1]]}}}],"schema":"https://github.com/citation-style-language/schema/raw/master/csl-citation.json"} </w:instrText>
      </w:r>
      <w:r>
        <w:rPr>
          <w:rFonts w:cs="Times New Roman"/>
          <w:sz w:val="26"/>
          <w:szCs w:val="26"/>
        </w:rPr>
        <w:fldChar w:fldCharType="separate"/>
      </w:r>
      <w:r w:rsidRPr="00C801EA">
        <w:rPr>
          <w:rFonts w:cs="Times New Roman"/>
          <w:sz w:val="26"/>
          <w:szCs w:val="26"/>
        </w:rPr>
        <w:t>[7]</w:t>
      </w:r>
      <w:r>
        <w:rPr>
          <w:rFonts w:cs="Times New Roman"/>
          <w:sz w:val="26"/>
          <w:szCs w:val="26"/>
        </w:rPr>
        <w:fldChar w:fldCharType="end"/>
      </w:r>
      <w:r w:rsidRPr="00714097">
        <w:rPr>
          <w:rFonts w:cs="Times New Roman"/>
          <w:sz w:val="26"/>
          <w:szCs w:val="26"/>
        </w:rPr>
        <w:t xml:space="preserve"> used K-means clustering to group and label time series data on electricity demand. Before performing time series forecasting, they employed K-means clustering to group and label the time series data. One of the measures they used to evaluate the performance of the clustering algorithm is by using the silhouette index. Afterwards, they proceeded to predict electricity prices of Spanish, Australian, and New York markets using various forecasting algorithms such as ARIMA, KNN, SVM…. </w:t>
      </w:r>
    </w:p>
    <w:p w14:paraId="66A0AD5D" w14:textId="383D98BC" w:rsidR="00E51949" w:rsidRPr="00E51949" w:rsidRDefault="00E51949" w:rsidP="00E51949">
      <w:pPr>
        <w:spacing w:line="360" w:lineRule="auto"/>
        <w:jc w:val="both"/>
        <w:rPr>
          <w:rFonts w:cs="Times New Roman"/>
          <w:sz w:val="26"/>
          <w:szCs w:val="26"/>
        </w:rPr>
      </w:pPr>
      <w:r w:rsidRPr="00E51949">
        <w:rPr>
          <w:rFonts w:cs="Times New Roman"/>
          <w:sz w:val="26"/>
          <w:szCs w:val="26"/>
        </w:rPr>
        <w:t>Yuhan Li[</w:t>
      </w:r>
      <w:r w:rsidR="00C972C6">
        <w:rPr>
          <w:rFonts w:cs="Times New Roman"/>
          <w:sz w:val="26"/>
          <w:szCs w:val="26"/>
        </w:rPr>
        <w:t>9</w:t>
      </w:r>
      <w:r w:rsidRPr="00E51949">
        <w:rPr>
          <w:rFonts w:cs="Times New Roman"/>
          <w:sz w:val="26"/>
          <w:szCs w:val="26"/>
        </w:rPr>
        <w:t xml:space="preserve">] conducted research on predicting stock prices using multiple regression models. The paper focuses on applying the multiple regression method to identify and </w:t>
      </w:r>
      <w:r w:rsidRPr="00E51949">
        <w:rPr>
          <w:rFonts w:cs="Times New Roman"/>
          <w:sz w:val="26"/>
          <w:szCs w:val="26"/>
        </w:rPr>
        <w:lastRenderedPageBreak/>
        <w:t>measure the relationship between the dependent variable (stock price) and multiple independent variables (financial indicators, market data, and other relevant factors).</w:t>
      </w:r>
    </w:p>
    <w:p w14:paraId="6868BC3C" w14:textId="6086D300" w:rsidR="00E51949" w:rsidRDefault="00E51949" w:rsidP="00E51949">
      <w:pPr>
        <w:spacing w:line="360" w:lineRule="auto"/>
        <w:jc w:val="both"/>
        <w:rPr>
          <w:rFonts w:cs="Times New Roman"/>
          <w:sz w:val="26"/>
          <w:szCs w:val="26"/>
        </w:rPr>
      </w:pPr>
      <w:r w:rsidRPr="00E51949">
        <w:rPr>
          <w:rFonts w:cs="Times New Roman"/>
          <w:sz w:val="26"/>
          <w:szCs w:val="26"/>
        </w:rPr>
        <w:t>Mojtaba Nabipour, Pooyan Nayyeri, Hamed Jabani, and Amir Mosavi[</w:t>
      </w:r>
      <w:r w:rsidR="00C972C6">
        <w:rPr>
          <w:rFonts w:cs="Times New Roman"/>
          <w:sz w:val="26"/>
          <w:szCs w:val="26"/>
        </w:rPr>
        <w:t>10</w:t>
      </w:r>
      <w:r w:rsidRPr="00E51949">
        <w:rPr>
          <w:rFonts w:cs="Times New Roman"/>
          <w:sz w:val="26"/>
          <w:szCs w:val="26"/>
        </w:rPr>
        <w:t>] focus on the application of deep learning in stock market prediction. They explain how deep learning is used to forecast stock prices and market fluctuations. The paper provides an overview of popular deep learning architectures and discusses the advantages and limitations of deep learning. It also addresses potential directions for future development in this field.</w:t>
      </w:r>
    </w:p>
    <w:p w14:paraId="32691158" w14:textId="1D420377" w:rsidR="00F36800" w:rsidRDefault="00E51949" w:rsidP="007C3FA4">
      <w:pPr>
        <w:spacing w:line="360" w:lineRule="auto"/>
        <w:jc w:val="both"/>
        <w:rPr>
          <w:rFonts w:cs="Times New Roman"/>
          <w:sz w:val="26"/>
          <w:szCs w:val="26"/>
        </w:rPr>
      </w:pPr>
      <w:r w:rsidRPr="00E51949">
        <w:rPr>
          <w:rFonts w:cs="Times New Roman"/>
          <w:sz w:val="26"/>
          <w:szCs w:val="26"/>
        </w:rPr>
        <w:t>Cyril Bachelard, Apostolos Chalkis, Vissarion Fisikopoulos, and Elias Tsigaridas from the Faculty of Business and Economics (HEC) at the University of Lausanne, Switzerland, and the National &amp; Kapodistrian University of Athens, Greece, along with GeomScale.org, Inria Paris, and IMJ-PRG at Sorbonne Universite and Paris Universite[</w:t>
      </w:r>
      <w:r w:rsidR="00C972C6">
        <w:rPr>
          <w:rFonts w:cs="Times New Roman"/>
          <w:sz w:val="26"/>
          <w:szCs w:val="26"/>
        </w:rPr>
        <w:t>11</w:t>
      </w:r>
      <w:r w:rsidRPr="00E51949">
        <w:rPr>
          <w:rFonts w:cs="Times New Roman"/>
          <w:sz w:val="26"/>
          <w:szCs w:val="26"/>
        </w:rPr>
        <w:t>] focus on applying randomized geometric tools for anomaly detection in the stock market. These tools are used to analyze market data and identify unusual or outlier patterns. The paper introduces specific methods and algorithms, emphasizing the significant differences and deviations from conventional models. It also examines the effectiveness and advantages of randomized geometric methods and discusses potential directions for future development in this field.</w:t>
      </w:r>
    </w:p>
    <w:p w14:paraId="0AD21543" w14:textId="657EF266" w:rsidR="007A4A75" w:rsidRPr="007A4A75" w:rsidRDefault="007A4A75" w:rsidP="007A4A75">
      <w:pPr>
        <w:spacing w:line="360" w:lineRule="auto"/>
        <w:jc w:val="both"/>
        <w:rPr>
          <w:rFonts w:cs="Times New Roman"/>
          <w:sz w:val="26"/>
          <w:szCs w:val="26"/>
        </w:rPr>
      </w:pPr>
      <w:r w:rsidRPr="007A4A75">
        <w:rPr>
          <w:rFonts w:cs="Times New Roman"/>
          <w:sz w:val="26"/>
          <w:szCs w:val="26"/>
        </w:rPr>
        <w:t xml:space="preserve">Matthew Chen, Neha Narwal and Mila Schultz </w:t>
      </w:r>
      <w:hyperlink r:id="rId11" w:history="1">
        <w:r w:rsidRPr="007A4A75">
          <w:rPr>
            <w:rStyle w:val="Hyperlink"/>
            <w:rFonts w:cs="Times New Roman"/>
            <w:color w:val="000000" w:themeColor="text1"/>
            <w:sz w:val="26"/>
            <w:szCs w:val="26"/>
            <w:u w:val="none"/>
          </w:rPr>
          <w:t>[</w:t>
        </w:r>
        <w:r w:rsidR="004C4AD8">
          <w:rPr>
            <w:rStyle w:val="Hyperlink"/>
            <w:rFonts w:cs="Times New Roman"/>
            <w:color w:val="000000" w:themeColor="text1"/>
            <w:sz w:val="26"/>
            <w:szCs w:val="26"/>
            <w:u w:val="none"/>
          </w:rPr>
          <w:t>16</w:t>
        </w:r>
        <w:r w:rsidRPr="007A4A75">
          <w:rPr>
            <w:rStyle w:val="Hyperlink"/>
            <w:rFonts w:cs="Times New Roman"/>
            <w:color w:val="000000" w:themeColor="text1"/>
            <w:sz w:val="26"/>
            <w:szCs w:val="26"/>
            <w:u w:val="none"/>
          </w:rPr>
          <w:t>]</w:t>
        </w:r>
      </w:hyperlink>
      <w:r w:rsidRPr="007A4A75">
        <w:rPr>
          <w:rFonts w:cs="Times New Roman"/>
          <w:sz w:val="26"/>
          <w:szCs w:val="26"/>
        </w:rPr>
        <w:t xml:space="preserve"> acknowledged the best performance was achieved by the Automated Regression Integrated Moving Average (ARIMA) model, attributed to its features and relevance with time series data with accuracy 61,17%. </w:t>
      </w:r>
    </w:p>
    <w:p w14:paraId="38866483" w14:textId="66EE03F8" w:rsidR="007A4A75" w:rsidRPr="007A4A75" w:rsidRDefault="007A4A75" w:rsidP="007A4A75">
      <w:pPr>
        <w:spacing w:line="360" w:lineRule="auto"/>
        <w:jc w:val="both"/>
        <w:rPr>
          <w:rFonts w:cs="Times New Roman"/>
          <w:sz w:val="26"/>
          <w:szCs w:val="26"/>
        </w:rPr>
      </w:pPr>
      <w:r w:rsidRPr="007A4A75">
        <w:rPr>
          <w:rFonts w:cs="Times New Roman"/>
          <w:sz w:val="26"/>
          <w:szCs w:val="26"/>
        </w:rPr>
        <w:t xml:space="preserve">Richard M. N. Y. Sarpong-Streetor, Rajalingam Sokkalingam , Mahmod Othman , Hanita Daud , and Derrick Asamoah Owusu </w:t>
      </w:r>
      <w:hyperlink r:id="rId12" w:history="1">
        <w:r w:rsidRPr="007A4A75">
          <w:rPr>
            <w:rStyle w:val="Hyperlink"/>
            <w:rFonts w:cs="Times New Roman"/>
            <w:color w:val="000000" w:themeColor="text1"/>
            <w:sz w:val="26"/>
            <w:szCs w:val="26"/>
            <w:u w:val="none"/>
          </w:rPr>
          <w:t>[</w:t>
        </w:r>
        <w:r w:rsidR="004C4AD8">
          <w:rPr>
            <w:rStyle w:val="Hyperlink"/>
            <w:rFonts w:cs="Times New Roman"/>
            <w:color w:val="000000" w:themeColor="text1"/>
            <w:sz w:val="26"/>
            <w:szCs w:val="26"/>
            <w:u w:val="none"/>
          </w:rPr>
          <w:t>17</w:t>
        </w:r>
        <w:r w:rsidRPr="007A4A75">
          <w:rPr>
            <w:rStyle w:val="Hyperlink"/>
            <w:rFonts w:cs="Times New Roman"/>
            <w:color w:val="000000" w:themeColor="text1"/>
            <w:sz w:val="26"/>
            <w:szCs w:val="26"/>
            <w:u w:val="none"/>
          </w:rPr>
          <w:t>]</w:t>
        </w:r>
      </w:hyperlink>
      <w:r w:rsidRPr="007A4A75">
        <w:rPr>
          <w:rFonts w:cs="Times New Roman"/>
          <w:sz w:val="26"/>
          <w:szCs w:val="26"/>
        </w:rPr>
        <w:t xml:space="preserve"> has examined the ability of ARIMAX to model the fuel price of Ron97 using times series data of Ron97 and another exogenous time series, the crude oil price, in this case OPEC in Malaysia. It is possible to do the modelling and forecasting accurately using the ARIMAX. The findings demonstrate that incorporating external variables improves the accuracy of the ARIMAX model compared to ARIMA.</w:t>
      </w:r>
    </w:p>
    <w:p w14:paraId="16CABFC6" w14:textId="77777777" w:rsidR="007A4A75" w:rsidRPr="007A4A75" w:rsidRDefault="007A4A75" w:rsidP="007A4A75">
      <w:pPr>
        <w:spacing w:line="360" w:lineRule="auto"/>
        <w:jc w:val="both"/>
        <w:rPr>
          <w:rFonts w:cs="Times New Roman"/>
          <w:sz w:val="26"/>
          <w:szCs w:val="26"/>
        </w:rPr>
      </w:pPr>
    </w:p>
    <w:p w14:paraId="7B2BBBA9" w14:textId="0508EA2C" w:rsidR="007A4A75" w:rsidRPr="007A4A75" w:rsidRDefault="007A4A75" w:rsidP="007A4A75">
      <w:pPr>
        <w:spacing w:line="360" w:lineRule="auto"/>
        <w:jc w:val="both"/>
        <w:rPr>
          <w:rFonts w:cs="Times New Roman"/>
          <w:sz w:val="26"/>
          <w:szCs w:val="26"/>
        </w:rPr>
      </w:pPr>
      <w:r w:rsidRPr="007A4A75">
        <w:rPr>
          <w:rFonts w:cs="Times New Roman"/>
          <w:sz w:val="26"/>
          <w:szCs w:val="26"/>
        </w:rPr>
        <w:lastRenderedPageBreak/>
        <w:t xml:space="preserve">Saad Ali Alahmari </w:t>
      </w:r>
      <w:r w:rsidR="00673C15">
        <w:rPr>
          <w:rFonts w:cs="Times New Roman"/>
          <w:sz w:val="26"/>
          <w:szCs w:val="26"/>
        </w:rPr>
        <w:t>[</w:t>
      </w:r>
      <w:r w:rsidR="004C4AD8">
        <w:rPr>
          <w:rFonts w:cs="Times New Roman"/>
          <w:sz w:val="26"/>
          <w:szCs w:val="26"/>
        </w:rPr>
        <w:t>18</w:t>
      </w:r>
      <w:r w:rsidR="00673C15">
        <w:rPr>
          <w:rFonts w:cs="Times New Roman"/>
          <w:sz w:val="26"/>
          <w:szCs w:val="26"/>
        </w:rPr>
        <w:t>]</w:t>
      </w:r>
      <w:r w:rsidRPr="007A4A75">
        <w:rPr>
          <w:rFonts w:cs="Times New Roman"/>
          <w:sz w:val="26"/>
          <w:szCs w:val="26"/>
        </w:rPr>
        <w:t xml:space="preserve"> compared and assesses tow machine-learning methods (DTR and KNN) for predicting cryptocurrency using the datasets of three-pricemajor cryptocurrencies: Bitcoin, XRP and Ethereum. The dependent variable is time series continuous and predictor variables are all continuous. Many studies have been performed in the past experimental, however, very few compared more than one model such as DRT and KNN with several cryptocurrencies. It is remarkable that the Decision Tree Regressor (DTR) outperforms the K-Nearest Neighbor (KNN) in terms of MAE, MSE, RMSE.</w:t>
      </w:r>
    </w:p>
    <w:p w14:paraId="6E2ACAA0" w14:textId="77777777" w:rsidR="006D1CAD" w:rsidRPr="006D1CAD" w:rsidRDefault="006D1CAD" w:rsidP="006D1CAD">
      <w:pPr>
        <w:spacing w:line="360" w:lineRule="auto"/>
        <w:jc w:val="both"/>
        <w:rPr>
          <w:rFonts w:cs="Times New Roman"/>
          <w:sz w:val="26"/>
          <w:szCs w:val="26"/>
        </w:rPr>
      </w:pPr>
    </w:p>
    <w:p w14:paraId="7BB1C5A4" w14:textId="77777777" w:rsidR="006D1CAD" w:rsidRPr="00C801EA" w:rsidRDefault="006D1CAD" w:rsidP="006D1CAD">
      <w:pPr>
        <w:rPr>
          <w:sz w:val="26"/>
          <w:szCs w:val="26"/>
        </w:rPr>
      </w:pPr>
    </w:p>
    <w:p w14:paraId="059AA795" w14:textId="77777777" w:rsidR="004070F3" w:rsidRPr="00C801EA" w:rsidRDefault="004070F3" w:rsidP="004070F3">
      <w:pPr>
        <w:rPr>
          <w:sz w:val="26"/>
          <w:szCs w:val="26"/>
        </w:rPr>
      </w:pPr>
    </w:p>
    <w:p w14:paraId="1374813F" w14:textId="7ED1F066" w:rsidR="00D54FEA" w:rsidRPr="0052175D" w:rsidRDefault="00D54FEA" w:rsidP="000C2536">
      <w:pPr>
        <w:pStyle w:val="Heading1"/>
        <w:numPr>
          <w:ilvl w:val="0"/>
          <w:numId w:val="4"/>
        </w:numPr>
        <w:jc w:val="both"/>
        <w:rPr>
          <w:sz w:val="32"/>
        </w:rPr>
      </w:pPr>
      <w:bookmarkStart w:id="7" w:name="_Toc138234006"/>
      <w:r w:rsidRPr="0052175D">
        <w:rPr>
          <w:sz w:val="32"/>
        </w:rPr>
        <w:lastRenderedPageBreak/>
        <w:t>MODELING</w:t>
      </w:r>
      <w:bookmarkEnd w:id="7"/>
    </w:p>
    <w:p w14:paraId="4FC62CE2" w14:textId="7EC4C599" w:rsidR="00833465" w:rsidRDefault="00833465" w:rsidP="000C2536">
      <w:pPr>
        <w:pStyle w:val="Heading2"/>
        <w:numPr>
          <w:ilvl w:val="0"/>
          <w:numId w:val="3"/>
        </w:numPr>
        <w:jc w:val="both"/>
        <w:rPr>
          <w:lang w:val="en-US"/>
        </w:rPr>
      </w:pPr>
      <w:bookmarkStart w:id="8" w:name="_Toc138234007"/>
      <w:r>
        <w:t>D</w:t>
      </w:r>
      <w:r w:rsidR="007877F5">
        <w:rPr>
          <w:lang w:val="en-US"/>
        </w:rPr>
        <w:t>ATA PREPARATION</w:t>
      </w:r>
      <w:bookmarkEnd w:id="8"/>
    </w:p>
    <w:p w14:paraId="05B0E718" w14:textId="51104A8A" w:rsidR="00FD4E02" w:rsidRPr="00C801EA" w:rsidRDefault="00926A08" w:rsidP="0011702E">
      <w:pPr>
        <w:rPr>
          <w:sz w:val="26"/>
          <w:szCs w:val="26"/>
          <w:lang w:val="en-US"/>
        </w:rPr>
      </w:pPr>
      <w:r w:rsidRPr="00C801EA">
        <w:rPr>
          <w:sz w:val="26"/>
          <w:szCs w:val="26"/>
          <w:lang w:val="en-US"/>
        </w:rPr>
        <w:t>We use 3 dataset files TRX-USDT, DOGE-USD and XLM-USD</w:t>
      </w:r>
    </w:p>
    <w:p w14:paraId="7F254C25" w14:textId="5C8C193B" w:rsidR="0011702E" w:rsidRPr="00C801EA" w:rsidRDefault="00FF1983" w:rsidP="0011702E">
      <w:pPr>
        <w:rPr>
          <w:sz w:val="26"/>
          <w:szCs w:val="26"/>
        </w:rPr>
      </w:pPr>
      <w:r w:rsidRPr="00C801EA">
        <w:rPr>
          <w:sz w:val="26"/>
          <w:szCs w:val="26"/>
          <w:lang w:val="en-US"/>
        </w:rPr>
        <w:t>Link</w:t>
      </w:r>
      <w:r w:rsidRPr="00C801EA">
        <w:rPr>
          <w:sz w:val="26"/>
          <w:szCs w:val="26"/>
        </w:rPr>
        <w:t xml:space="preserve"> dataset: </w:t>
      </w:r>
      <w:hyperlink r:id="rId13" w:history="1">
        <w:r w:rsidR="008E6219" w:rsidRPr="00C801EA">
          <w:rPr>
            <w:rStyle w:val="Hyperlink"/>
            <w:sz w:val="26"/>
            <w:szCs w:val="26"/>
          </w:rPr>
          <w:t>Crypto Real Time Prices &amp; Latest News - Yahoo Finance</w:t>
        </w:r>
      </w:hyperlink>
    </w:p>
    <w:p w14:paraId="7CE32013" w14:textId="1765A7AD" w:rsidR="008E6219" w:rsidRPr="00C801EA" w:rsidRDefault="00727CEC" w:rsidP="0011702E">
      <w:pPr>
        <w:rPr>
          <w:sz w:val="26"/>
          <w:szCs w:val="26"/>
        </w:rPr>
      </w:pPr>
      <w:r w:rsidRPr="00C801EA">
        <w:rPr>
          <w:sz w:val="26"/>
          <w:szCs w:val="26"/>
        </w:rPr>
        <w:t xml:space="preserve">Start date: </w:t>
      </w:r>
      <w:r w:rsidR="00970E17" w:rsidRPr="00C801EA">
        <w:rPr>
          <w:sz w:val="26"/>
          <w:szCs w:val="26"/>
        </w:rPr>
        <w:t>01/12/2017</w:t>
      </w:r>
    </w:p>
    <w:p w14:paraId="36EE4CFB" w14:textId="09230ED9" w:rsidR="00970E17" w:rsidRPr="00C801EA" w:rsidRDefault="00970E17" w:rsidP="0011702E">
      <w:pPr>
        <w:rPr>
          <w:sz w:val="26"/>
          <w:szCs w:val="26"/>
        </w:rPr>
      </w:pPr>
      <w:r w:rsidRPr="00C801EA">
        <w:rPr>
          <w:sz w:val="26"/>
          <w:szCs w:val="26"/>
        </w:rPr>
        <w:t xml:space="preserve">End date: </w:t>
      </w:r>
      <w:r w:rsidR="00032B31" w:rsidRPr="00C801EA">
        <w:rPr>
          <w:sz w:val="26"/>
          <w:szCs w:val="26"/>
        </w:rPr>
        <w:t>10/06/2023</w:t>
      </w:r>
    </w:p>
    <w:tbl>
      <w:tblPr>
        <w:tblStyle w:val="TableGrid"/>
        <w:tblW w:w="0" w:type="auto"/>
        <w:tblLook w:val="04A0" w:firstRow="1" w:lastRow="0" w:firstColumn="1" w:lastColumn="0" w:noHBand="0" w:noVBand="1"/>
      </w:tblPr>
      <w:tblGrid>
        <w:gridCol w:w="1264"/>
        <w:gridCol w:w="8023"/>
      </w:tblGrid>
      <w:tr w:rsidR="007E38C4" w:rsidRPr="00C801EA" w14:paraId="3644BFD2" w14:textId="77777777" w:rsidTr="004353C4">
        <w:trPr>
          <w:trHeight w:val="433"/>
        </w:trPr>
        <w:tc>
          <w:tcPr>
            <w:tcW w:w="0" w:type="auto"/>
          </w:tcPr>
          <w:p w14:paraId="16BE3493" w14:textId="5C695E60" w:rsidR="007E38C4" w:rsidRPr="00C801EA" w:rsidRDefault="007E38C4" w:rsidP="0011702E">
            <w:pPr>
              <w:rPr>
                <w:b/>
                <w:sz w:val="26"/>
                <w:szCs w:val="26"/>
              </w:rPr>
            </w:pPr>
            <w:r w:rsidRPr="00C801EA">
              <w:rPr>
                <w:b/>
                <w:sz w:val="26"/>
                <w:szCs w:val="26"/>
              </w:rPr>
              <w:t>Attribute</w:t>
            </w:r>
          </w:p>
        </w:tc>
        <w:tc>
          <w:tcPr>
            <w:tcW w:w="0" w:type="auto"/>
          </w:tcPr>
          <w:p w14:paraId="19F3BA74" w14:textId="5A276954" w:rsidR="007E38C4" w:rsidRPr="00C801EA" w:rsidRDefault="007E38C4" w:rsidP="0011702E">
            <w:pPr>
              <w:rPr>
                <w:b/>
                <w:sz w:val="26"/>
                <w:szCs w:val="26"/>
              </w:rPr>
            </w:pPr>
            <w:r w:rsidRPr="00C801EA">
              <w:rPr>
                <w:b/>
                <w:sz w:val="26"/>
                <w:szCs w:val="26"/>
              </w:rPr>
              <w:t>Describe</w:t>
            </w:r>
          </w:p>
        </w:tc>
      </w:tr>
      <w:tr w:rsidR="007E38C4" w:rsidRPr="00C801EA" w14:paraId="40FB232E" w14:textId="77777777" w:rsidTr="004353C4">
        <w:trPr>
          <w:trHeight w:val="433"/>
        </w:trPr>
        <w:tc>
          <w:tcPr>
            <w:tcW w:w="0" w:type="auto"/>
          </w:tcPr>
          <w:p w14:paraId="067FA04D" w14:textId="7D1DD272" w:rsidR="007E38C4" w:rsidRPr="00C801EA" w:rsidRDefault="007E38C4" w:rsidP="0011702E">
            <w:pPr>
              <w:rPr>
                <w:sz w:val="26"/>
                <w:szCs w:val="26"/>
              </w:rPr>
            </w:pPr>
            <w:r w:rsidRPr="00C801EA">
              <w:rPr>
                <w:sz w:val="26"/>
                <w:szCs w:val="26"/>
              </w:rPr>
              <w:t>Date</w:t>
            </w:r>
          </w:p>
        </w:tc>
        <w:tc>
          <w:tcPr>
            <w:tcW w:w="0" w:type="auto"/>
          </w:tcPr>
          <w:p w14:paraId="6935689C" w14:textId="2CF4349F" w:rsidR="007E38C4" w:rsidRPr="00C801EA" w:rsidRDefault="003B6B7B" w:rsidP="0011702E">
            <w:pPr>
              <w:rPr>
                <w:sz w:val="26"/>
                <w:szCs w:val="26"/>
              </w:rPr>
            </w:pPr>
            <w:r w:rsidRPr="00C801EA">
              <w:rPr>
                <w:sz w:val="26"/>
                <w:szCs w:val="26"/>
              </w:rPr>
              <w:t>This timestamp is converted to NYE Standard Time</w:t>
            </w:r>
          </w:p>
        </w:tc>
      </w:tr>
      <w:tr w:rsidR="007E38C4" w:rsidRPr="00C801EA" w14:paraId="08FC38A5" w14:textId="77777777" w:rsidTr="004353C4">
        <w:trPr>
          <w:trHeight w:val="433"/>
        </w:trPr>
        <w:tc>
          <w:tcPr>
            <w:tcW w:w="0" w:type="auto"/>
          </w:tcPr>
          <w:p w14:paraId="7D8174DF" w14:textId="772D6AB6" w:rsidR="007E38C4" w:rsidRPr="00C801EA" w:rsidRDefault="007E38C4" w:rsidP="0011702E">
            <w:pPr>
              <w:rPr>
                <w:sz w:val="26"/>
                <w:szCs w:val="26"/>
              </w:rPr>
            </w:pPr>
            <w:r w:rsidRPr="00C801EA">
              <w:rPr>
                <w:sz w:val="26"/>
                <w:szCs w:val="26"/>
              </w:rPr>
              <w:t>Open</w:t>
            </w:r>
          </w:p>
        </w:tc>
        <w:tc>
          <w:tcPr>
            <w:tcW w:w="0" w:type="auto"/>
          </w:tcPr>
          <w:p w14:paraId="6A6D950E" w14:textId="6113EC20" w:rsidR="007E38C4" w:rsidRPr="00C801EA" w:rsidRDefault="004353C4" w:rsidP="0011702E">
            <w:pPr>
              <w:rPr>
                <w:sz w:val="26"/>
                <w:szCs w:val="26"/>
              </w:rPr>
            </w:pPr>
            <w:r w:rsidRPr="00C801EA">
              <w:rPr>
                <w:sz w:val="26"/>
                <w:szCs w:val="26"/>
              </w:rPr>
              <w:t>T</w:t>
            </w:r>
            <w:r w:rsidR="003B6B7B" w:rsidRPr="00C801EA">
              <w:rPr>
                <w:sz w:val="26"/>
                <w:szCs w:val="26"/>
              </w:rPr>
              <w:t>he opening price of the time period</w:t>
            </w:r>
          </w:p>
        </w:tc>
      </w:tr>
      <w:tr w:rsidR="007E38C4" w:rsidRPr="00C801EA" w14:paraId="4B134A96" w14:textId="77777777" w:rsidTr="004353C4">
        <w:trPr>
          <w:trHeight w:val="433"/>
        </w:trPr>
        <w:tc>
          <w:tcPr>
            <w:tcW w:w="0" w:type="auto"/>
          </w:tcPr>
          <w:p w14:paraId="4F15BD66" w14:textId="15EAC548" w:rsidR="007E38C4" w:rsidRPr="00C801EA" w:rsidRDefault="007E38C4" w:rsidP="0011702E">
            <w:pPr>
              <w:rPr>
                <w:sz w:val="26"/>
                <w:szCs w:val="26"/>
              </w:rPr>
            </w:pPr>
            <w:r w:rsidRPr="00C801EA">
              <w:rPr>
                <w:sz w:val="26"/>
                <w:szCs w:val="26"/>
              </w:rPr>
              <w:t>High</w:t>
            </w:r>
          </w:p>
        </w:tc>
        <w:tc>
          <w:tcPr>
            <w:tcW w:w="0" w:type="auto"/>
          </w:tcPr>
          <w:p w14:paraId="100FD962" w14:textId="1C4985EA" w:rsidR="007E38C4" w:rsidRPr="00C801EA" w:rsidRDefault="004353C4" w:rsidP="0011702E">
            <w:pPr>
              <w:rPr>
                <w:sz w:val="26"/>
                <w:szCs w:val="26"/>
              </w:rPr>
            </w:pPr>
            <w:r w:rsidRPr="00C801EA">
              <w:rPr>
                <w:sz w:val="26"/>
                <w:szCs w:val="26"/>
              </w:rPr>
              <w:t>T</w:t>
            </w:r>
            <w:r w:rsidR="003B6B7B" w:rsidRPr="00C801EA">
              <w:rPr>
                <w:sz w:val="26"/>
                <w:szCs w:val="26"/>
              </w:rPr>
              <w:t>he highest price of the time period</w:t>
            </w:r>
          </w:p>
        </w:tc>
      </w:tr>
      <w:tr w:rsidR="007E38C4" w:rsidRPr="00C801EA" w14:paraId="287A5613" w14:textId="77777777" w:rsidTr="004353C4">
        <w:trPr>
          <w:trHeight w:val="433"/>
        </w:trPr>
        <w:tc>
          <w:tcPr>
            <w:tcW w:w="0" w:type="auto"/>
          </w:tcPr>
          <w:p w14:paraId="3E2128FF" w14:textId="7FF98E0E" w:rsidR="007E38C4" w:rsidRPr="00C801EA" w:rsidRDefault="007E38C4" w:rsidP="0011702E">
            <w:pPr>
              <w:rPr>
                <w:sz w:val="26"/>
                <w:szCs w:val="26"/>
              </w:rPr>
            </w:pPr>
            <w:r w:rsidRPr="00C801EA">
              <w:rPr>
                <w:sz w:val="26"/>
                <w:szCs w:val="26"/>
              </w:rPr>
              <w:t>Low</w:t>
            </w:r>
          </w:p>
        </w:tc>
        <w:tc>
          <w:tcPr>
            <w:tcW w:w="0" w:type="auto"/>
          </w:tcPr>
          <w:p w14:paraId="192E8393" w14:textId="609518DD" w:rsidR="007E38C4" w:rsidRPr="00C801EA" w:rsidRDefault="004353C4" w:rsidP="003B6B7B">
            <w:pPr>
              <w:spacing w:after="160" w:line="259" w:lineRule="auto"/>
              <w:rPr>
                <w:sz w:val="26"/>
                <w:szCs w:val="26"/>
                <w:lang w:val="vi-VN"/>
              </w:rPr>
            </w:pPr>
            <w:r w:rsidRPr="00C801EA">
              <w:rPr>
                <w:sz w:val="26"/>
                <w:szCs w:val="26"/>
              </w:rPr>
              <w:t>T</w:t>
            </w:r>
            <w:r w:rsidR="003B6B7B" w:rsidRPr="00C801EA">
              <w:rPr>
                <w:sz w:val="26"/>
                <w:szCs w:val="26"/>
              </w:rPr>
              <w:t>he lowest price of the time period</w:t>
            </w:r>
          </w:p>
        </w:tc>
      </w:tr>
      <w:tr w:rsidR="007E38C4" w:rsidRPr="00C801EA" w14:paraId="71AD286C" w14:textId="77777777" w:rsidTr="004353C4">
        <w:trPr>
          <w:trHeight w:val="433"/>
        </w:trPr>
        <w:tc>
          <w:tcPr>
            <w:tcW w:w="0" w:type="auto"/>
          </w:tcPr>
          <w:p w14:paraId="7844EF2A" w14:textId="04DD9958" w:rsidR="007E38C4" w:rsidRPr="00C801EA" w:rsidRDefault="007E38C4" w:rsidP="0011702E">
            <w:pPr>
              <w:rPr>
                <w:sz w:val="26"/>
                <w:szCs w:val="26"/>
              </w:rPr>
            </w:pPr>
            <w:r w:rsidRPr="00C801EA">
              <w:rPr>
                <w:sz w:val="26"/>
                <w:szCs w:val="26"/>
              </w:rPr>
              <w:t>Close</w:t>
            </w:r>
          </w:p>
        </w:tc>
        <w:tc>
          <w:tcPr>
            <w:tcW w:w="0" w:type="auto"/>
          </w:tcPr>
          <w:p w14:paraId="07981D6A" w14:textId="4955A5D0" w:rsidR="007E38C4" w:rsidRPr="00C801EA" w:rsidRDefault="004353C4" w:rsidP="0011702E">
            <w:pPr>
              <w:rPr>
                <w:sz w:val="26"/>
                <w:szCs w:val="26"/>
              </w:rPr>
            </w:pPr>
            <w:r w:rsidRPr="00C801EA">
              <w:rPr>
                <w:sz w:val="26"/>
                <w:szCs w:val="26"/>
              </w:rPr>
              <w:t>T</w:t>
            </w:r>
            <w:r w:rsidR="003B6B7B" w:rsidRPr="00C801EA">
              <w:rPr>
                <w:sz w:val="26"/>
                <w:szCs w:val="26"/>
              </w:rPr>
              <w:t>he closing price of the time period</w:t>
            </w:r>
          </w:p>
        </w:tc>
      </w:tr>
      <w:tr w:rsidR="007E38C4" w:rsidRPr="00C801EA" w14:paraId="48073012" w14:textId="77777777" w:rsidTr="004353C4">
        <w:trPr>
          <w:trHeight w:val="433"/>
        </w:trPr>
        <w:tc>
          <w:tcPr>
            <w:tcW w:w="0" w:type="auto"/>
          </w:tcPr>
          <w:p w14:paraId="1AF4AAED" w14:textId="00ED06FE" w:rsidR="007E38C4" w:rsidRPr="00C801EA" w:rsidRDefault="007E38C4" w:rsidP="0011702E">
            <w:pPr>
              <w:rPr>
                <w:sz w:val="26"/>
                <w:szCs w:val="26"/>
                <w:lang w:val="vi-VN"/>
              </w:rPr>
            </w:pPr>
            <w:r w:rsidRPr="00C801EA">
              <w:rPr>
                <w:sz w:val="26"/>
                <w:szCs w:val="26"/>
              </w:rPr>
              <w:t>Adj</w:t>
            </w:r>
            <w:r w:rsidRPr="00C801EA">
              <w:rPr>
                <w:sz w:val="26"/>
                <w:szCs w:val="26"/>
                <w:lang w:val="vi-VN"/>
              </w:rPr>
              <w:t xml:space="preserve"> Close</w:t>
            </w:r>
          </w:p>
        </w:tc>
        <w:tc>
          <w:tcPr>
            <w:tcW w:w="0" w:type="auto"/>
          </w:tcPr>
          <w:p w14:paraId="374E0AF5" w14:textId="38E8FD5D" w:rsidR="007E38C4" w:rsidRPr="00C801EA" w:rsidRDefault="008507FD" w:rsidP="0011702E">
            <w:pPr>
              <w:rPr>
                <w:sz w:val="26"/>
                <w:szCs w:val="26"/>
              </w:rPr>
            </w:pPr>
            <w:r w:rsidRPr="00C801EA">
              <w:rPr>
                <w:sz w:val="26"/>
                <w:szCs w:val="26"/>
              </w:rPr>
              <w:t>The</w:t>
            </w:r>
            <w:r w:rsidRPr="00C801EA">
              <w:rPr>
                <w:sz w:val="26"/>
                <w:szCs w:val="26"/>
                <w:lang w:val="vi-VN"/>
              </w:rPr>
              <w:t xml:space="preserve"> c</w:t>
            </w:r>
            <w:r w:rsidR="004353C4" w:rsidRPr="00C801EA">
              <w:rPr>
                <w:sz w:val="26"/>
                <w:szCs w:val="26"/>
              </w:rPr>
              <w:t>losing price after adjustment for all current</w:t>
            </w:r>
            <w:r w:rsidR="004353C4" w:rsidRPr="00C801EA">
              <w:rPr>
                <w:sz w:val="26"/>
                <w:szCs w:val="26"/>
                <w:lang w:val="vi-VN"/>
              </w:rPr>
              <w:t xml:space="preserve"> </w:t>
            </w:r>
            <w:r w:rsidR="004353C4" w:rsidRPr="00C801EA">
              <w:rPr>
                <w:sz w:val="26"/>
                <w:szCs w:val="26"/>
              </w:rPr>
              <w:t>dividend splits and mixes</w:t>
            </w:r>
          </w:p>
        </w:tc>
      </w:tr>
      <w:tr w:rsidR="007E38C4" w:rsidRPr="00C801EA" w14:paraId="6C0A6250" w14:textId="77777777" w:rsidTr="004353C4">
        <w:trPr>
          <w:trHeight w:val="433"/>
        </w:trPr>
        <w:tc>
          <w:tcPr>
            <w:tcW w:w="0" w:type="auto"/>
          </w:tcPr>
          <w:p w14:paraId="56CBFEED" w14:textId="32DF4C87" w:rsidR="007E38C4" w:rsidRPr="00C801EA" w:rsidRDefault="007E38C4" w:rsidP="0011702E">
            <w:pPr>
              <w:rPr>
                <w:sz w:val="26"/>
                <w:szCs w:val="26"/>
              </w:rPr>
            </w:pPr>
            <w:r w:rsidRPr="00C801EA">
              <w:rPr>
                <w:sz w:val="26"/>
                <w:szCs w:val="26"/>
              </w:rPr>
              <w:t>Volume</w:t>
            </w:r>
          </w:p>
        </w:tc>
        <w:tc>
          <w:tcPr>
            <w:tcW w:w="0" w:type="auto"/>
          </w:tcPr>
          <w:p w14:paraId="6AFFA283" w14:textId="1BB515F0" w:rsidR="007E38C4" w:rsidRPr="00C801EA" w:rsidRDefault="004353C4" w:rsidP="00A87262">
            <w:pPr>
              <w:keepNext/>
              <w:rPr>
                <w:sz w:val="26"/>
                <w:szCs w:val="26"/>
              </w:rPr>
            </w:pPr>
            <w:r w:rsidRPr="00C801EA">
              <w:rPr>
                <w:sz w:val="26"/>
                <w:szCs w:val="26"/>
              </w:rPr>
              <w:t>T</w:t>
            </w:r>
            <w:r w:rsidR="003B6B7B" w:rsidRPr="00C801EA">
              <w:rPr>
                <w:sz w:val="26"/>
                <w:szCs w:val="26"/>
              </w:rPr>
              <w:t>he volume in the transacted Ccy.le.For BTC/USDT, this is in BTC amount</w:t>
            </w:r>
          </w:p>
        </w:tc>
      </w:tr>
    </w:tbl>
    <w:p w14:paraId="74003064" w14:textId="2A4551B4" w:rsidR="007A3E37" w:rsidRPr="00C801EA" w:rsidRDefault="00A87262" w:rsidP="00A87262">
      <w:pPr>
        <w:pStyle w:val="Caption"/>
        <w:rPr>
          <w:sz w:val="26"/>
          <w:szCs w:val="26"/>
        </w:rPr>
      </w:pPr>
      <w:bookmarkStart w:id="9" w:name="_Toc138234103"/>
      <w:r w:rsidRPr="00C801EA">
        <w:rPr>
          <w:sz w:val="26"/>
          <w:szCs w:val="26"/>
        </w:rPr>
        <w:t xml:space="preserve">Table </w:t>
      </w:r>
      <w:r w:rsidRPr="00C801EA">
        <w:rPr>
          <w:sz w:val="26"/>
          <w:szCs w:val="26"/>
        </w:rPr>
        <w:fldChar w:fldCharType="begin"/>
      </w:r>
      <w:r w:rsidRPr="00C801EA">
        <w:rPr>
          <w:sz w:val="26"/>
          <w:szCs w:val="26"/>
        </w:rPr>
        <w:instrText xml:space="preserve"> SEQ Table \* ARABIC </w:instrText>
      </w:r>
      <w:r w:rsidRPr="00C801EA">
        <w:rPr>
          <w:sz w:val="26"/>
          <w:szCs w:val="26"/>
        </w:rPr>
        <w:fldChar w:fldCharType="separate"/>
      </w:r>
      <w:r w:rsidRPr="00C801EA">
        <w:rPr>
          <w:sz w:val="26"/>
          <w:szCs w:val="26"/>
        </w:rPr>
        <w:t>1</w:t>
      </w:r>
      <w:r w:rsidRPr="00C801EA">
        <w:rPr>
          <w:sz w:val="26"/>
          <w:szCs w:val="26"/>
        </w:rPr>
        <w:fldChar w:fldCharType="end"/>
      </w:r>
      <w:r w:rsidR="005577AD" w:rsidRPr="00C801EA">
        <w:rPr>
          <w:sz w:val="26"/>
          <w:szCs w:val="26"/>
        </w:rPr>
        <w:t xml:space="preserve">. </w:t>
      </w:r>
      <w:r w:rsidR="00B704CE" w:rsidRPr="00C801EA">
        <w:rPr>
          <w:sz w:val="26"/>
          <w:szCs w:val="26"/>
        </w:rPr>
        <w:t>Data description table</w:t>
      </w:r>
      <w:bookmarkEnd w:id="9"/>
    </w:p>
    <w:p w14:paraId="78798DF2" w14:textId="77777777" w:rsidR="007A3E37" w:rsidRPr="00C801EA" w:rsidRDefault="007A3E37" w:rsidP="007A3E37">
      <w:pPr>
        <w:rPr>
          <w:sz w:val="26"/>
          <w:szCs w:val="26"/>
        </w:rPr>
      </w:pPr>
    </w:p>
    <w:p w14:paraId="25AAB9C9" w14:textId="51E2095B" w:rsidR="00D54FEA" w:rsidRDefault="00D54FEA" w:rsidP="00501219">
      <w:pPr>
        <w:pStyle w:val="Heading2"/>
        <w:numPr>
          <w:ilvl w:val="0"/>
          <w:numId w:val="3"/>
        </w:numPr>
        <w:spacing w:line="360" w:lineRule="auto"/>
        <w:jc w:val="both"/>
      </w:pPr>
      <w:bookmarkStart w:id="10" w:name="_Toc138234008"/>
      <w:r>
        <w:t>RNN</w:t>
      </w:r>
      <w:bookmarkEnd w:id="10"/>
    </w:p>
    <w:p w14:paraId="719803E7" w14:textId="77777777" w:rsidR="00316675" w:rsidRPr="00316675" w:rsidRDefault="00316675" w:rsidP="00501219">
      <w:pPr>
        <w:spacing w:line="360" w:lineRule="auto"/>
        <w:rPr>
          <w:sz w:val="26"/>
          <w:szCs w:val="26"/>
        </w:rPr>
      </w:pPr>
      <w:r w:rsidRPr="00316675">
        <w:rPr>
          <w:sz w:val="26"/>
          <w:szCs w:val="26"/>
        </w:rPr>
        <w:t>The origin of RNN (Recurrent Neural Network) can be traced back to the research efforts of scientists in the field of artificial intelligence and machine learning. In the neural network revolution, Paul Werbos made a significant contribution to the development of RNN through his research work in 1974. In his doctoral thesis, Werbos introduced the concept of recurrent neural networks and the backpropagation algorithm for training such networks.</w:t>
      </w:r>
    </w:p>
    <w:p w14:paraId="6FDAB365" w14:textId="77777777" w:rsidR="00316675" w:rsidRPr="00316675" w:rsidRDefault="00316675" w:rsidP="00316675">
      <w:pPr>
        <w:spacing w:line="360" w:lineRule="auto"/>
        <w:rPr>
          <w:sz w:val="26"/>
          <w:szCs w:val="26"/>
        </w:rPr>
      </w:pPr>
      <w:r w:rsidRPr="00316675">
        <w:rPr>
          <w:sz w:val="26"/>
          <w:szCs w:val="26"/>
        </w:rPr>
        <w:t>However, the practical interest and development of RNN gained momentum after the publication of a research paper by Ronald J. Williams and David Zipser in 1989. In their paper titled "A Learning Algorithm for Continually Running Fully Recurrent Neural Networks," Williams and Zipser introduced the concept of reinforcement learning for RNN, allowing the neural network to maintain hidden states and learn through continuous interaction with the environment.</w:t>
      </w:r>
    </w:p>
    <w:p w14:paraId="34211AE9" w14:textId="77777777" w:rsidR="00316675" w:rsidRPr="00316675" w:rsidRDefault="00316675" w:rsidP="00316675">
      <w:pPr>
        <w:spacing w:line="360" w:lineRule="auto"/>
        <w:rPr>
          <w:sz w:val="26"/>
          <w:szCs w:val="26"/>
        </w:rPr>
      </w:pPr>
      <w:r w:rsidRPr="00316675">
        <w:rPr>
          <w:sz w:val="26"/>
          <w:szCs w:val="26"/>
        </w:rPr>
        <w:t xml:space="preserve">The origin and development of RNN reflect the research objectives of scientists in simulating the ability to process sequential data with temporal relationships, similar to </w:t>
      </w:r>
      <w:r w:rsidRPr="00316675">
        <w:rPr>
          <w:sz w:val="26"/>
          <w:szCs w:val="26"/>
        </w:rPr>
        <w:lastRenderedPageBreak/>
        <w:t>human cognition. RNN was designed to address challenges associated with sequential data such as natural language, time series, and sequential data.</w:t>
      </w:r>
    </w:p>
    <w:p w14:paraId="751221CD" w14:textId="77777777" w:rsidR="00316675" w:rsidRPr="00316675" w:rsidRDefault="00316675" w:rsidP="00316675">
      <w:pPr>
        <w:spacing w:line="360" w:lineRule="auto"/>
        <w:rPr>
          <w:sz w:val="26"/>
          <w:szCs w:val="26"/>
        </w:rPr>
      </w:pPr>
      <w:r w:rsidRPr="00316675">
        <w:rPr>
          <w:sz w:val="26"/>
          <w:szCs w:val="26"/>
        </w:rPr>
        <w:t>With the ability to maintain hidden states and utilize historical information, RNN enables models to learn the structure and complex relationships within sequential data, thereby making predictions and generating output based on historical context. RNN algorithms and architectures, such as LSTM and GRU, continue to evolve and improve the performance of the models.</w:t>
      </w:r>
    </w:p>
    <w:p w14:paraId="425A211D" w14:textId="71836E24" w:rsidR="000C2536" w:rsidRPr="00316675" w:rsidRDefault="00316675" w:rsidP="00316675">
      <w:pPr>
        <w:spacing w:line="360" w:lineRule="auto"/>
        <w:rPr>
          <w:sz w:val="26"/>
          <w:szCs w:val="26"/>
        </w:rPr>
      </w:pPr>
      <w:r w:rsidRPr="00316675">
        <w:rPr>
          <w:sz w:val="26"/>
          <w:szCs w:val="26"/>
        </w:rPr>
        <w:t>In conclusion, RNN emerged as a result of the research interests and efforts of scientists in studying and developing models capable of processing sequential data with temporal relationships. It originated from Werbos' work and was further improved by Williams and Zipser, receiving continued attention and development from the research community in the field of artificial intelligence and deep learning.</w:t>
      </w:r>
    </w:p>
    <w:p w14:paraId="45A1D73A" w14:textId="3FEB27A0" w:rsidR="00D54FEA" w:rsidRDefault="00D54FEA" w:rsidP="00501219">
      <w:pPr>
        <w:pStyle w:val="Heading2"/>
        <w:numPr>
          <w:ilvl w:val="0"/>
          <w:numId w:val="3"/>
        </w:numPr>
        <w:spacing w:line="360" w:lineRule="auto"/>
        <w:jc w:val="both"/>
      </w:pPr>
      <w:bookmarkStart w:id="11" w:name="_Toc138234009"/>
      <w:r>
        <w:t>LSTM</w:t>
      </w:r>
      <w:bookmarkEnd w:id="11"/>
    </w:p>
    <w:p w14:paraId="09810A22" w14:textId="77777777" w:rsidR="004471C4" w:rsidRPr="004471C4" w:rsidRDefault="004471C4" w:rsidP="00501219">
      <w:pPr>
        <w:spacing w:line="360" w:lineRule="auto"/>
        <w:jc w:val="both"/>
        <w:rPr>
          <w:rFonts w:cs="Times New Roman"/>
          <w:sz w:val="26"/>
          <w:szCs w:val="26"/>
        </w:rPr>
      </w:pPr>
      <w:r w:rsidRPr="004471C4">
        <w:rPr>
          <w:rFonts w:cs="Times New Roman"/>
          <w:sz w:val="26"/>
          <w:szCs w:val="26"/>
        </w:rPr>
        <w:t>LSTM (Long Short-Term Memory) is a recurrent neural network (RNN) architecture introduced by Sepp Hochreiter and Jürgen Schmidhuber in 1997. LSTM was developed to address the "vanishing gradient" problem of traditional RNNs, where the gradient approaches zero during backpropagation. This makes it difficult to retain and store information over long sequences.</w:t>
      </w:r>
    </w:p>
    <w:p w14:paraId="366E62BD" w14:textId="77777777" w:rsidR="004471C4" w:rsidRPr="004471C4" w:rsidRDefault="004471C4" w:rsidP="0056099E">
      <w:pPr>
        <w:spacing w:line="360" w:lineRule="auto"/>
        <w:jc w:val="both"/>
        <w:rPr>
          <w:rFonts w:cs="Times New Roman"/>
          <w:sz w:val="26"/>
          <w:szCs w:val="26"/>
        </w:rPr>
      </w:pPr>
      <w:r w:rsidRPr="004471C4">
        <w:rPr>
          <w:rFonts w:cs="Times New Roman"/>
          <w:sz w:val="26"/>
          <w:szCs w:val="26"/>
        </w:rPr>
        <w:t>LSTM solves this issue by using gated mechanisms to regulate the process of information storage and retrieval within the network. Specifically, LSTM employs three main gates: the forget gate, the input gate, and the output gate. These gates enable LSTM to control the flow of information through time steps.</w:t>
      </w:r>
    </w:p>
    <w:p w14:paraId="6FB536C3" w14:textId="624EC4ED" w:rsidR="00316675" w:rsidRPr="004471C4" w:rsidRDefault="004471C4" w:rsidP="0056099E">
      <w:pPr>
        <w:spacing w:line="360" w:lineRule="auto"/>
        <w:jc w:val="both"/>
        <w:rPr>
          <w:rFonts w:cs="Times New Roman"/>
          <w:sz w:val="26"/>
          <w:szCs w:val="26"/>
        </w:rPr>
      </w:pPr>
      <w:r w:rsidRPr="004471C4">
        <w:rPr>
          <w:rFonts w:cs="Times New Roman"/>
          <w:sz w:val="26"/>
          <w:szCs w:val="26"/>
        </w:rPr>
        <w:t>In 1997, Hochreiter and Schmidhuber published the paper "Long Short-Term Memory"</w:t>
      </w:r>
      <w:r w:rsidR="0056099E">
        <w:rPr>
          <w:rFonts w:cs="Times New Roman"/>
          <w:sz w:val="26"/>
          <w:szCs w:val="26"/>
          <w:lang w:val="en-US"/>
        </w:rPr>
        <w:t>,</w:t>
      </w:r>
      <w:r w:rsidRPr="004471C4">
        <w:rPr>
          <w:rFonts w:cs="Times New Roman"/>
          <w:sz w:val="26"/>
          <w:szCs w:val="26"/>
        </w:rPr>
        <w:t xml:space="preserve"> which presented the LSTM architecture and its functioning. This paper opened up a new research direction in the field of recurrent neural networks and became a significant foundation for the development of LSTM in practical applications.</w:t>
      </w:r>
    </w:p>
    <w:p w14:paraId="5034DF3A" w14:textId="334DDADC" w:rsidR="00D54FEA" w:rsidRDefault="00B85F18" w:rsidP="000C2536">
      <w:pPr>
        <w:pStyle w:val="Heading2"/>
        <w:numPr>
          <w:ilvl w:val="0"/>
          <w:numId w:val="3"/>
        </w:numPr>
        <w:jc w:val="both"/>
        <w:rPr>
          <w:lang w:val="en-US"/>
        </w:rPr>
      </w:pPr>
      <w:bookmarkStart w:id="12" w:name="_Toc138234010"/>
      <w:r>
        <w:rPr>
          <w:lang w:val="en-US"/>
        </w:rPr>
        <w:t>DNN</w:t>
      </w:r>
      <w:bookmarkEnd w:id="12"/>
    </w:p>
    <w:p w14:paraId="29E386B1" w14:textId="484FDD4A" w:rsidR="00215DC5" w:rsidRPr="00215DC5" w:rsidRDefault="00215DC5" w:rsidP="00215DC5">
      <w:pPr>
        <w:rPr>
          <w:sz w:val="26"/>
          <w:szCs w:val="26"/>
          <w:lang w:val="en-US"/>
        </w:rPr>
      </w:pPr>
      <w:r w:rsidRPr="00215DC5">
        <w:rPr>
          <w:sz w:val="26"/>
          <w:szCs w:val="26"/>
          <w:lang w:val="en-US"/>
        </w:rPr>
        <w:t xml:space="preserve">DNN (Deep Neural Network) originates from the theoretical foundation of reinforcement learning and multilayer neural networks in research from the 1940s and 1950s. However, the true development of DNN has occurred in recent years, thanks to </w:t>
      </w:r>
      <w:r w:rsidRPr="00215DC5">
        <w:rPr>
          <w:sz w:val="26"/>
          <w:szCs w:val="26"/>
          <w:lang w:val="en-US"/>
        </w:rPr>
        <w:lastRenderedPageBreak/>
        <w:t>advancements in computing technology and parallel computing capabilities, such as GPU clusters, as well as the availability of large and powerful datasets for model training.</w:t>
      </w:r>
    </w:p>
    <w:p w14:paraId="23DCBEAC" w14:textId="1A01A541" w:rsidR="00215DC5" w:rsidRPr="00215DC5" w:rsidRDefault="00215DC5" w:rsidP="00215DC5">
      <w:pPr>
        <w:rPr>
          <w:sz w:val="26"/>
          <w:szCs w:val="26"/>
          <w:lang w:val="en-US"/>
        </w:rPr>
      </w:pPr>
      <w:r w:rsidRPr="00215DC5">
        <w:rPr>
          <w:sz w:val="26"/>
          <w:szCs w:val="26"/>
          <w:lang w:val="en-US"/>
        </w:rPr>
        <w:t>DNN operates by utilizing a deep neural network with multiple hidden layers to learn and extract information from input data. Each hidden layer in DNN consists of a number of interconnected neurons with associated weights. These weights are adjusted during the training process so that the model can learn and represent complex patterns and features of the data.</w:t>
      </w:r>
    </w:p>
    <w:p w14:paraId="5036418A" w14:textId="0D843DFD" w:rsidR="000152E8" w:rsidRPr="00215DC5" w:rsidRDefault="00215DC5" w:rsidP="000152E8">
      <w:pPr>
        <w:rPr>
          <w:sz w:val="26"/>
          <w:szCs w:val="26"/>
          <w:lang w:val="en-US"/>
        </w:rPr>
      </w:pPr>
      <w:r w:rsidRPr="00215DC5">
        <w:rPr>
          <w:sz w:val="26"/>
          <w:szCs w:val="26"/>
          <w:lang w:val="en-US"/>
        </w:rPr>
        <w:t xml:space="preserve">DNN has achieved impressive results in various fields such as image recognition, speech recognition, natural language processing, and classification and prediction tasks. Due to its powerful performance and the ability to automate the learning process, DNN has become an important tool in machine learning and finds wide applications in many different domains. </w:t>
      </w:r>
    </w:p>
    <w:p w14:paraId="1CE755B9" w14:textId="3CE06B32" w:rsidR="00D54FEA" w:rsidRDefault="00D54FEA" w:rsidP="000C2536">
      <w:pPr>
        <w:pStyle w:val="Heading2"/>
        <w:numPr>
          <w:ilvl w:val="0"/>
          <w:numId w:val="3"/>
        </w:numPr>
        <w:jc w:val="both"/>
      </w:pPr>
      <w:bookmarkStart w:id="13" w:name="_Toc138234011"/>
      <w:r>
        <w:t>ARIMA</w:t>
      </w:r>
      <w:bookmarkEnd w:id="13"/>
    </w:p>
    <w:p w14:paraId="2D6F61C8" w14:textId="1A847202" w:rsidR="00690AA9" w:rsidRPr="002345B5" w:rsidRDefault="009903A9" w:rsidP="000C2536">
      <w:pPr>
        <w:jc w:val="both"/>
        <w:rPr>
          <w:sz w:val="26"/>
          <w:szCs w:val="26"/>
        </w:rPr>
      </w:pPr>
      <w:r w:rsidRPr="002345B5">
        <w:rPr>
          <w:sz w:val="26"/>
          <w:szCs w:val="26"/>
        </w:rPr>
        <w:t>Autoregressive integrated moving average (ARIMA) models are models which can be fitted to a single time series and used to make predictions of future observations. They owe their popularity primarily to the work of Box and Jenkins (1970), who defined the class of ARIMA and seasonal ARIMA models and provided a methodology for selecting a suitable model from that class.</w:t>
      </w:r>
    </w:p>
    <w:p w14:paraId="26B5F27F" w14:textId="77777777" w:rsidR="001070DF" w:rsidRPr="002345B5" w:rsidRDefault="001070DF" w:rsidP="001070DF">
      <w:pPr>
        <w:jc w:val="both"/>
        <w:rPr>
          <w:sz w:val="26"/>
          <w:szCs w:val="26"/>
        </w:rPr>
      </w:pPr>
      <w:r w:rsidRPr="002345B5">
        <w:rPr>
          <w:sz w:val="26"/>
          <w:szCs w:val="26"/>
        </w:rPr>
        <w:t>An ARIMA model is composed of 3 constituent units which are :</w:t>
      </w:r>
    </w:p>
    <w:p w14:paraId="2D24B74C" w14:textId="77777777" w:rsidR="001070DF" w:rsidRPr="002345B5" w:rsidRDefault="001070DF" w:rsidP="001070DF">
      <w:pPr>
        <w:numPr>
          <w:ilvl w:val="0"/>
          <w:numId w:val="7"/>
        </w:numPr>
        <w:jc w:val="both"/>
        <w:rPr>
          <w:sz w:val="26"/>
          <w:szCs w:val="26"/>
        </w:rPr>
      </w:pPr>
      <w:r w:rsidRPr="002345B5">
        <w:rPr>
          <w:b/>
          <w:sz w:val="26"/>
          <w:szCs w:val="26"/>
        </w:rPr>
        <w:t>AR</w:t>
      </w:r>
      <w:r w:rsidRPr="002345B5">
        <w:rPr>
          <w:sz w:val="26"/>
          <w:szCs w:val="26"/>
        </w:rPr>
        <w:t>: </w:t>
      </w:r>
      <w:r w:rsidRPr="002345B5">
        <w:rPr>
          <w:b/>
          <w:i/>
          <w:sz w:val="26"/>
          <w:szCs w:val="26"/>
        </w:rPr>
        <w:t>Autoregression</w:t>
      </w:r>
      <w:r w:rsidRPr="002345B5">
        <w:rPr>
          <w:sz w:val="26"/>
          <w:szCs w:val="26"/>
        </w:rPr>
        <w:t>. This part explores any dependent relationship between an observation and some number of lagged variables.</w:t>
      </w:r>
    </w:p>
    <w:p w14:paraId="7498AB2F" w14:textId="77777777" w:rsidR="001070DF" w:rsidRPr="002345B5" w:rsidRDefault="001070DF" w:rsidP="001070DF">
      <w:pPr>
        <w:numPr>
          <w:ilvl w:val="0"/>
          <w:numId w:val="7"/>
        </w:numPr>
        <w:jc w:val="both"/>
        <w:rPr>
          <w:sz w:val="26"/>
          <w:szCs w:val="26"/>
        </w:rPr>
      </w:pPr>
      <w:r w:rsidRPr="002345B5">
        <w:rPr>
          <w:b/>
          <w:sz w:val="26"/>
          <w:szCs w:val="26"/>
        </w:rPr>
        <w:t>I</w:t>
      </w:r>
      <w:r w:rsidRPr="002345B5">
        <w:rPr>
          <w:sz w:val="26"/>
          <w:szCs w:val="26"/>
        </w:rPr>
        <w:t>: </w:t>
      </w:r>
      <w:r w:rsidRPr="002345B5">
        <w:rPr>
          <w:b/>
          <w:i/>
          <w:sz w:val="26"/>
          <w:szCs w:val="26"/>
        </w:rPr>
        <w:t>Integrated</w:t>
      </w:r>
      <w:r w:rsidRPr="002345B5">
        <w:rPr>
          <w:sz w:val="26"/>
          <w:szCs w:val="26"/>
        </w:rPr>
        <w:t>. This part aims to make time-series stationery by subtracting or differencing an observation from observation at the previous time step of the same time series.</w:t>
      </w:r>
    </w:p>
    <w:p w14:paraId="647CCE85" w14:textId="15A99254" w:rsidR="008016D5" w:rsidRPr="002345B5" w:rsidRDefault="001070DF" w:rsidP="000C2536">
      <w:pPr>
        <w:numPr>
          <w:ilvl w:val="0"/>
          <w:numId w:val="7"/>
        </w:numPr>
        <w:jc w:val="both"/>
        <w:rPr>
          <w:sz w:val="26"/>
          <w:szCs w:val="26"/>
        </w:rPr>
      </w:pPr>
      <w:r w:rsidRPr="002345B5">
        <w:rPr>
          <w:b/>
          <w:sz w:val="26"/>
          <w:szCs w:val="26"/>
        </w:rPr>
        <w:t>MA</w:t>
      </w:r>
      <w:r w:rsidRPr="002345B5">
        <w:rPr>
          <w:sz w:val="26"/>
          <w:szCs w:val="26"/>
        </w:rPr>
        <w:t>: </w:t>
      </w:r>
      <w:r w:rsidRPr="002345B5">
        <w:rPr>
          <w:b/>
          <w:i/>
          <w:sz w:val="26"/>
          <w:szCs w:val="26"/>
        </w:rPr>
        <w:t>Moving Average</w:t>
      </w:r>
      <w:r w:rsidRPr="002345B5">
        <w:rPr>
          <w:b/>
          <w:sz w:val="26"/>
          <w:szCs w:val="26"/>
        </w:rPr>
        <w:t>.</w:t>
      </w:r>
      <w:r w:rsidRPr="002345B5">
        <w:rPr>
          <w:sz w:val="26"/>
          <w:szCs w:val="26"/>
        </w:rPr>
        <w:t> This part explores the relationship between an observation and a residual error by application of moving average to lagged observations, with any given time window.</w:t>
      </w:r>
    </w:p>
    <w:p w14:paraId="4538841B" w14:textId="7B2BD9EE" w:rsidR="00D54FEA" w:rsidRDefault="00D54FEA" w:rsidP="000C2536">
      <w:pPr>
        <w:pStyle w:val="Heading2"/>
        <w:numPr>
          <w:ilvl w:val="0"/>
          <w:numId w:val="3"/>
        </w:numPr>
        <w:jc w:val="both"/>
      </w:pPr>
      <w:bookmarkStart w:id="14" w:name="_Toc138234012"/>
      <w:r>
        <w:t>ARIMAX</w:t>
      </w:r>
      <w:bookmarkEnd w:id="14"/>
    </w:p>
    <w:p w14:paraId="30284A84" w14:textId="28B8D467" w:rsidR="009316BF" w:rsidRPr="00C801EA" w:rsidRDefault="003E1F1B" w:rsidP="009316BF">
      <w:pPr>
        <w:rPr>
          <w:sz w:val="26"/>
          <w:szCs w:val="26"/>
        </w:rPr>
      </w:pPr>
      <w:r w:rsidRPr="00C801EA">
        <w:rPr>
          <w:sz w:val="26"/>
          <w:szCs w:val="26"/>
        </w:rPr>
        <w:t>ARIMAX stands for AutoRegressive Integrated Moving Average with eXogenous variables.</w:t>
      </w:r>
    </w:p>
    <w:p w14:paraId="1562ACFA" w14:textId="18CD9DC1" w:rsidR="001D6733" w:rsidRPr="00C801EA" w:rsidRDefault="00AA3064" w:rsidP="009316BF">
      <w:pPr>
        <w:rPr>
          <w:sz w:val="26"/>
          <w:szCs w:val="26"/>
        </w:rPr>
      </w:pPr>
      <w:r w:rsidRPr="00C801EA">
        <w:rPr>
          <w:sz w:val="26"/>
          <w:szCs w:val="26"/>
        </w:rPr>
        <w:t xml:space="preserve">The </w:t>
      </w:r>
      <w:r w:rsidR="00DE0430" w:rsidRPr="00C801EA">
        <w:rPr>
          <w:sz w:val="26"/>
          <w:szCs w:val="26"/>
        </w:rPr>
        <w:t xml:space="preserve">name </w:t>
      </w:r>
      <w:r w:rsidRPr="00C801EA">
        <w:rPr>
          <w:sz w:val="26"/>
          <w:szCs w:val="26"/>
        </w:rPr>
        <w:t xml:space="preserve"> ARIMAX </w:t>
      </w:r>
      <w:r w:rsidR="00DE0430" w:rsidRPr="00C801EA">
        <w:rPr>
          <w:sz w:val="26"/>
          <w:szCs w:val="26"/>
        </w:rPr>
        <w:t>is</w:t>
      </w:r>
      <w:r w:rsidRPr="00C801EA">
        <w:rPr>
          <w:sz w:val="26"/>
          <w:szCs w:val="26"/>
        </w:rPr>
        <w:t xml:space="preserve"> as </w:t>
      </w:r>
      <w:r w:rsidR="00DE0430" w:rsidRPr="00C801EA">
        <w:rPr>
          <w:sz w:val="26"/>
          <w:szCs w:val="26"/>
        </w:rPr>
        <w:t>extension</w:t>
      </w:r>
      <w:r w:rsidRPr="00C801EA">
        <w:rPr>
          <w:sz w:val="26"/>
          <w:szCs w:val="26"/>
        </w:rPr>
        <w:t xml:space="preserve"> of the </w:t>
      </w:r>
      <w:r w:rsidR="00DE0430" w:rsidRPr="00C801EA">
        <w:rPr>
          <w:sz w:val="26"/>
          <w:szCs w:val="26"/>
        </w:rPr>
        <w:t xml:space="preserve"> </w:t>
      </w:r>
      <w:r w:rsidRPr="00C801EA">
        <w:rPr>
          <w:sz w:val="26"/>
          <w:szCs w:val="26"/>
        </w:rPr>
        <w:t>ARIMA respectively.</w:t>
      </w:r>
      <w:r w:rsidR="008E75E1" w:rsidRPr="00C801EA">
        <w:rPr>
          <w:sz w:val="26"/>
          <w:szCs w:val="26"/>
        </w:rPr>
        <w:t xml:space="preserve"> </w:t>
      </w:r>
      <w:r w:rsidR="001D6733" w:rsidRPr="00C801EA">
        <w:rPr>
          <w:sz w:val="26"/>
          <w:szCs w:val="26"/>
        </w:rPr>
        <w:t>The X added to the end stands for “exogenous”. In other words, it suggests adding a separate different outside variable to help measure our endogenous variable.</w:t>
      </w:r>
    </w:p>
    <w:p w14:paraId="1BE9D4B5" w14:textId="652532FF" w:rsidR="00ED5559" w:rsidRPr="00C801EA" w:rsidRDefault="00ED5559" w:rsidP="00ED5559">
      <w:pPr>
        <w:rPr>
          <w:sz w:val="26"/>
          <w:szCs w:val="26"/>
        </w:rPr>
      </w:pPr>
      <w:r w:rsidRPr="00C801EA">
        <w:rPr>
          <w:sz w:val="26"/>
          <w:szCs w:val="26"/>
        </w:rPr>
        <w:t>An exogenous variable is a variable that is not affected by other variables in a model but can affect the dependent variable. Some examples of exogenous variables include income tax rates, weather, the presence of pests, and interest rates.</w:t>
      </w:r>
    </w:p>
    <w:p w14:paraId="00525D27" w14:textId="7491E9BC" w:rsidR="00ED5559" w:rsidRPr="00C801EA" w:rsidRDefault="00ED5559" w:rsidP="00ED5559">
      <w:pPr>
        <w:rPr>
          <w:sz w:val="26"/>
          <w:szCs w:val="26"/>
        </w:rPr>
      </w:pPr>
      <w:r w:rsidRPr="00C801EA">
        <w:rPr>
          <w:sz w:val="26"/>
          <w:szCs w:val="26"/>
        </w:rPr>
        <w:lastRenderedPageBreak/>
        <w:t>These variables are considered exogenous because they are not influenced by other variables in the model. For example, the amount of rainfall cannot be affected by the amount of fertilizer used or the type of soil used in a crop yield model.</w:t>
      </w:r>
    </w:p>
    <w:p w14:paraId="2E0A9D21" w14:textId="71C5B689" w:rsidR="00D54FEA" w:rsidRDefault="00D54FEA" w:rsidP="000C2536">
      <w:pPr>
        <w:pStyle w:val="Heading2"/>
        <w:numPr>
          <w:ilvl w:val="0"/>
          <w:numId w:val="3"/>
        </w:numPr>
        <w:jc w:val="both"/>
      </w:pPr>
      <w:bookmarkStart w:id="15" w:name="_Toc138234013"/>
      <w:r>
        <w:t>KNN</w:t>
      </w:r>
      <w:bookmarkEnd w:id="15"/>
    </w:p>
    <w:p w14:paraId="07159AC9" w14:textId="04B8CCA0" w:rsidR="00EF3876" w:rsidRPr="00C801EA" w:rsidRDefault="00F42495" w:rsidP="00EF3876">
      <w:pPr>
        <w:rPr>
          <w:sz w:val="26"/>
          <w:szCs w:val="26"/>
        </w:rPr>
      </w:pPr>
      <w:r w:rsidRPr="00C801EA">
        <w:rPr>
          <w:sz w:val="26"/>
          <w:szCs w:val="26"/>
        </w:rPr>
        <w:t>The k-nearest neighbors (KNN) algorithm was first introduced in 1951 by Fix and Hodges for non-parametric discriminant analysis. Since then, it has been widely used in pattern recognition and machine learning applications.</w:t>
      </w:r>
    </w:p>
    <w:p w14:paraId="0243FE67" w14:textId="1BA8C949" w:rsidR="00D54FEA" w:rsidRDefault="005E65F0" w:rsidP="000C2536">
      <w:pPr>
        <w:pStyle w:val="Heading2"/>
        <w:numPr>
          <w:ilvl w:val="0"/>
          <w:numId w:val="3"/>
        </w:numPr>
        <w:jc w:val="both"/>
      </w:pPr>
      <w:bookmarkStart w:id="16" w:name="_Toc138234014"/>
      <w:r>
        <w:t>LR</w:t>
      </w:r>
      <w:bookmarkEnd w:id="16"/>
    </w:p>
    <w:p w14:paraId="3F8454B5" w14:textId="13FBE1D6" w:rsidR="004C3F2D" w:rsidRPr="004C3F2D" w:rsidRDefault="004C3F2D" w:rsidP="004C3F2D">
      <w:pPr>
        <w:rPr>
          <w:sz w:val="26"/>
          <w:szCs w:val="26"/>
        </w:rPr>
      </w:pPr>
      <w:r w:rsidRPr="004C3F2D">
        <w:rPr>
          <w:sz w:val="26"/>
          <w:szCs w:val="26"/>
        </w:rPr>
        <w:t>Linear regression algorithm has long existed in the field of statistics and regression. It is one of the simplest and fundamental algorithms in machine learning and has been developed since the early 19th century.</w:t>
      </w:r>
      <w:r w:rsidR="00CE5630">
        <w:rPr>
          <w:sz w:val="26"/>
          <w:szCs w:val="26"/>
        </w:rPr>
        <w:t xml:space="preserve"> </w:t>
      </w:r>
      <w:r w:rsidRPr="004C3F2D">
        <w:rPr>
          <w:sz w:val="26"/>
          <w:szCs w:val="26"/>
        </w:rPr>
        <w:t>The linear regression algorithm works by finding the best line (or hyperplane) to model the linear relationship between input variables and output values. It uses the method of least squares, where the parameters are adjusted to minimize the error between the predicted values and the actual values.</w:t>
      </w:r>
      <w:r w:rsidR="00CE5630">
        <w:rPr>
          <w:sz w:val="26"/>
          <w:szCs w:val="26"/>
        </w:rPr>
        <w:t xml:space="preserve"> </w:t>
      </w:r>
      <w:r w:rsidRPr="004C3F2D">
        <w:rPr>
          <w:sz w:val="26"/>
          <w:szCs w:val="26"/>
        </w:rPr>
        <w:t xml:space="preserve">Linear regression is used for several reasons. First, it is a simple and understandable algorithm that does not require complex knowledge. Second, the computation of linear regression is efficient and fast, making it suitable for handling large datasets. Third, it provides the ability to make predictions based on linear relationships, which can sometimes yield good approximations and be easily interpretable. However, linear regression also has limitations and cannot model complex nonlinear relationships. In such cases, other machine learning methods may be preferred. </w:t>
      </w:r>
    </w:p>
    <w:p w14:paraId="5D59CFE4" w14:textId="5A7D7699" w:rsidR="00D54FEA" w:rsidRDefault="00B85F18" w:rsidP="0075237E">
      <w:pPr>
        <w:pStyle w:val="Heading2"/>
        <w:numPr>
          <w:ilvl w:val="0"/>
          <w:numId w:val="3"/>
        </w:numPr>
        <w:spacing w:line="360" w:lineRule="auto"/>
        <w:jc w:val="both"/>
        <w:rPr>
          <w:lang w:val="en-US"/>
        </w:rPr>
      </w:pPr>
      <w:bookmarkStart w:id="17" w:name="_Toc138234015"/>
      <w:r>
        <w:rPr>
          <w:lang w:val="en-US"/>
        </w:rPr>
        <w:t>TIME SERIES CLUSTERING</w:t>
      </w:r>
      <w:bookmarkEnd w:id="17"/>
    </w:p>
    <w:p w14:paraId="55489F73" w14:textId="5A9CC3A6" w:rsidR="0075237E" w:rsidRPr="0075237E" w:rsidRDefault="0075237E" w:rsidP="0075237E">
      <w:pPr>
        <w:spacing w:line="360" w:lineRule="auto"/>
        <w:rPr>
          <w:sz w:val="26"/>
          <w:szCs w:val="26"/>
          <w:lang w:val="en-US"/>
        </w:rPr>
      </w:pPr>
      <w:r w:rsidRPr="0075237E">
        <w:rPr>
          <w:sz w:val="26"/>
          <w:szCs w:val="26"/>
          <w:lang w:val="en-US"/>
        </w:rPr>
        <w:t>The origin of time series clustering can be traced back to various fields and sources. Here are some important origins of time series clustering:</w:t>
      </w:r>
    </w:p>
    <w:p w14:paraId="1F8CA31A" w14:textId="46D25C0A" w:rsidR="0075237E" w:rsidRPr="0075237E" w:rsidRDefault="0075237E" w:rsidP="0075237E">
      <w:pPr>
        <w:pStyle w:val="ListParagraph"/>
        <w:numPr>
          <w:ilvl w:val="0"/>
          <w:numId w:val="28"/>
        </w:numPr>
        <w:spacing w:line="360" w:lineRule="auto"/>
        <w:rPr>
          <w:sz w:val="26"/>
          <w:szCs w:val="26"/>
          <w:lang w:val="en-US"/>
        </w:rPr>
      </w:pPr>
      <w:r w:rsidRPr="0075237E">
        <w:rPr>
          <w:sz w:val="26"/>
          <w:szCs w:val="26"/>
          <w:lang w:val="en-US"/>
        </w:rPr>
        <w:t>Techniques in time series clustering: The techniques for clustering time series have been studied and developed in the fields of statistics and data mining. Methods such as K-means clustering, hierarchical clustering, density-based clustering, and model-based clustering have been applied for grouping time series.</w:t>
      </w:r>
    </w:p>
    <w:p w14:paraId="1D6AC3D5" w14:textId="0F9CB161" w:rsidR="0075237E" w:rsidRPr="0075237E" w:rsidRDefault="0075237E" w:rsidP="0075237E">
      <w:pPr>
        <w:pStyle w:val="ListParagraph"/>
        <w:numPr>
          <w:ilvl w:val="0"/>
          <w:numId w:val="28"/>
        </w:numPr>
        <w:spacing w:line="360" w:lineRule="auto"/>
        <w:rPr>
          <w:sz w:val="26"/>
          <w:szCs w:val="26"/>
          <w:lang w:val="en-US"/>
        </w:rPr>
      </w:pPr>
      <w:r w:rsidRPr="0075237E">
        <w:rPr>
          <w:sz w:val="26"/>
          <w:szCs w:val="26"/>
          <w:lang w:val="en-US"/>
        </w:rPr>
        <w:t>Macrostatistics: Time series clustering is also related to the field of macrostatistics and economics. Clustering time series in this domain helps analyze and understand the variations and correlations among economic variables over time.</w:t>
      </w:r>
    </w:p>
    <w:p w14:paraId="029E18DB" w14:textId="111A4505" w:rsidR="0075237E" w:rsidRPr="0075237E" w:rsidRDefault="0075237E" w:rsidP="0075237E">
      <w:pPr>
        <w:pStyle w:val="ListParagraph"/>
        <w:numPr>
          <w:ilvl w:val="0"/>
          <w:numId w:val="28"/>
        </w:numPr>
        <w:spacing w:line="360" w:lineRule="auto"/>
        <w:rPr>
          <w:sz w:val="26"/>
          <w:szCs w:val="26"/>
          <w:lang w:val="en-US"/>
        </w:rPr>
      </w:pPr>
      <w:r w:rsidRPr="0075237E">
        <w:rPr>
          <w:sz w:val="26"/>
          <w:szCs w:val="26"/>
          <w:lang w:val="en-US"/>
        </w:rPr>
        <w:t xml:space="preserve">Artificial intelligence and data mining: In recent years, the advancements in artificial intelligence and data mining have contributed to the development of time series clustering. Methods such as neural network-based clustering, </w:t>
      </w:r>
      <w:r w:rsidRPr="0075237E">
        <w:rPr>
          <w:sz w:val="26"/>
          <w:szCs w:val="26"/>
          <w:lang w:val="en-US"/>
        </w:rPr>
        <w:lastRenderedPageBreak/>
        <w:t>unsupervised learning techniques, and specialized data mining techniques for time series have been applied for clustering and analyzing time series data.</w:t>
      </w:r>
    </w:p>
    <w:p w14:paraId="678232B9" w14:textId="40879830" w:rsidR="0075237E" w:rsidRPr="0075237E" w:rsidRDefault="0075237E" w:rsidP="0075237E">
      <w:pPr>
        <w:pStyle w:val="ListParagraph"/>
        <w:numPr>
          <w:ilvl w:val="0"/>
          <w:numId w:val="28"/>
        </w:numPr>
        <w:spacing w:line="360" w:lineRule="auto"/>
        <w:rPr>
          <w:sz w:val="26"/>
          <w:szCs w:val="26"/>
          <w:lang w:val="en-US"/>
        </w:rPr>
      </w:pPr>
      <w:r w:rsidRPr="0075237E">
        <w:rPr>
          <w:sz w:val="26"/>
          <w:szCs w:val="26"/>
          <w:lang w:val="en-US"/>
        </w:rPr>
        <w:t>Applications: The need for clustering time series has emerged from various application domains such as finance, healthcare, information technology, power systems, and many others. These applications have contributed to the expansion and development of time series clustering.</w:t>
      </w:r>
    </w:p>
    <w:p w14:paraId="006894FD" w14:textId="08E0C2F6" w:rsidR="00501219" w:rsidRPr="00C801EA" w:rsidRDefault="0075237E" w:rsidP="0075237E">
      <w:pPr>
        <w:spacing w:line="360" w:lineRule="auto"/>
        <w:rPr>
          <w:sz w:val="26"/>
          <w:szCs w:val="26"/>
          <w:lang w:val="en-US"/>
        </w:rPr>
      </w:pPr>
      <w:r w:rsidRPr="0075237E">
        <w:rPr>
          <w:sz w:val="26"/>
          <w:szCs w:val="26"/>
          <w:lang w:val="en-US"/>
        </w:rPr>
        <w:t>In summary, time series clustering has origins in multiple fields such as statistics, macrostatistics, artificial intelligence, data mining, and real-world applications. The combination of these origins has led to the development of modern methods and techniques for clustering time series.</w:t>
      </w:r>
    </w:p>
    <w:p w14:paraId="6201EFB7" w14:textId="18C61FAB" w:rsidR="00D54FEA" w:rsidRDefault="001D1EDB" w:rsidP="000C2536">
      <w:pPr>
        <w:pStyle w:val="Heading2"/>
        <w:numPr>
          <w:ilvl w:val="0"/>
          <w:numId w:val="3"/>
        </w:numPr>
        <w:jc w:val="both"/>
        <w:rPr>
          <w:lang w:val="en-US"/>
        </w:rPr>
      </w:pPr>
      <w:bookmarkStart w:id="18" w:name="_Toc138234016"/>
      <w:r>
        <w:rPr>
          <w:lang w:val="en-US"/>
        </w:rPr>
        <w:t>TIME SERIES ANOMALY DETECTION</w:t>
      </w:r>
      <w:bookmarkEnd w:id="18"/>
    </w:p>
    <w:p w14:paraId="2DC4C8BB" w14:textId="75A9F8F6" w:rsidR="004C3F2D" w:rsidRPr="00C801EA" w:rsidRDefault="007811DF" w:rsidP="007811DF">
      <w:pPr>
        <w:rPr>
          <w:sz w:val="26"/>
          <w:szCs w:val="26"/>
          <w:lang w:val="en-US"/>
        </w:rPr>
      </w:pPr>
      <w:r w:rsidRPr="00C801EA">
        <w:rPr>
          <w:sz w:val="26"/>
          <w:szCs w:val="26"/>
          <w:lang w:val="en-US"/>
        </w:rPr>
        <w:t>The Time series anomaly detection algorithm has existed for a long time in the field of data analysis and forecasting. However, with the advancement of technology and the need to detect anomalous events in time series data, this algorithm has become increasingly popular and studied more deeply.</w:t>
      </w:r>
      <w:r w:rsidR="00CE5630" w:rsidRPr="00C801EA">
        <w:rPr>
          <w:sz w:val="26"/>
          <w:szCs w:val="26"/>
        </w:rPr>
        <w:t xml:space="preserve"> </w:t>
      </w:r>
      <w:r w:rsidRPr="00C801EA">
        <w:rPr>
          <w:sz w:val="26"/>
          <w:szCs w:val="26"/>
          <w:lang w:val="en-US"/>
        </w:rPr>
        <w:t>The Time series anomaly detection algorithm works by identifying data points in a time series that do not follow the usual pattern or behavior. To do this, the algorithm uses methods such as statistical analysis, machine learning, and neural networks. Models are built based on historical data to estimate patterns and model the normal variations in the time series. When new data is available, the algorithm compares it to the learned model to determine if the data is anomalous or not.</w:t>
      </w:r>
      <w:r w:rsidR="00E2415F" w:rsidRPr="00C801EA">
        <w:rPr>
          <w:sz w:val="26"/>
          <w:szCs w:val="26"/>
        </w:rPr>
        <w:t xml:space="preserve"> </w:t>
      </w:r>
      <w:r w:rsidRPr="00C801EA">
        <w:rPr>
          <w:sz w:val="26"/>
          <w:szCs w:val="26"/>
          <w:lang w:val="en-US"/>
        </w:rPr>
        <w:t xml:space="preserve">The Time series anomaly detection algorithm plays an important role in detecting anomalies in time series data, improving operational processes, safeguarding data, and conducting data analysis research. </w:t>
      </w:r>
    </w:p>
    <w:p w14:paraId="126293DD" w14:textId="77777777" w:rsidR="00D54FEA" w:rsidRPr="00C801EA" w:rsidRDefault="00D54FEA" w:rsidP="000C2536">
      <w:pPr>
        <w:jc w:val="both"/>
        <w:rPr>
          <w:sz w:val="26"/>
          <w:szCs w:val="26"/>
          <w:lang w:eastAsia="en-US"/>
        </w:rPr>
      </w:pPr>
    </w:p>
    <w:p w14:paraId="46F99901" w14:textId="4BC5606C" w:rsidR="00D54FEA" w:rsidRPr="0052175D" w:rsidRDefault="00D54FEA" w:rsidP="000C2536">
      <w:pPr>
        <w:pStyle w:val="Heading1"/>
        <w:numPr>
          <w:ilvl w:val="0"/>
          <w:numId w:val="4"/>
        </w:numPr>
        <w:jc w:val="both"/>
        <w:rPr>
          <w:sz w:val="32"/>
          <w:lang w:val="en-US"/>
        </w:rPr>
      </w:pPr>
      <w:bookmarkStart w:id="19" w:name="_Toc138234017"/>
      <w:r w:rsidRPr="0052175D">
        <w:rPr>
          <w:sz w:val="32"/>
        </w:rPr>
        <w:lastRenderedPageBreak/>
        <w:t>METHOD</w:t>
      </w:r>
      <w:r w:rsidR="0063611C" w:rsidRPr="0052175D">
        <w:rPr>
          <w:sz w:val="32"/>
          <w:lang w:val="en-US"/>
        </w:rPr>
        <w:t>OLOGY</w:t>
      </w:r>
      <w:bookmarkEnd w:id="19"/>
    </w:p>
    <w:p w14:paraId="474525C1" w14:textId="2E4E74B4" w:rsidR="00E1297F" w:rsidRPr="00952B11" w:rsidRDefault="00952B11" w:rsidP="00211704">
      <w:pPr>
        <w:pStyle w:val="Heading2"/>
        <w:numPr>
          <w:ilvl w:val="0"/>
          <w:numId w:val="13"/>
        </w:numPr>
        <w:rPr>
          <w:lang w:val="en-US"/>
        </w:rPr>
      </w:pPr>
      <w:bookmarkStart w:id="20" w:name="_Toc138234018"/>
      <w:r>
        <w:rPr>
          <w:lang w:val="en-US"/>
        </w:rPr>
        <w:t>SI</w:t>
      </w:r>
      <w:r w:rsidR="00A21C99">
        <w:rPr>
          <w:lang w:val="en-US"/>
        </w:rPr>
        <w:t>NGLE MODEL</w:t>
      </w:r>
      <w:bookmarkEnd w:id="20"/>
    </w:p>
    <w:p w14:paraId="3BD6B443" w14:textId="73A07A59" w:rsidR="00833465" w:rsidRPr="00C801EA" w:rsidRDefault="00833465" w:rsidP="00211704">
      <w:pPr>
        <w:pStyle w:val="Heading3"/>
        <w:numPr>
          <w:ilvl w:val="0"/>
          <w:numId w:val="12"/>
        </w:numPr>
        <w:rPr>
          <w:sz w:val="26"/>
          <w:szCs w:val="26"/>
        </w:rPr>
      </w:pPr>
      <w:bookmarkStart w:id="21" w:name="_Toc138234019"/>
      <w:r w:rsidRPr="00C801EA">
        <w:rPr>
          <w:sz w:val="26"/>
          <w:szCs w:val="26"/>
        </w:rPr>
        <w:t>RNN</w:t>
      </w:r>
      <w:bookmarkEnd w:id="21"/>
    </w:p>
    <w:p w14:paraId="181AB45B" w14:textId="77777777" w:rsidR="0056099E" w:rsidRPr="0056099E" w:rsidRDefault="0056099E" w:rsidP="0056099E">
      <w:pPr>
        <w:spacing w:line="360" w:lineRule="auto"/>
        <w:jc w:val="both"/>
        <w:rPr>
          <w:rFonts w:cs="Times New Roman"/>
          <w:sz w:val="26"/>
          <w:szCs w:val="26"/>
        </w:rPr>
      </w:pPr>
      <w:r w:rsidRPr="0056099E">
        <w:rPr>
          <w:rFonts w:cs="Times New Roman"/>
          <w:sz w:val="26"/>
          <w:szCs w:val="26"/>
        </w:rPr>
        <w:t>RNN is a deep learning network structure. It is designed to handle sequence data. The key feature of an RNN is its ability to consider the sequential nature of the input data by introducing loops within the network. This loop allows information to be passed from one step to the next, which enables the network to capture dependencies and patterns in the data over time.</w:t>
      </w:r>
    </w:p>
    <w:p w14:paraId="7EE31B77" w14:textId="3077E166" w:rsidR="004471C4" w:rsidRDefault="0056099E" w:rsidP="0056099E">
      <w:pPr>
        <w:spacing w:line="360" w:lineRule="auto"/>
        <w:jc w:val="both"/>
        <w:rPr>
          <w:rFonts w:cs="Times New Roman"/>
          <w:sz w:val="26"/>
          <w:szCs w:val="26"/>
        </w:rPr>
      </w:pPr>
      <w:r w:rsidRPr="0056099E">
        <w:rPr>
          <w:rFonts w:cs="Times New Roman"/>
          <w:sz w:val="26"/>
          <w:szCs w:val="26"/>
        </w:rPr>
        <w:t>In time series analysis, RNNs can be trained to predict future values in a time series based on past observations. By using the historical data, the RNN can learn patterns and trends in the time series, allowing it to make predictions.</w:t>
      </w:r>
    </w:p>
    <w:tbl>
      <w:tblPr>
        <w:tblStyle w:val="TableGrid"/>
        <w:tblW w:w="0" w:type="auto"/>
        <w:tblLook w:val="04A0" w:firstRow="1" w:lastRow="0" w:firstColumn="1" w:lastColumn="0" w:noHBand="0" w:noVBand="1"/>
      </w:tblPr>
      <w:tblGrid>
        <w:gridCol w:w="9287"/>
      </w:tblGrid>
      <w:tr w:rsidR="002B72A9" w14:paraId="2D677105" w14:textId="77777777" w:rsidTr="002B72A9">
        <w:tc>
          <w:tcPr>
            <w:tcW w:w="9287" w:type="dxa"/>
          </w:tcPr>
          <w:p w14:paraId="4D2BD101" w14:textId="77777777" w:rsidR="00FB41F3" w:rsidRPr="00FB41F3" w:rsidRDefault="00FB41F3" w:rsidP="00FB41F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pandas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pd</w:t>
            </w:r>
          </w:p>
          <w:p w14:paraId="24FDE88F" w14:textId="77777777" w:rsidR="00FB41F3" w:rsidRPr="00FB41F3" w:rsidRDefault="00FB41F3" w:rsidP="00FB41F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numpy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np</w:t>
            </w:r>
          </w:p>
          <w:p w14:paraId="3BCF890C" w14:textId="77777777" w:rsidR="00FB41F3" w:rsidRPr="00FB41F3" w:rsidRDefault="00FB41F3" w:rsidP="00FB41F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matplotlib.pyplot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plt</w:t>
            </w:r>
          </w:p>
          <w:p w14:paraId="23C955B2" w14:textId="77777777" w:rsidR="00FB41F3" w:rsidRPr="00FB41F3" w:rsidRDefault="00FB41F3" w:rsidP="00FB41F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google.colab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drive</w:t>
            </w:r>
          </w:p>
          <w:p w14:paraId="7DE95A50" w14:textId="77777777" w:rsidR="00FB41F3" w:rsidRPr="00FB41F3" w:rsidRDefault="00FB41F3" w:rsidP="00FB41F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000000"/>
                <w:kern w:val="0"/>
                <w:sz w:val="21"/>
                <w:szCs w:val="21"/>
                <w:lang w:eastAsia="en-GB"/>
                <w14:ligatures w14:val="none"/>
              </w:rPr>
              <w:t>drive.mount(</w:t>
            </w:r>
            <w:r w:rsidRPr="00FB41F3">
              <w:rPr>
                <w:rFonts w:ascii="Courier New" w:eastAsia="Times New Roman" w:hAnsi="Courier New" w:cs="Courier New"/>
                <w:color w:val="A31515"/>
                <w:kern w:val="0"/>
                <w:sz w:val="21"/>
                <w:szCs w:val="21"/>
                <w:lang w:eastAsia="en-GB"/>
                <w14:ligatures w14:val="none"/>
              </w:rPr>
              <w:t>'/content/drive'</w:t>
            </w:r>
            <w:r w:rsidRPr="00FB41F3">
              <w:rPr>
                <w:rFonts w:ascii="Courier New" w:eastAsia="Times New Roman" w:hAnsi="Courier New" w:cs="Courier New"/>
                <w:color w:val="000000"/>
                <w:kern w:val="0"/>
                <w:sz w:val="21"/>
                <w:szCs w:val="21"/>
                <w:lang w:eastAsia="en-GB"/>
                <w14:ligatures w14:val="none"/>
              </w:rPr>
              <w:t>)</w:t>
            </w:r>
          </w:p>
          <w:p w14:paraId="7C3AA84B" w14:textId="77777777" w:rsidR="00FB41F3" w:rsidRPr="00FB41F3" w:rsidRDefault="00FB41F3" w:rsidP="00FB41F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sklearn.preprocessing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MinMaxScaler</w:t>
            </w:r>
          </w:p>
          <w:p w14:paraId="7157418D" w14:textId="77777777" w:rsidR="00FB41F3" w:rsidRPr="00FB41F3" w:rsidRDefault="00FB41F3" w:rsidP="00FB41F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keras.models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Sequential</w:t>
            </w:r>
          </w:p>
          <w:p w14:paraId="3B7AA540" w14:textId="77777777" w:rsidR="00FB41F3" w:rsidRPr="00FB41F3" w:rsidRDefault="00FB41F3" w:rsidP="00FB41F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keras.layers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Dense, SimpleRNN</w:t>
            </w:r>
          </w:p>
          <w:p w14:paraId="646C64E4" w14:textId="463831FC" w:rsidR="00FB41F3" w:rsidRDefault="00FB41F3" w:rsidP="00FB41F3">
            <w:pPr>
              <w:spacing w:line="360" w:lineRule="auto"/>
              <w:jc w:val="center"/>
              <w:rPr>
                <w:rFonts w:cs="Times New Roman"/>
                <w:sz w:val="26"/>
                <w:szCs w:val="26"/>
              </w:rPr>
            </w:pPr>
            <w:r>
              <w:rPr>
                <w:rFonts w:cs="Times New Roman"/>
                <w:sz w:val="26"/>
                <w:szCs w:val="26"/>
              </w:rPr>
              <w:t>Step 1: import library</w:t>
            </w:r>
          </w:p>
        </w:tc>
      </w:tr>
      <w:tr w:rsidR="002B72A9" w14:paraId="4668D89A" w14:textId="77777777" w:rsidTr="002B72A9">
        <w:tc>
          <w:tcPr>
            <w:tcW w:w="9287" w:type="dxa"/>
          </w:tcPr>
          <w:p w14:paraId="28822787" w14:textId="77777777" w:rsidR="00741E47" w:rsidRPr="00741E47" w:rsidRDefault="00741E47" w:rsidP="00741E47">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 = pd.read_csv(</w:t>
            </w:r>
            <w:r w:rsidRPr="00741E47">
              <w:rPr>
                <w:rFonts w:ascii="Courier New" w:eastAsia="Times New Roman" w:hAnsi="Courier New" w:cs="Courier New"/>
                <w:color w:val="A31515"/>
                <w:kern w:val="0"/>
                <w:sz w:val="21"/>
                <w:szCs w:val="21"/>
                <w:lang w:eastAsia="en-GB"/>
                <w14:ligatures w14:val="none"/>
              </w:rPr>
              <w:t>'/content/drive/MyDrive/BA/Dataset/TRX-USD.csv'</w:t>
            </w:r>
            <w:r w:rsidRPr="00741E47">
              <w:rPr>
                <w:rFonts w:ascii="Courier New" w:eastAsia="Times New Roman" w:hAnsi="Courier New" w:cs="Courier New"/>
                <w:color w:val="000000"/>
                <w:kern w:val="0"/>
                <w:sz w:val="21"/>
                <w:szCs w:val="21"/>
                <w:lang w:eastAsia="en-GB"/>
                <w14:ligatures w14:val="none"/>
              </w:rPr>
              <w:t>,usecols=[</w:t>
            </w:r>
            <w:r w:rsidRPr="00741E47">
              <w:rPr>
                <w:rFonts w:ascii="Courier New" w:eastAsia="Times New Roman" w:hAnsi="Courier New" w:cs="Courier New"/>
                <w:color w:val="A31515"/>
                <w:kern w:val="0"/>
                <w:sz w:val="21"/>
                <w:szCs w:val="21"/>
                <w:lang w:eastAsia="en-GB"/>
                <w14:ligatures w14:val="none"/>
              </w:rPr>
              <w:t>'Date'</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2F9C0CAB" w14:textId="65C7E207" w:rsidR="002B72A9" w:rsidRPr="00741E47" w:rsidRDefault="00741E47" w:rsidP="00741E47">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df.reset_index()[</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74679FC2" w14:textId="007357E3" w:rsidR="00FB41F3" w:rsidRDefault="00FB41F3" w:rsidP="00FB41F3">
            <w:pPr>
              <w:spacing w:line="360" w:lineRule="auto"/>
              <w:jc w:val="center"/>
              <w:rPr>
                <w:rFonts w:cs="Times New Roman"/>
                <w:sz w:val="26"/>
                <w:szCs w:val="26"/>
              </w:rPr>
            </w:pPr>
            <w:r>
              <w:rPr>
                <w:rFonts w:cs="Times New Roman"/>
                <w:sz w:val="26"/>
                <w:szCs w:val="26"/>
              </w:rPr>
              <w:t>Step 2: Read data</w:t>
            </w:r>
          </w:p>
        </w:tc>
      </w:tr>
      <w:tr w:rsidR="002B72A9" w14:paraId="2377A9F8" w14:textId="77777777" w:rsidTr="002B72A9">
        <w:tc>
          <w:tcPr>
            <w:tcW w:w="9287" w:type="dxa"/>
          </w:tcPr>
          <w:p w14:paraId="1A7FE26D" w14:textId="77777777" w:rsidR="00741E47" w:rsidRPr="00741E47" w:rsidRDefault="00741E47" w:rsidP="00741E47">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scaler = MinMaxScaler(feature_range=(</w:t>
            </w:r>
            <w:r w:rsidRPr="00741E47">
              <w:rPr>
                <w:rFonts w:ascii="Courier New" w:eastAsia="Times New Roman" w:hAnsi="Courier New" w:cs="Courier New"/>
                <w:color w:val="098156"/>
                <w:kern w:val="0"/>
                <w:sz w:val="21"/>
                <w:szCs w:val="21"/>
                <w:lang w:eastAsia="en-GB"/>
                <w14:ligatures w14:val="none"/>
              </w:rPr>
              <w:t>0</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3963751F" w14:textId="4C66F817" w:rsidR="002B72A9" w:rsidRPr="00741E47" w:rsidRDefault="00741E47" w:rsidP="00741E47">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scaler.fit_transform(np.array(df1).reshape(</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3F4A60FD" w14:textId="2887A67C" w:rsidR="00741E47" w:rsidRDefault="00741E47" w:rsidP="00FB41F3">
            <w:pPr>
              <w:spacing w:line="360" w:lineRule="auto"/>
              <w:jc w:val="center"/>
              <w:rPr>
                <w:rFonts w:cs="Times New Roman"/>
                <w:sz w:val="26"/>
                <w:szCs w:val="26"/>
              </w:rPr>
            </w:pPr>
            <w:r>
              <w:rPr>
                <w:rFonts w:cs="Times New Roman"/>
                <w:sz w:val="26"/>
                <w:szCs w:val="26"/>
              </w:rPr>
              <w:t>Step 3: Scale data</w:t>
            </w:r>
          </w:p>
        </w:tc>
      </w:tr>
      <w:tr w:rsidR="002B72A9" w14:paraId="2FBD338D" w14:textId="77777777" w:rsidTr="002B72A9">
        <w:tc>
          <w:tcPr>
            <w:tcW w:w="9287" w:type="dxa"/>
          </w:tcPr>
          <w:p w14:paraId="505F9FDB" w14:textId="77777777" w:rsidR="00506A43" w:rsidRPr="00506A43" w:rsidRDefault="00506A43" w:rsidP="00506A4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train_size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0.7</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7F846A0C" w14:textId="77777777" w:rsidR="00506A43" w:rsidRPr="00506A43" w:rsidRDefault="00506A43" w:rsidP="00506A4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test_size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0.2</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15E5583B" w14:textId="77777777" w:rsidR="00506A43" w:rsidRPr="00506A43" w:rsidRDefault="00506A43" w:rsidP="00506A4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val_size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 - train_size - test_size</w:t>
            </w:r>
          </w:p>
          <w:p w14:paraId="1A768B4E" w14:textId="77777777" w:rsidR="00506A43" w:rsidRPr="00506A43" w:rsidRDefault="00506A43" w:rsidP="00506A43">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50CAE7D5" w14:textId="77777777" w:rsidR="00506A43" w:rsidRPr="00506A43" w:rsidRDefault="00506A43" w:rsidP="00506A4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train_data = df1[:train_size]</w:t>
            </w:r>
          </w:p>
          <w:p w14:paraId="132CAE93" w14:textId="77777777" w:rsidR="00506A43" w:rsidRPr="00506A43" w:rsidRDefault="00506A43" w:rsidP="00506A4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test_data = df1[train_size:train_size + test_size]</w:t>
            </w:r>
          </w:p>
          <w:p w14:paraId="61BB4D27" w14:textId="3F129DDC" w:rsidR="00506A43" w:rsidRPr="00506A43" w:rsidRDefault="00506A43" w:rsidP="00506A4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val_data = df1[train_size + test_size:]</w:t>
            </w:r>
          </w:p>
          <w:p w14:paraId="40C063B0" w14:textId="496FD13F" w:rsidR="002B72A9" w:rsidRDefault="00506A43" w:rsidP="00FB41F3">
            <w:pPr>
              <w:spacing w:line="360" w:lineRule="auto"/>
              <w:jc w:val="center"/>
              <w:rPr>
                <w:rFonts w:cs="Times New Roman"/>
                <w:sz w:val="26"/>
                <w:szCs w:val="26"/>
              </w:rPr>
            </w:pPr>
            <w:r>
              <w:rPr>
                <w:rFonts w:cs="Times New Roman"/>
                <w:sz w:val="26"/>
                <w:szCs w:val="26"/>
              </w:rPr>
              <w:t>Step 4: Separate train, test, validate</w:t>
            </w:r>
          </w:p>
        </w:tc>
      </w:tr>
      <w:tr w:rsidR="002B72A9" w14:paraId="36091213" w14:textId="77777777" w:rsidTr="002B72A9">
        <w:tc>
          <w:tcPr>
            <w:tcW w:w="9287" w:type="dxa"/>
          </w:tcPr>
          <w:p w14:paraId="57C63B98" w14:textId="77777777" w:rsidR="00646A03" w:rsidRPr="00646A03" w:rsidRDefault="00646A03" w:rsidP="00646A0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AF00DB"/>
                <w:kern w:val="0"/>
                <w:sz w:val="21"/>
                <w:szCs w:val="21"/>
                <w:lang w:eastAsia="en-GB"/>
                <w14:ligatures w14:val="none"/>
              </w:rPr>
              <w:t>import</w:t>
            </w:r>
            <w:r w:rsidRPr="00646A03">
              <w:rPr>
                <w:rFonts w:ascii="Courier New" w:eastAsia="Times New Roman" w:hAnsi="Courier New" w:cs="Courier New"/>
                <w:color w:val="000000"/>
                <w:kern w:val="0"/>
                <w:sz w:val="21"/>
                <w:szCs w:val="21"/>
                <w:lang w:eastAsia="en-GB"/>
                <w14:ligatures w14:val="none"/>
              </w:rPr>
              <w:t xml:space="preserve"> numpy</w:t>
            </w:r>
          </w:p>
          <w:p w14:paraId="6AE92AA8" w14:textId="77777777" w:rsidR="00646A03" w:rsidRPr="00646A03" w:rsidRDefault="00646A03" w:rsidP="00646A0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FF"/>
                <w:kern w:val="0"/>
                <w:sz w:val="21"/>
                <w:szCs w:val="21"/>
                <w:lang w:eastAsia="en-GB"/>
                <w14:ligatures w14:val="none"/>
              </w:rPr>
              <w:t>def</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create_dataset</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01080"/>
                <w:kern w:val="0"/>
                <w:sz w:val="21"/>
                <w:szCs w:val="21"/>
                <w:lang w:eastAsia="en-GB"/>
                <w14:ligatures w14:val="none"/>
              </w:rPr>
              <w:t>dataset</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001080"/>
                <w:kern w:val="0"/>
                <w:sz w:val="21"/>
                <w:szCs w:val="21"/>
                <w:lang w:eastAsia="en-GB"/>
                <w14:ligatures w14:val="none"/>
              </w:rPr>
              <w:t>time_step</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0E165337" w14:textId="77777777" w:rsidR="00646A03" w:rsidRPr="00646A03" w:rsidRDefault="00646A03" w:rsidP="00646A0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 dataY = [], []</w:t>
            </w:r>
          </w:p>
          <w:p w14:paraId="098312EA" w14:textId="77777777" w:rsidR="00646A03" w:rsidRPr="00646A03" w:rsidRDefault="00646A03" w:rsidP="00646A0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for</w:t>
            </w:r>
            <w:r w:rsidRPr="00646A03">
              <w:rPr>
                <w:rFonts w:ascii="Courier New" w:eastAsia="Times New Roman" w:hAnsi="Courier New" w:cs="Courier New"/>
                <w:color w:val="000000"/>
                <w:kern w:val="0"/>
                <w:sz w:val="21"/>
                <w:szCs w:val="21"/>
                <w:lang w:eastAsia="en-GB"/>
                <w14:ligatures w14:val="none"/>
              </w:rPr>
              <w:t xml:space="preserve"> i </w:t>
            </w:r>
            <w:r w:rsidRPr="00646A03">
              <w:rPr>
                <w:rFonts w:ascii="Courier New" w:eastAsia="Times New Roman" w:hAnsi="Courier New" w:cs="Courier New"/>
                <w:color w:val="0000FF"/>
                <w:kern w:val="0"/>
                <w:sz w:val="21"/>
                <w:szCs w:val="21"/>
                <w:lang w:eastAsia="en-GB"/>
                <w14:ligatures w14:val="none"/>
              </w:rPr>
              <w:t>in</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range</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795E26"/>
                <w:kern w:val="0"/>
                <w:sz w:val="21"/>
                <w:szCs w:val="21"/>
                <w:lang w:eastAsia="en-GB"/>
                <w14:ligatures w14:val="none"/>
              </w:rPr>
              <w:t>len</w:t>
            </w:r>
            <w:r w:rsidRPr="00646A03">
              <w:rPr>
                <w:rFonts w:ascii="Courier New" w:eastAsia="Times New Roman" w:hAnsi="Courier New" w:cs="Courier New"/>
                <w:color w:val="000000"/>
                <w:kern w:val="0"/>
                <w:sz w:val="21"/>
                <w:szCs w:val="21"/>
                <w:lang w:eastAsia="en-GB"/>
                <w14:ligatures w14:val="none"/>
              </w:rPr>
              <w:t xml:space="preserve">(dataset) - time_step - </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04795BC0" w14:textId="77777777" w:rsidR="00646A03" w:rsidRPr="00646A03" w:rsidRDefault="00646A03" w:rsidP="00646A0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a = dataset[i:(i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3EC185D4" w14:textId="77777777" w:rsidR="00646A03" w:rsidRPr="00646A03" w:rsidRDefault="00646A03" w:rsidP="00646A0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dataX.append(a)</w:t>
            </w:r>
          </w:p>
          <w:p w14:paraId="2137EEE2" w14:textId="77777777" w:rsidR="00646A03" w:rsidRPr="00646A03" w:rsidRDefault="00646A03" w:rsidP="00646A0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lastRenderedPageBreak/>
              <w:t xml:space="preserve">    dataY.append(dataset[i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79D417E9" w14:textId="77777777" w:rsidR="00646A03" w:rsidRPr="00646A03" w:rsidRDefault="00646A03" w:rsidP="00646A03">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return</w:t>
            </w:r>
            <w:r w:rsidRPr="00646A03">
              <w:rPr>
                <w:rFonts w:ascii="Courier New" w:eastAsia="Times New Roman" w:hAnsi="Courier New" w:cs="Courier New"/>
                <w:color w:val="000000"/>
                <w:kern w:val="0"/>
                <w:sz w:val="21"/>
                <w:szCs w:val="21"/>
                <w:lang w:eastAsia="en-GB"/>
                <w14:ligatures w14:val="none"/>
              </w:rPr>
              <w:t xml:space="preserve"> numpy.array(dataX), numpy.array(dataY)</w:t>
            </w:r>
          </w:p>
          <w:p w14:paraId="086F6F2F" w14:textId="54C81DEF" w:rsidR="002B72A9" w:rsidRDefault="00646A03" w:rsidP="00FB41F3">
            <w:pPr>
              <w:spacing w:line="360" w:lineRule="auto"/>
              <w:jc w:val="center"/>
              <w:rPr>
                <w:rFonts w:cs="Times New Roman"/>
                <w:sz w:val="26"/>
                <w:szCs w:val="26"/>
              </w:rPr>
            </w:pPr>
            <w:r>
              <w:rPr>
                <w:rFonts w:cs="Times New Roman"/>
                <w:sz w:val="26"/>
                <w:szCs w:val="26"/>
              </w:rPr>
              <w:t>Step 5: Create function create_dataset with time_step</w:t>
            </w:r>
          </w:p>
        </w:tc>
      </w:tr>
      <w:tr w:rsidR="002B72A9" w14:paraId="520852D1" w14:textId="77777777" w:rsidTr="002B72A9">
        <w:tc>
          <w:tcPr>
            <w:tcW w:w="9287" w:type="dxa"/>
          </w:tcPr>
          <w:p w14:paraId="007F1320" w14:textId="77777777" w:rsidR="00D35598" w:rsidRPr="00D35598" w:rsidRDefault="00D35598" w:rsidP="00D3559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lastRenderedPageBreak/>
              <w:t xml:space="preserve">time_step = </w:t>
            </w:r>
            <w:r w:rsidRPr="00D35598">
              <w:rPr>
                <w:rFonts w:ascii="Courier New" w:eastAsia="Times New Roman" w:hAnsi="Courier New" w:cs="Courier New"/>
                <w:color w:val="098156"/>
                <w:kern w:val="0"/>
                <w:sz w:val="21"/>
                <w:szCs w:val="21"/>
                <w:lang w:eastAsia="en-GB"/>
                <w14:ligatures w14:val="none"/>
              </w:rPr>
              <w:t>100</w:t>
            </w:r>
          </w:p>
          <w:p w14:paraId="260D649B" w14:textId="77777777" w:rsidR="00D35598" w:rsidRPr="00D35598" w:rsidRDefault="00D35598" w:rsidP="00D3559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y_train = create_dataset(train_data, time_step)</w:t>
            </w:r>
          </w:p>
          <w:p w14:paraId="6AD947B4" w14:textId="77777777" w:rsidR="00D35598" w:rsidRPr="00D35598" w:rsidRDefault="00D35598" w:rsidP="00D3559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yval = create_dataset(val_data, time_step)</w:t>
            </w:r>
          </w:p>
          <w:p w14:paraId="2CA0AEFA" w14:textId="77777777" w:rsidR="00D35598" w:rsidRPr="00D35598" w:rsidRDefault="00D35598" w:rsidP="00D3559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ytest = create_dataset(test_data, time_step)</w:t>
            </w:r>
          </w:p>
          <w:p w14:paraId="15073EFE" w14:textId="0102E1DC" w:rsidR="00D35598" w:rsidRDefault="00D35598" w:rsidP="00D35598">
            <w:pPr>
              <w:spacing w:line="360" w:lineRule="auto"/>
              <w:jc w:val="center"/>
              <w:rPr>
                <w:rFonts w:cs="Times New Roman"/>
                <w:sz w:val="26"/>
                <w:szCs w:val="26"/>
              </w:rPr>
            </w:pPr>
            <w:r>
              <w:rPr>
                <w:rFonts w:cs="Times New Roman"/>
                <w:sz w:val="26"/>
                <w:szCs w:val="26"/>
              </w:rPr>
              <w:t>Step 6: Create dataset with time_step = 100</w:t>
            </w:r>
          </w:p>
        </w:tc>
      </w:tr>
      <w:tr w:rsidR="002B72A9" w14:paraId="42514165" w14:textId="77777777" w:rsidTr="002B72A9">
        <w:tc>
          <w:tcPr>
            <w:tcW w:w="9287" w:type="dxa"/>
          </w:tcPr>
          <w:p w14:paraId="0EB3410F" w14:textId="77777777" w:rsidR="00D35598" w:rsidRPr="00D35598" w:rsidRDefault="00D35598" w:rsidP="00D3559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 X_train.reshape(X_train.shape[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X_train.shape[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0DD39613" w14:textId="77777777" w:rsidR="00D35598" w:rsidRPr="00D35598" w:rsidRDefault="00D35598" w:rsidP="00D3559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 X_test.reshape(X_test.shape[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X_test.shape[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0930FE2B" w14:textId="77777777" w:rsidR="00D35598" w:rsidRPr="00D35598" w:rsidRDefault="00D35598" w:rsidP="00D3559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 X_val.reshape(X_val.shape[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X_val.shape[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245DECC7" w14:textId="2ABFBD13" w:rsidR="002B72A9" w:rsidRDefault="00D35598" w:rsidP="00FB41F3">
            <w:pPr>
              <w:spacing w:line="360" w:lineRule="auto"/>
              <w:jc w:val="center"/>
              <w:rPr>
                <w:rFonts w:cs="Times New Roman"/>
                <w:sz w:val="26"/>
                <w:szCs w:val="26"/>
              </w:rPr>
            </w:pPr>
            <w:r>
              <w:rPr>
                <w:rFonts w:cs="Times New Roman"/>
                <w:sz w:val="26"/>
                <w:szCs w:val="26"/>
              </w:rPr>
              <w:t xml:space="preserve">Step 7: Reshape into </w:t>
            </w:r>
            <w:r w:rsidR="00627FB7">
              <w:rPr>
                <w:rFonts w:cs="Times New Roman"/>
                <w:sz w:val="26"/>
                <w:szCs w:val="26"/>
              </w:rPr>
              <w:t xml:space="preserve">shape </w:t>
            </w:r>
            <w:r>
              <w:rPr>
                <w:rFonts w:cs="Times New Roman"/>
                <w:sz w:val="26"/>
                <w:szCs w:val="26"/>
              </w:rPr>
              <w:t>(</w:t>
            </w:r>
            <w:r w:rsidR="00627FB7">
              <w:rPr>
                <w:rFonts w:cs="Times New Roman"/>
                <w:sz w:val="26"/>
                <w:szCs w:val="26"/>
              </w:rPr>
              <w:t>none,none,none</w:t>
            </w:r>
            <w:r>
              <w:rPr>
                <w:rFonts w:cs="Times New Roman"/>
                <w:sz w:val="26"/>
                <w:szCs w:val="26"/>
              </w:rPr>
              <w:t>) for LSTM</w:t>
            </w:r>
          </w:p>
        </w:tc>
      </w:tr>
      <w:tr w:rsidR="002B72A9" w14:paraId="28CA9019" w14:textId="77777777" w:rsidTr="002B72A9">
        <w:tc>
          <w:tcPr>
            <w:tcW w:w="9287" w:type="dxa"/>
          </w:tcPr>
          <w:p w14:paraId="7D5BA7F8" w14:textId="77777777" w:rsidR="006629D5" w:rsidRPr="006629D5" w:rsidRDefault="006629D5" w:rsidP="006629D5">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 = Sequential()</w:t>
            </w:r>
          </w:p>
          <w:p w14:paraId="4047CF87" w14:textId="77777777" w:rsidR="006629D5" w:rsidRPr="006629D5" w:rsidRDefault="006629D5" w:rsidP="006629D5">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model.add(SimpleRNN(</w:t>
            </w:r>
            <w:r w:rsidRPr="006629D5">
              <w:rPr>
                <w:rFonts w:ascii="Courier New" w:eastAsia="Times New Roman" w:hAnsi="Courier New" w:cs="Courier New"/>
                <w:color w:val="098156"/>
                <w:kern w:val="0"/>
                <w:sz w:val="21"/>
                <w:szCs w:val="21"/>
                <w:lang w:eastAsia="en-GB"/>
                <w14:ligatures w14:val="none"/>
              </w:rPr>
              <w:t>50</w:t>
            </w:r>
            <w:r w:rsidRPr="006629D5">
              <w:rPr>
                <w:rFonts w:ascii="Courier New" w:eastAsia="Times New Roman" w:hAnsi="Courier New" w:cs="Courier New"/>
                <w:color w:val="000000"/>
                <w:kern w:val="0"/>
                <w:sz w:val="21"/>
                <w:szCs w:val="21"/>
                <w:lang w:eastAsia="en-GB"/>
                <w14:ligatures w14:val="none"/>
              </w:rPr>
              <w:t xml:space="preserve">, input_shape=(time_step, </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1DF14064" w14:textId="77777777" w:rsidR="006629D5" w:rsidRPr="006629D5" w:rsidRDefault="006629D5" w:rsidP="006629D5">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model.add(Dense(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4B4007B5" w14:textId="77777777" w:rsidR="006629D5" w:rsidRDefault="006629D5" w:rsidP="006629D5">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w:t>
            </w:r>
            <w:r w:rsidRPr="006629D5">
              <w:rPr>
                <w:rFonts w:ascii="Courier New" w:eastAsia="Times New Roman" w:hAnsi="Courier New" w:cs="Courier New"/>
                <w:color w:val="795E26"/>
                <w:kern w:val="0"/>
                <w:sz w:val="21"/>
                <w:szCs w:val="21"/>
                <w:lang w:eastAsia="en-GB"/>
                <w14:ligatures w14:val="none"/>
              </w:rPr>
              <w:t>compile</w:t>
            </w:r>
            <w:r w:rsidRPr="006629D5">
              <w:rPr>
                <w:rFonts w:ascii="Courier New" w:eastAsia="Times New Roman" w:hAnsi="Courier New" w:cs="Courier New"/>
                <w:color w:val="000000"/>
                <w:kern w:val="0"/>
                <w:sz w:val="21"/>
                <w:szCs w:val="21"/>
                <w:lang w:eastAsia="en-GB"/>
                <w14:ligatures w14:val="none"/>
              </w:rPr>
              <w:t>(loss=</w:t>
            </w:r>
            <w:r w:rsidRPr="006629D5">
              <w:rPr>
                <w:rFonts w:ascii="Courier New" w:eastAsia="Times New Roman" w:hAnsi="Courier New" w:cs="Courier New"/>
                <w:color w:val="A31515"/>
                <w:kern w:val="0"/>
                <w:sz w:val="21"/>
                <w:szCs w:val="21"/>
                <w:lang w:eastAsia="en-GB"/>
                <w14:ligatures w14:val="none"/>
              </w:rPr>
              <w:t>'mean_squared_error'</w:t>
            </w:r>
            <w:r w:rsidRPr="006629D5">
              <w:rPr>
                <w:rFonts w:ascii="Courier New" w:eastAsia="Times New Roman" w:hAnsi="Courier New" w:cs="Courier New"/>
                <w:color w:val="000000"/>
                <w:kern w:val="0"/>
                <w:sz w:val="21"/>
                <w:szCs w:val="21"/>
                <w:lang w:eastAsia="en-GB"/>
                <w14:ligatures w14:val="none"/>
              </w:rPr>
              <w:t>,optimizer=</w:t>
            </w:r>
            <w:r w:rsidRPr="006629D5">
              <w:rPr>
                <w:rFonts w:ascii="Courier New" w:eastAsia="Times New Roman" w:hAnsi="Courier New" w:cs="Courier New"/>
                <w:color w:val="A31515"/>
                <w:kern w:val="0"/>
                <w:sz w:val="21"/>
                <w:szCs w:val="21"/>
                <w:lang w:eastAsia="en-GB"/>
                <w14:ligatures w14:val="none"/>
              </w:rPr>
              <w:t>'adam'</w:t>
            </w:r>
            <w:r w:rsidRPr="006629D5">
              <w:rPr>
                <w:rFonts w:ascii="Courier New" w:eastAsia="Times New Roman" w:hAnsi="Courier New" w:cs="Courier New"/>
                <w:color w:val="000000"/>
                <w:kern w:val="0"/>
                <w:sz w:val="21"/>
                <w:szCs w:val="21"/>
                <w:lang w:eastAsia="en-GB"/>
                <w14:ligatures w14:val="none"/>
              </w:rPr>
              <w:t>)</w:t>
            </w:r>
          </w:p>
          <w:p w14:paraId="65AB21B6" w14:textId="57461CE1" w:rsidR="002B72A9" w:rsidRPr="006629D5" w:rsidRDefault="006629D5" w:rsidP="006629D5">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model.fit(X_train,y_train,validation_data=(X_test,ytest),epochs=</w:t>
            </w:r>
            <w:r w:rsidRPr="006629D5">
              <w:rPr>
                <w:rFonts w:ascii="Courier New" w:eastAsia="Times New Roman" w:hAnsi="Courier New" w:cs="Courier New"/>
                <w:color w:val="098156"/>
                <w:kern w:val="0"/>
                <w:sz w:val="21"/>
                <w:szCs w:val="21"/>
                <w:lang w:eastAsia="en-GB"/>
                <w14:ligatures w14:val="none"/>
              </w:rPr>
              <w:t>100</w:t>
            </w:r>
            <w:r w:rsidRPr="006629D5">
              <w:rPr>
                <w:rFonts w:ascii="Courier New" w:eastAsia="Times New Roman" w:hAnsi="Courier New" w:cs="Courier New"/>
                <w:color w:val="000000"/>
                <w:kern w:val="0"/>
                <w:sz w:val="21"/>
                <w:szCs w:val="21"/>
                <w:lang w:eastAsia="en-GB"/>
                <w14:ligatures w14:val="none"/>
              </w:rPr>
              <w:t>,batch_size=</w:t>
            </w:r>
            <w:r w:rsidRPr="006629D5">
              <w:rPr>
                <w:rFonts w:ascii="Courier New" w:eastAsia="Times New Roman" w:hAnsi="Courier New" w:cs="Courier New"/>
                <w:color w:val="098156"/>
                <w:kern w:val="0"/>
                <w:sz w:val="21"/>
                <w:szCs w:val="21"/>
                <w:lang w:eastAsia="en-GB"/>
                <w14:ligatures w14:val="none"/>
              </w:rPr>
              <w:t>64</w:t>
            </w:r>
            <w:r w:rsidRPr="006629D5">
              <w:rPr>
                <w:rFonts w:ascii="Courier New" w:eastAsia="Times New Roman" w:hAnsi="Courier New" w:cs="Courier New"/>
                <w:color w:val="000000"/>
                <w:kern w:val="0"/>
                <w:sz w:val="21"/>
                <w:szCs w:val="21"/>
                <w:lang w:eastAsia="en-GB"/>
                <w14:ligatures w14:val="none"/>
              </w:rPr>
              <w:t>,verbose=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424694E3" w14:textId="026B3BA0" w:rsidR="00627FB7" w:rsidRDefault="00627FB7" w:rsidP="00FB41F3">
            <w:pPr>
              <w:spacing w:line="360" w:lineRule="auto"/>
              <w:jc w:val="center"/>
              <w:rPr>
                <w:rFonts w:cs="Times New Roman"/>
                <w:sz w:val="26"/>
                <w:szCs w:val="26"/>
              </w:rPr>
            </w:pPr>
            <w:r>
              <w:rPr>
                <w:rFonts w:cs="Times New Roman"/>
                <w:sz w:val="26"/>
                <w:szCs w:val="26"/>
              </w:rPr>
              <w:t xml:space="preserve">Step 8: </w:t>
            </w:r>
            <w:r w:rsidR="006629D5">
              <w:rPr>
                <w:rFonts w:cs="Times New Roman"/>
                <w:sz w:val="26"/>
                <w:szCs w:val="26"/>
              </w:rPr>
              <w:t xml:space="preserve">Apply SimpleRNN </w:t>
            </w:r>
          </w:p>
        </w:tc>
      </w:tr>
      <w:tr w:rsidR="009A5B81" w14:paraId="66E69828" w14:textId="77777777" w:rsidTr="002B72A9">
        <w:tc>
          <w:tcPr>
            <w:tcW w:w="9287" w:type="dxa"/>
          </w:tcPr>
          <w:p w14:paraId="1D2D27F0" w14:textId="77777777" w:rsidR="00DA0857" w:rsidRPr="00DA0857" w:rsidRDefault="00DA0857" w:rsidP="00DA0857">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model.predict(X_train)</w:t>
            </w:r>
          </w:p>
          <w:p w14:paraId="6861DA28" w14:textId="77777777" w:rsidR="00DA0857" w:rsidRPr="00DA0857" w:rsidRDefault="00DA0857" w:rsidP="00DA0857">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model.predict(X_test)</w:t>
            </w:r>
          </w:p>
          <w:p w14:paraId="0CFB24AC" w14:textId="77777777" w:rsidR="00DA0857" w:rsidRPr="00DA0857" w:rsidRDefault="00DA0857" w:rsidP="00DA0857">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model.predict(X_val)</w:t>
            </w:r>
          </w:p>
          <w:p w14:paraId="1B7EB4B1" w14:textId="65128672" w:rsidR="009A5B81" w:rsidRPr="006629D5" w:rsidRDefault="009A5B81" w:rsidP="00DA0857">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9: Predict train, test, validate</w:t>
            </w:r>
          </w:p>
        </w:tc>
      </w:tr>
      <w:tr w:rsidR="009A5B81" w14:paraId="21F0A96E" w14:textId="77777777" w:rsidTr="002B72A9">
        <w:tc>
          <w:tcPr>
            <w:tcW w:w="9287" w:type="dxa"/>
          </w:tcPr>
          <w:p w14:paraId="7AD985BA" w14:textId="77777777" w:rsidR="00DA0857" w:rsidRPr="00DA0857" w:rsidRDefault="00DA0857" w:rsidP="00DA0857">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scaler.inverse_transform(train_predict)</w:t>
            </w:r>
          </w:p>
          <w:p w14:paraId="05EC18B9" w14:textId="77777777" w:rsidR="00DA0857" w:rsidRPr="00DA0857" w:rsidRDefault="00DA0857" w:rsidP="00DA0857">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scaler.inverse_transform(y_pred)</w:t>
            </w:r>
          </w:p>
          <w:p w14:paraId="04F334A1" w14:textId="7411094C" w:rsidR="009A5B81" w:rsidRDefault="00DA0857" w:rsidP="009A5B81">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scaler.inverse_transform(y_pred_val)</w:t>
            </w:r>
          </w:p>
          <w:p w14:paraId="25860814" w14:textId="2441A211" w:rsidR="009A5B81" w:rsidRPr="006629D5" w:rsidRDefault="009A5B81" w:rsidP="00DA0857">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10: Normalise data</w:t>
            </w:r>
          </w:p>
        </w:tc>
      </w:tr>
      <w:tr w:rsidR="00DA0857" w14:paraId="6DA0D19F" w14:textId="77777777" w:rsidTr="002B72A9">
        <w:tc>
          <w:tcPr>
            <w:tcW w:w="9287" w:type="dxa"/>
          </w:tcPr>
          <w:p w14:paraId="003D6071"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'---------VALIDATE----------'</w:t>
            </w:r>
            <w:r w:rsidRPr="005F7A89">
              <w:rPr>
                <w:rFonts w:ascii="Courier New" w:eastAsia="Times New Roman" w:hAnsi="Courier New" w:cs="Courier New"/>
                <w:color w:val="000000"/>
                <w:kern w:val="0"/>
                <w:sz w:val="21"/>
                <w:szCs w:val="21"/>
                <w:lang w:eastAsia="en-GB"/>
                <w14:ligatures w14:val="none"/>
              </w:rPr>
              <w:t>)</w:t>
            </w:r>
          </w:p>
          <w:p w14:paraId="4DA97291"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 (yval - y_pred_val) / yval )) * </w:t>
            </w:r>
            <w:r w:rsidRPr="005F7A89">
              <w:rPr>
                <w:rFonts w:ascii="Courier New" w:eastAsia="Times New Roman" w:hAnsi="Courier New" w:cs="Courier New"/>
                <w:color w:val="098156"/>
                <w:kern w:val="0"/>
                <w:sz w:val="21"/>
                <w:szCs w:val="21"/>
                <w:lang w:eastAsia="en-GB"/>
                <w14:ligatures w14:val="none"/>
              </w:rPr>
              <w:t>100</w:t>
            </w:r>
          </w:p>
          <w:p w14:paraId="789D0242"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valid_mape)</w:t>
            </w:r>
          </w:p>
          <w:p w14:paraId="3A6CA78C"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(y_pred_val - yval))</w:t>
            </w:r>
          </w:p>
          <w:p w14:paraId="75646C37"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valid_mae)</w:t>
            </w:r>
          </w:p>
          <w:p w14:paraId="28986953"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valid_rmse = np.sqrt(np.mean((y_pred_val - yval)**</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7A0D6BFE"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valid_rmse)</w:t>
            </w:r>
          </w:p>
          <w:p w14:paraId="6FF4DD1E"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1FD3ACD4"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'---------TEST-------------'</w:t>
            </w:r>
            <w:r w:rsidRPr="005F7A89">
              <w:rPr>
                <w:rFonts w:ascii="Courier New" w:eastAsia="Times New Roman" w:hAnsi="Courier New" w:cs="Courier New"/>
                <w:color w:val="000000"/>
                <w:kern w:val="0"/>
                <w:sz w:val="21"/>
                <w:szCs w:val="21"/>
                <w:lang w:eastAsia="en-GB"/>
                <w14:ligatures w14:val="none"/>
              </w:rPr>
              <w:t>)</w:t>
            </w:r>
          </w:p>
          <w:p w14:paraId="169A0E45"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((ytest - y_pred) / ytest)) * </w:t>
            </w:r>
            <w:r w:rsidRPr="005F7A89">
              <w:rPr>
                <w:rFonts w:ascii="Courier New" w:eastAsia="Times New Roman" w:hAnsi="Courier New" w:cs="Courier New"/>
                <w:color w:val="098156"/>
                <w:kern w:val="0"/>
                <w:sz w:val="21"/>
                <w:szCs w:val="21"/>
                <w:lang w:eastAsia="en-GB"/>
                <w14:ligatures w14:val="none"/>
              </w:rPr>
              <w:t>100</w:t>
            </w:r>
          </w:p>
          <w:p w14:paraId="2F222AF5"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test_mape)</w:t>
            </w:r>
          </w:p>
          <w:p w14:paraId="4CD6D431"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 - ytest))</w:t>
            </w:r>
          </w:p>
          <w:p w14:paraId="689737D0"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test_mae)</w:t>
            </w:r>
          </w:p>
          <w:p w14:paraId="0C450281"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test_rmse = np.sqrt(np.mean((y_pred - ytest)**</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4E7DBD78"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test_rmse)</w:t>
            </w:r>
          </w:p>
          <w:p w14:paraId="48DA7DAF" w14:textId="77777777" w:rsidR="005F7A89" w:rsidRPr="005F7A89" w:rsidRDefault="005F7A89" w:rsidP="005F7A8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096CA229" w14:textId="77777777" w:rsidR="00DA0857" w:rsidRDefault="00DA0857" w:rsidP="00DA0857">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334B5FA3" w14:textId="1216F2BE" w:rsidR="005F7A89" w:rsidRPr="00DA0857" w:rsidRDefault="005F7A89" w:rsidP="005F7A89">
            <w:pPr>
              <w:spacing w:line="360" w:lineRule="auto"/>
              <w:jc w:val="center"/>
              <w:rPr>
                <w:rFonts w:ascii="Courier New" w:eastAsia="Times New Roman" w:hAnsi="Courier New" w:cs="Courier New"/>
                <w:color w:val="000000"/>
                <w:kern w:val="0"/>
                <w:sz w:val="21"/>
                <w:szCs w:val="21"/>
                <w:lang w:eastAsia="en-GB"/>
                <w14:ligatures w14:val="none"/>
              </w:rPr>
            </w:pPr>
            <w:r w:rsidRPr="005F7A89">
              <w:rPr>
                <w:rFonts w:cs="Times New Roman"/>
                <w:sz w:val="26"/>
                <w:szCs w:val="26"/>
              </w:rPr>
              <w:t>Step 11: Evaluate RNN model with MAPE, MAE, RMSE</w:t>
            </w:r>
          </w:p>
        </w:tc>
      </w:tr>
      <w:tr w:rsidR="005F7A89" w14:paraId="5BCF015C" w14:textId="77777777" w:rsidTr="002B72A9">
        <w:tc>
          <w:tcPr>
            <w:tcW w:w="9287" w:type="dxa"/>
          </w:tcPr>
          <w:p w14:paraId="40F633E2"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train_data_index = pd.RangeIndex(start=</w:t>
            </w:r>
            <w:r w:rsidRPr="006C3270">
              <w:rPr>
                <w:rFonts w:ascii="Courier New" w:eastAsia="Times New Roman" w:hAnsi="Courier New" w:cs="Courier New"/>
                <w:color w:val="098156"/>
                <w:kern w:val="0"/>
                <w:sz w:val="21"/>
                <w:szCs w:val="21"/>
                <w:lang w:eastAsia="en-GB"/>
                <w14:ligatures w14:val="none"/>
              </w:rPr>
              <w:t>0</w:t>
            </w:r>
            <w:r w:rsidRPr="006C3270">
              <w:rPr>
                <w:rFonts w:ascii="Courier New" w:eastAsia="Times New Roman" w:hAnsi="Courier New" w:cs="Courier New"/>
                <w:color w:val="000000"/>
                <w:kern w:val="0"/>
                <w:sz w:val="21"/>
                <w:szCs w:val="21"/>
                <w:lang w:eastAsia="en-GB"/>
                <w14:ligatures w14:val="none"/>
              </w:rPr>
              <w:t>, stop=train_size,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40314503"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lastRenderedPageBreak/>
              <w:t>plt.plot(scaler.inverse_transform(train_data))</w:t>
            </w:r>
          </w:p>
          <w:p w14:paraId="3D314ABF"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270D663E"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48181EBB"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plt.plot(test_data_index,scaler.inverse_transform(test_data))</w:t>
            </w:r>
          </w:p>
          <w:p w14:paraId="605FCD57"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5655618A"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plt.plot(test_data_index,(y_pred))</w:t>
            </w:r>
          </w:p>
          <w:p w14:paraId="248BCA4B"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21DC6CF3"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204C679E"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plt.plot(val_data_index,scaler.inverse_transform(val_data))</w:t>
            </w:r>
          </w:p>
          <w:p w14:paraId="2E2FDADC"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7CEC082E"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plt.plot(val_data_index,y_pred_val)</w:t>
            </w:r>
          </w:p>
          <w:p w14:paraId="0602B9E3"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31A1DF9B"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plt.legend([</w:t>
            </w:r>
            <w:r w:rsidRPr="006C3270">
              <w:rPr>
                <w:rFonts w:ascii="Courier New" w:eastAsia="Times New Roman" w:hAnsi="Courier New" w:cs="Courier New"/>
                <w:color w:val="A31515"/>
                <w:kern w:val="0"/>
                <w:sz w:val="21"/>
                <w:szCs w:val="21"/>
                <w:lang w:eastAsia="en-GB"/>
                <w14:ligatures w14:val="none"/>
              </w:rPr>
              <w:t>'Train'</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'Test'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'Predict'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'ValidatePred'</w:t>
            </w:r>
            <w:r w:rsidRPr="006C3270">
              <w:rPr>
                <w:rFonts w:ascii="Courier New" w:eastAsia="Times New Roman" w:hAnsi="Courier New" w:cs="Courier New"/>
                <w:color w:val="000000"/>
                <w:kern w:val="0"/>
                <w:sz w:val="21"/>
                <w:szCs w:val="21"/>
                <w:lang w:eastAsia="en-GB"/>
                <w14:ligatures w14:val="none"/>
              </w:rPr>
              <w:t>])</w:t>
            </w:r>
          </w:p>
          <w:p w14:paraId="2A0C023F" w14:textId="77777777" w:rsidR="006C3270" w:rsidRPr="006C3270" w:rsidRDefault="006C3270" w:rsidP="006C3270">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plt.show()</w:t>
            </w:r>
          </w:p>
          <w:p w14:paraId="3E4B91C1" w14:textId="05497B34" w:rsidR="005F7A89" w:rsidRDefault="005F7A89" w:rsidP="005F7A89">
            <w:pPr>
              <w:shd w:val="clear" w:color="auto" w:fill="F7F7F7"/>
              <w:spacing w:line="285" w:lineRule="atLeast"/>
              <w:rPr>
                <w:rFonts w:ascii="Courier New" w:eastAsia="Times New Roman" w:hAnsi="Courier New" w:cs="Courier New"/>
                <w:color w:val="795E26"/>
                <w:kern w:val="0"/>
                <w:sz w:val="21"/>
                <w:szCs w:val="21"/>
                <w:lang w:eastAsia="en-GB"/>
                <w14:ligatures w14:val="none"/>
              </w:rPr>
            </w:pPr>
          </w:p>
          <w:p w14:paraId="4D33EB19" w14:textId="7E234400" w:rsidR="005F7A89" w:rsidRPr="005F7A89" w:rsidRDefault="005F7A89" w:rsidP="005F7A89">
            <w:pPr>
              <w:spacing w:line="360" w:lineRule="auto"/>
              <w:jc w:val="center"/>
              <w:rPr>
                <w:rFonts w:ascii="Courier New" w:eastAsia="Times New Roman" w:hAnsi="Courier New" w:cs="Courier New"/>
                <w:color w:val="795E26"/>
                <w:kern w:val="0"/>
                <w:sz w:val="21"/>
                <w:szCs w:val="21"/>
                <w:lang w:eastAsia="en-GB"/>
                <w14:ligatures w14:val="none"/>
              </w:rPr>
            </w:pPr>
            <w:r w:rsidRPr="005F7A89">
              <w:rPr>
                <w:rFonts w:cs="Times New Roman"/>
                <w:sz w:val="26"/>
                <w:szCs w:val="26"/>
              </w:rPr>
              <w:t>Step 12: Plot data</w:t>
            </w:r>
          </w:p>
        </w:tc>
      </w:tr>
    </w:tbl>
    <w:p w14:paraId="72E20884" w14:textId="01E60E8F" w:rsidR="006C3270" w:rsidRDefault="00D95BBE" w:rsidP="00D95BBE">
      <w:pPr>
        <w:jc w:val="center"/>
        <w:rPr>
          <w:i/>
          <w:iCs/>
          <w:sz w:val="26"/>
          <w:szCs w:val="26"/>
          <w:lang w:val="en-US"/>
        </w:rPr>
      </w:pPr>
      <w:bookmarkStart w:id="22" w:name="_Toc138234020"/>
      <w:r w:rsidRPr="00D95BBE">
        <w:rPr>
          <w:i/>
          <w:iCs/>
          <w:sz w:val="26"/>
          <w:szCs w:val="26"/>
          <w:lang w:val="en-US"/>
        </w:rPr>
        <w:lastRenderedPageBreak/>
        <w:t>Result of model RNN</w:t>
      </w:r>
      <w:r w:rsidR="00496629">
        <w:rPr>
          <w:i/>
          <w:iCs/>
          <w:sz w:val="26"/>
          <w:szCs w:val="26"/>
          <w:lang w:val="en-US"/>
        </w:rPr>
        <w:t xml:space="preserve"> </w:t>
      </w:r>
      <w:r w:rsidRPr="00D95BBE">
        <w:rPr>
          <w:i/>
          <w:iCs/>
          <w:sz w:val="26"/>
          <w:szCs w:val="26"/>
          <w:lang w:val="en-US"/>
        </w:rPr>
        <w:t>7-2-1</w:t>
      </w:r>
    </w:p>
    <w:tbl>
      <w:tblPr>
        <w:tblStyle w:val="TableGrid"/>
        <w:tblW w:w="0" w:type="auto"/>
        <w:tblLook w:val="04A0" w:firstRow="1" w:lastRow="0" w:firstColumn="1" w:lastColumn="0" w:noHBand="0" w:noVBand="1"/>
      </w:tblPr>
      <w:tblGrid>
        <w:gridCol w:w="9287"/>
      </w:tblGrid>
      <w:tr w:rsidR="00D95BBE" w14:paraId="5936A6B9" w14:textId="77777777" w:rsidTr="00024828">
        <w:tc>
          <w:tcPr>
            <w:tcW w:w="9287" w:type="dxa"/>
          </w:tcPr>
          <w:p w14:paraId="28A8CE10" w14:textId="77777777" w:rsidR="00D95BBE" w:rsidRPr="00FB41F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pandas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pd</w:t>
            </w:r>
          </w:p>
          <w:p w14:paraId="6EF60F5B" w14:textId="77777777" w:rsidR="00D95BBE" w:rsidRPr="00FB41F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numpy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np</w:t>
            </w:r>
          </w:p>
          <w:p w14:paraId="70B80433" w14:textId="77777777" w:rsidR="00D95BBE" w:rsidRPr="00FB41F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matplotlib.pyplot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plt</w:t>
            </w:r>
          </w:p>
          <w:p w14:paraId="5E861954" w14:textId="77777777" w:rsidR="00D95BBE" w:rsidRPr="00FB41F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google.colab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drive</w:t>
            </w:r>
          </w:p>
          <w:p w14:paraId="59868EA5" w14:textId="77777777" w:rsidR="00D95BBE" w:rsidRPr="00FB41F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000000"/>
                <w:kern w:val="0"/>
                <w:sz w:val="21"/>
                <w:szCs w:val="21"/>
                <w:lang w:eastAsia="en-GB"/>
                <w14:ligatures w14:val="none"/>
              </w:rPr>
              <w:t>drive.mount(</w:t>
            </w:r>
            <w:r w:rsidRPr="00FB41F3">
              <w:rPr>
                <w:rFonts w:ascii="Courier New" w:eastAsia="Times New Roman" w:hAnsi="Courier New" w:cs="Courier New"/>
                <w:color w:val="A31515"/>
                <w:kern w:val="0"/>
                <w:sz w:val="21"/>
                <w:szCs w:val="21"/>
                <w:lang w:eastAsia="en-GB"/>
                <w14:ligatures w14:val="none"/>
              </w:rPr>
              <w:t>'/content/drive'</w:t>
            </w:r>
            <w:r w:rsidRPr="00FB41F3">
              <w:rPr>
                <w:rFonts w:ascii="Courier New" w:eastAsia="Times New Roman" w:hAnsi="Courier New" w:cs="Courier New"/>
                <w:color w:val="000000"/>
                <w:kern w:val="0"/>
                <w:sz w:val="21"/>
                <w:szCs w:val="21"/>
                <w:lang w:eastAsia="en-GB"/>
                <w14:ligatures w14:val="none"/>
              </w:rPr>
              <w:t>)</w:t>
            </w:r>
          </w:p>
          <w:p w14:paraId="1A1B35B2" w14:textId="77777777" w:rsidR="00D95BBE" w:rsidRPr="00FB41F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sklearn.preprocessing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MinMaxScaler</w:t>
            </w:r>
          </w:p>
          <w:p w14:paraId="20E7BAC4" w14:textId="77777777" w:rsidR="00D95BBE" w:rsidRPr="00FB41F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keras.models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Sequential</w:t>
            </w:r>
          </w:p>
          <w:p w14:paraId="74F4C785" w14:textId="77777777" w:rsidR="00D95BBE" w:rsidRPr="00FB41F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keras.layers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Dense, SimpleRNN</w:t>
            </w:r>
          </w:p>
          <w:p w14:paraId="6D971CBE" w14:textId="77777777" w:rsidR="00D95BBE" w:rsidRDefault="00D95BBE" w:rsidP="00024828">
            <w:pPr>
              <w:spacing w:line="360" w:lineRule="auto"/>
              <w:jc w:val="center"/>
              <w:rPr>
                <w:rFonts w:cs="Times New Roman"/>
                <w:sz w:val="26"/>
                <w:szCs w:val="26"/>
              </w:rPr>
            </w:pPr>
            <w:r>
              <w:rPr>
                <w:rFonts w:cs="Times New Roman"/>
                <w:sz w:val="26"/>
                <w:szCs w:val="26"/>
              </w:rPr>
              <w:t>Step 1: import library</w:t>
            </w:r>
          </w:p>
        </w:tc>
      </w:tr>
      <w:tr w:rsidR="00D95BBE" w14:paraId="2E88ACA2" w14:textId="77777777" w:rsidTr="00024828">
        <w:tc>
          <w:tcPr>
            <w:tcW w:w="9287" w:type="dxa"/>
          </w:tcPr>
          <w:p w14:paraId="20A6F13C" w14:textId="77777777" w:rsidR="00D95BBE" w:rsidRPr="00741E47"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 = pd.read_csv(</w:t>
            </w:r>
            <w:r w:rsidRPr="00741E47">
              <w:rPr>
                <w:rFonts w:ascii="Courier New" w:eastAsia="Times New Roman" w:hAnsi="Courier New" w:cs="Courier New"/>
                <w:color w:val="A31515"/>
                <w:kern w:val="0"/>
                <w:sz w:val="21"/>
                <w:szCs w:val="21"/>
                <w:lang w:eastAsia="en-GB"/>
                <w14:ligatures w14:val="none"/>
              </w:rPr>
              <w:t>'/content/drive/MyDrive/BA/Dataset/TRX-USD.csv'</w:t>
            </w:r>
            <w:r w:rsidRPr="00741E47">
              <w:rPr>
                <w:rFonts w:ascii="Courier New" w:eastAsia="Times New Roman" w:hAnsi="Courier New" w:cs="Courier New"/>
                <w:color w:val="000000"/>
                <w:kern w:val="0"/>
                <w:sz w:val="21"/>
                <w:szCs w:val="21"/>
                <w:lang w:eastAsia="en-GB"/>
                <w14:ligatures w14:val="none"/>
              </w:rPr>
              <w:t>,usecols=[</w:t>
            </w:r>
            <w:r w:rsidRPr="00741E47">
              <w:rPr>
                <w:rFonts w:ascii="Courier New" w:eastAsia="Times New Roman" w:hAnsi="Courier New" w:cs="Courier New"/>
                <w:color w:val="A31515"/>
                <w:kern w:val="0"/>
                <w:sz w:val="21"/>
                <w:szCs w:val="21"/>
                <w:lang w:eastAsia="en-GB"/>
                <w14:ligatures w14:val="none"/>
              </w:rPr>
              <w:t>'Date'</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3F813F19" w14:textId="77777777" w:rsidR="00D95BBE" w:rsidRPr="00741E47"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df.reset_index()[</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5C5E73AD" w14:textId="77777777" w:rsidR="00D95BBE" w:rsidRDefault="00D95BBE" w:rsidP="00024828">
            <w:pPr>
              <w:spacing w:line="360" w:lineRule="auto"/>
              <w:jc w:val="center"/>
              <w:rPr>
                <w:rFonts w:cs="Times New Roman"/>
                <w:sz w:val="26"/>
                <w:szCs w:val="26"/>
              </w:rPr>
            </w:pPr>
            <w:r>
              <w:rPr>
                <w:rFonts w:cs="Times New Roman"/>
                <w:sz w:val="26"/>
                <w:szCs w:val="26"/>
              </w:rPr>
              <w:t>Step 2: Read data</w:t>
            </w:r>
          </w:p>
        </w:tc>
      </w:tr>
      <w:tr w:rsidR="00D95BBE" w14:paraId="4E4D3EC8" w14:textId="77777777" w:rsidTr="00024828">
        <w:tc>
          <w:tcPr>
            <w:tcW w:w="9287" w:type="dxa"/>
          </w:tcPr>
          <w:p w14:paraId="4C539533" w14:textId="77777777" w:rsidR="00D95BBE" w:rsidRPr="00741E47"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scaler = MinMaxScaler(feature_range=(</w:t>
            </w:r>
            <w:r w:rsidRPr="00741E47">
              <w:rPr>
                <w:rFonts w:ascii="Courier New" w:eastAsia="Times New Roman" w:hAnsi="Courier New" w:cs="Courier New"/>
                <w:color w:val="098156"/>
                <w:kern w:val="0"/>
                <w:sz w:val="21"/>
                <w:szCs w:val="21"/>
                <w:lang w:eastAsia="en-GB"/>
                <w14:ligatures w14:val="none"/>
              </w:rPr>
              <w:t>0</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3D8F90E8" w14:textId="77777777" w:rsidR="00D95BBE" w:rsidRPr="00741E47"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scaler.fit_transform(np.array(df1).reshape(</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47B6E3C8" w14:textId="77777777" w:rsidR="00D95BBE" w:rsidRDefault="00D95BBE" w:rsidP="00024828">
            <w:pPr>
              <w:spacing w:line="360" w:lineRule="auto"/>
              <w:jc w:val="center"/>
              <w:rPr>
                <w:rFonts w:cs="Times New Roman"/>
                <w:sz w:val="26"/>
                <w:szCs w:val="26"/>
              </w:rPr>
            </w:pPr>
            <w:r>
              <w:rPr>
                <w:rFonts w:cs="Times New Roman"/>
                <w:sz w:val="26"/>
                <w:szCs w:val="26"/>
              </w:rPr>
              <w:t>Step 3: Scale data</w:t>
            </w:r>
          </w:p>
        </w:tc>
      </w:tr>
      <w:tr w:rsidR="00D95BBE" w14:paraId="546C67B4" w14:textId="77777777" w:rsidTr="00024828">
        <w:tc>
          <w:tcPr>
            <w:tcW w:w="9287" w:type="dxa"/>
          </w:tcPr>
          <w:p w14:paraId="046E514E" w14:textId="41F32B06" w:rsidR="00D95BBE" w:rsidRPr="00506A43"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train_size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w:t>
            </w:r>
            <w:r w:rsidR="008721DD">
              <w:rPr>
                <w:rFonts w:ascii="Courier New" w:eastAsia="Times New Roman" w:hAnsi="Courier New" w:cs="Courier New"/>
                <w:color w:val="098156"/>
                <w:kern w:val="0"/>
                <w:sz w:val="21"/>
                <w:szCs w:val="21"/>
                <w:lang w:eastAsia="en-GB"/>
                <w14:ligatures w14:val="none"/>
              </w:rPr>
              <w:t>5</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1731DE3A" w14:textId="5E07222E" w:rsidR="00D95BBE" w:rsidRPr="00506A4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test_size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w:t>
            </w:r>
            <w:r w:rsidR="008721DD">
              <w:rPr>
                <w:rFonts w:ascii="Courier New" w:eastAsia="Times New Roman" w:hAnsi="Courier New" w:cs="Courier New"/>
                <w:color w:val="098156"/>
                <w:kern w:val="0"/>
                <w:sz w:val="21"/>
                <w:szCs w:val="21"/>
                <w:lang w:eastAsia="en-GB"/>
                <w14:ligatures w14:val="none"/>
              </w:rPr>
              <w:t>3</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6F271615" w14:textId="77777777" w:rsidR="00D95BBE" w:rsidRPr="00506A4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val_size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 - train_size - test_size</w:t>
            </w:r>
          </w:p>
          <w:p w14:paraId="49871A9D" w14:textId="77777777" w:rsidR="00D95BBE" w:rsidRPr="00506A4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5F14E3F5" w14:textId="77777777" w:rsidR="00D95BBE" w:rsidRPr="00506A4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train_data = df1[:train_size]</w:t>
            </w:r>
          </w:p>
          <w:p w14:paraId="3F7A0F90" w14:textId="77777777" w:rsidR="00D95BBE" w:rsidRPr="00506A4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test_data = df1[train_size:train_size + test_size]</w:t>
            </w:r>
          </w:p>
          <w:p w14:paraId="48B3CDD2" w14:textId="77777777" w:rsidR="00D95BBE" w:rsidRPr="00506A4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val_data = df1[train_size + test_size:]</w:t>
            </w:r>
          </w:p>
          <w:p w14:paraId="34EBC835" w14:textId="77777777" w:rsidR="00D95BBE" w:rsidRDefault="00D95BBE" w:rsidP="00024828">
            <w:pPr>
              <w:spacing w:line="360" w:lineRule="auto"/>
              <w:jc w:val="center"/>
              <w:rPr>
                <w:rFonts w:cs="Times New Roman"/>
                <w:sz w:val="26"/>
                <w:szCs w:val="26"/>
              </w:rPr>
            </w:pPr>
            <w:r>
              <w:rPr>
                <w:rFonts w:cs="Times New Roman"/>
                <w:sz w:val="26"/>
                <w:szCs w:val="26"/>
              </w:rPr>
              <w:t>Step 4: Separate train, test, validate</w:t>
            </w:r>
          </w:p>
        </w:tc>
      </w:tr>
      <w:tr w:rsidR="00D95BBE" w14:paraId="36AF6DB0" w14:textId="77777777" w:rsidTr="00024828">
        <w:tc>
          <w:tcPr>
            <w:tcW w:w="9287" w:type="dxa"/>
          </w:tcPr>
          <w:p w14:paraId="5DD3450C" w14:textId="77777777" w:rsidR="00D95BBE" w:rsidRPr="00646A03"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AF00DB"/>
                <w:kern w:val="0"/>
                <w:sz w:val="21"/>
                <w:szCs w:val="21"/>
                <w:lang w:eastAsia="en-GB"/>
                <w14:ligatures w14:val="none"/>
              </w:rPr>
              <w:t>import</w:t>
            </w:r>
            <w:r w:rsidRPr="00646A03">
              <w:rPr>
                <w:rFonts w:ascii="Courier New" w:eastAsia="Times New Roman" w:hAnsi="Courier New" w:cs="Courier New"/>
                <w:color w:val="000000"/>
                <w:kern w:val="0"/>
                <w:sz w:val="21"/>
                <w:szCs w:val="21"/>
                <w:lang w:eastAsia="en-GB"/>
                <w14:ligatures w14:val="none"/>
              </w:rPr>
              <w:t xml:space="preserve"> numpy</w:t>
            </w:r>
          </w:p>
          <w:p w14:paraId="0D0CC357" w14:textId="77777777" w:rsidR="00D95BBE" w:rsidRPr="00646A0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FF"/>
                <w:kern w:val="0"/>
                <w:sz w:val="21"/>
                <w:szCs w:val="21"/>
                <w:lang w:eastAsia="en-GB"/>
                <w14:ligatures w14:val="none"/>
              </w:rPr>
              <w:lastRenderedPageBreak/>
              <w:t>def</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create_dataset</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01080"/>
                <w:kern w:val="0"/>
                <w:sz w:val="21"/>
                <w:szCs w:val="21"/>
                <w:lang w:eastAsia="en-GB"/>
                <w14:ligatures w14:val="none"/>
              </w:rPr>
              <w:t>dataset</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001080"/>
                <w:kern w:val="0"/>
                <w:sz w:val="21"/>
                <w:szCs w:val="21"/>
                <w:lang w:eastAsia="en-GB"/>
                <w14:ligatures w14:val="none"/>
              </w:rPr>
              <w:t>time_step</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3DAE9C40" w14:textId="77777777" w:rsidR="00D95BBE" w:rsidRPr="00646A0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 dataY = [], []</w:t>
            </w:r>
          </w:p>
          <w:p w14:paraId="6EAD0D34" w14:textId="77777777" w:rsidR="00D95BBE" w:rsidRPr="00646A0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for</w:t>
            </w:r>
            <w:r w:rsidRPr="00646A03">
              <w:rPr>
                <w:rFonts w:ascii="Courier New" w:eastAsia="Times New Roman" w:hAnsi="Courier New" w:cs="Courier New"/>
                <w:color w:val="000000"/>
                <w:kern w:val="0"/>
                <w:sz w:val="21"/>
                <w:szCs w:val="21"/>
                <w:lang w:eastAsia="en-GB"/>
                <w14:ligatures w14:val="none"/>
              </w:rPr>
              <w:t xml:space="preserve"> i </w:t>
            </w:r>
            <w:r w:rsidRPr="00646A03">
              <w:rPr>
                <w:rFonts w:ascii="Courier New" w:eastAsia="Times New Roman" w:hAnsi="Courier New" w:cs="Courier New"/>
                <w:color w:val="0000FF"/>
                <w:kern w:val="0"/>
                <w:sz w:val="21"/>
                <w:szCs w:val="21"/>
                <w:lang w:eastAsia="en-GB"/>
                <w14:ligatures w14:val="none"/>
              </w:rPr>
              <w:t>in</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range</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795E26"/>
                <w:kern w:val="0"/>
                <w:sz w:val="21"/>
                <w:szCs w:val="21"/>
                <w:lang w:eastAsia="en-GB"/>
                <w14:ligatures w14:val="none"/>
              </w:rPr>
              <w:t>len</w:t>
            </w:r>
            <w:r w:rsidRPr="00646A03">
              <w:rPr>
                <w:rFonts w:ascii="Courier New" w:eastAsia="Times New Roman" w:hAnsi="Courier New" w:cs="Courier New"/>
                <w:color w:val="000000"/>
                <w:kern w:val="0"/>
                <w:sz w:val="21"/>
                <w:szCs w:val="21"/>
                <w:lang w:eastAsia="en-GB"/>
                <w14:ligatures w14:val="none"/>
              </w:rPr>
              <w:t xml:space="preserve">(dataset) - time_step - </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7FE06871" w14:textId="77777777" w:rsidR="00D95BBE" w:rsidRPr="00646A0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a = dataset[i:(i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5F13AE43" w14:textId="77777777" w:rsidR="00D95BBE" w:rsidRPr="00646A0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dataX.append(a)</w:t>
            </w:r>
          </w:p>
          <w:p w14:paraId="111119E2" w14:textId="77777777" w:rsidR="00D95BBE" w:rsidRPr="00646A0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dataY.append(dataset[i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581AA8E6" w14:textId="77777777" w:rsidR="00D95BBE" w:rsidRPr="00646A03"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return</w:t>
            </w:r>
            <w:r w:rsidRPr="00646A03">
              <w:rPr>
                <w:rFonts w:ascii="Courier New" w:eastAsia="Times New Roman" w:hAnsi="Courier New" w:cs="Courier New"/>
                <w:color w:val="000000"/>
                <w:kern w:val="0"/>
                <w:sz w:val="21"/>
                <w:szCs w:val="21"/>
                <w:lang w:eastAsia="en-GB"/>
                <w14:ligatures w14:val="none"/>
              </w:rPr>
              <w:t xml:space="preserve"> numpy.array(dataX), numpy.array(dataY)</w:t>
            </w:r>
          </w:p>
          <w:p w14:paraId="11CE696E" w14:textId="77777777" w:rsidR="00D95BBE" w:rsidRDefault="00D95BBE" w:rsidP="00024828">
            <w:pPr>
              <w:spacing w:line="360" w:lineRule="auto"/>
              <w:jc w:val="center"/>
              <w:rPr>
                <w:rFonts w:cs="Times New Roman"/>
                <w:sz w:val="26"/>
                <w:szCs w:val="26"/>
              </w:rPr>
            </w:pPr>
            <w:r>
              <w:rPr>
                <w:rFonts w:cs="Times New Roman"/>
                <w:sz w:val="26"/>
                <w:szCs w:val="26"/>
              </w:rPr>
              <w:t>Step 5: Create function create_dataset with time_step</w:t>
            </w:r>
          </w:p>
        </w:tc>
      </w:tr>
      <w:tr w:rsidR="00D95BBE" w14:paraId="5A7F37AB" w14:textId="77777777" w:rsidTr="00024828">
        <w:tc>
          <w:tcPr>
            <w:tcW w:w="9287" w:type="dxa"/>
          </w:tcPr>
          <w:p w14:paraId="030FD2C8" w14:textId="77777777" w:rsidR="00D95BBE" w:rsidRPr="00D35598"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lastRenderedPageBreak/>
              <w:t xml:space="preserve">time_step = </w:t>
            </w:r>
            <w:r w:rsidRPr="00D35598">
              <w:rPr>
                <w:rFonts w:ascii="Courier New" w:eastAsia="Times New Roman" w:hAnsi="Courier New" w:cs="Courier New"/>
                <w:color w:val="098156"/>
                <w:kern w:val="0"/>
                <w:sz w:val="21"/>
                <w:szCs w:val="21"/>
                <w:lang w:eastAsia="en-GB"/>
                <w14:ligatures w14:val="none"/>
              </w:rPr>
              <w:t>100</w:t>
            </w:r>
          </w:p>
          <w:p w14:paraId="1115EDF8" w14:textId="77777777" w:rsidR="00D95BBE" w:rsidRPr="00D35598"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y_train = create_dataset(train_data, time_step)</w:t>
            </w:r>
          </w:p>
          <w:p w14:paraId="1156F620" w14:textId="77777777" w:rsidR="00D95BBE" w:rsidRPr="00D35598"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yval = create_dataset(val_data, time_step)</w:t>
            </w:r>
          </w:p>
          <w:p w14:paraId="502CE87D" w14:textId="77777777" w:rsidR="00D95BBE" w:rsidRPr="00D35598"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ytest = create_dataset(test_data, time_step)</w:t>
            </w:r>
          </w:p>
          <w:p w14:paraId="65DFEC75" w14:textId="77777777" w:rsidR="00D95BBE" w:rsidRDefault="00D95BBE" w:rsidP="00024828">
            <w:pPr>
              <w:spacing w:line="360" w:lineRule="auto"/>
              <w:jc w:val="center"/>
              <w:rPr>
                <w:rFonts w:cs="Times New Roman"/>
                <w:sz w:val="26"/>
                <w:szCs w:val="26"/>
              </w:rPr>
            </w:pPr>
            <w:r>
              <w:rPr>
                <w:rFonts w:cs="Times New Roman"/>
                <w:sz w:val="26"/>
                <w:szCs w:val="26"/>
              </w:rPr>
              <w:t>Step 6: Create dataset with time_step = 100</w:t>
            </w:r>
          </w:p>
        </w:tc>
      </w:tr>
      <w:tr w:rsidR="00D95BBE" w14:paraId="0E2802DB" w14:textId="77777777" w:rsidTr="00024828">
        <w:tc>
          <w:tcPr>
            <w:tcW w:w="9287" w:type="dxa"/>
          </w:tcPr>
          <w:p w14:paraId="5D877BED" w14:textId="77777777" w:rsidR="00D95BBE" w:rsidRPr="00D35598"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 X_train.reshape(X_train.shape[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X_train.shape[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31AA2703" w14:textId="77777777" w:rsidR="00D95BBE" w:rsidRPr="00D35598"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 X_test.reshape(X_test.shape[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X_test.shape[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67A777DA" w14:textId="77777777" w:rsidR="00D95BBE" w:rsidRPr="00D35598"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 X_val.reshape(X_val.shape[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X_val.shape[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1EADD744" w14:textId="77777777" w:rsidR="00D95BBE" w:rsidRDefault="00D95BBE" w:rsidP="00024828">
            <w:pPr>
              <w:spacing w:line="360" w:lineRule="auto"/>
              <w:jc w:val="center"/>
              <w:rPr>
                <w:rFonts w:cs="Times New Roman"/>
                <w:sz w:val="26"/>
                <w:szCs w:val="26"/>
              </w:rPr>
            </w:pPr>
            <w:r>
              <w:rPr>
                <w:rFonts w:cs="Times New Roman"/>
                <w:sz w:val="26"/>
                <w:szCs w:val="26"/>
              </w:rPr>
              <w:t>Step 7: Reshape into shape (none,none,none) for LSTM</w:t>
            </w:r>
          </w:p>
        </w:tc>
      </w:tr>
      <w:tr w:rsidR="00D95BBE" w14:paraId="2DF7676A" w14:textId="77777777" w:rsidTr="00024828">
        <w:tc>
          <w:tcPr>
            <w:tcW w:w="9287" w:type="dxa"/>
          </w:tcPr>
          <w:p w14:paraId="3002330C" w14:textId="77777777" w:rsidR="00D95BBE" w:rsidRPr="006629D5"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 = Sequential()</w:t>
            </w:r>
          </w:p>
          <w:p w14:paraId="5F6D22A2" w14:textId="77777777" w:rsidR="00D95BBE" w:rsidRPr="006629D5"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model.add(SimpleRNN(</w:t>
            </w:r>
            <w:r w:rsidRPr="006629D5">
              <w:rPr>
                <w:rFonts w:ascii="Courier New" w:eastAsia="Times New Roman" w:hAnsi="Courier New" w:cs="Courier New"/>
                <w:color w:val="098156"/>
                <w:kern w:val="0"/>
                <w:sz w:val="21"/>
                <w:szCs w:val="21"/>
                <w:lang w:eastAsia="en-GB"/>
                <w14:ligatures w14:val="none"/>
              </w:rPr>
              <w:t>50</w:t>
            </w:r>
            <w:r w:rsidRPr="006629D5">
              <w:rPr>
                <w:rFonts w:ascii="Courier New" w:eastAsia="Times New Roman" w:hAnsi="Courier New" w:cs="Courier New"/>
                <w:color w:val="000000"/>
                <w:kern w:val="0"/>
                <w:sz w:val="21"/>
                <w:szCs w:val="21"/>
                <w:lang w:eastAsia="en-GB"/>
                <w14:ligatures w14:val="none"/>
              </w:rPr>
              <w:t xml:space="preserve">, input_shape=(time_step, </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78D6816E" w14:textId="77777777" w:rsidR="00D95BBE" w:rsidRPr="006629D5"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model.add(Dense(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58305E55" w14:textId="77777777" w:rsidR="00D95BBE"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w:t>
            </w:r>
            <w:r w:rsidRPr="006629D5">
              <w:rPr>
                <w:rFonts w:ascii="Courier New" w:eastAsia="Times New Roman" w:hAnsi="Courier New" w:cs="Courier New"/>
                <w:color w:val="795E26"/>
                <w:kern w:val="0"/>
                <w:sz w:val="21"/>
                <w:szCs w:val="21"/>
                <w:lang w:eastAsia="en-GB"/>
                <w14:ligatures w14:val="none"/>
              </w:rPr>
              <w:t>compile</w:t>
            </w:r>
            <w:r w:rsidRPr="006629D5">
              <w:rPr>
                <w:rFonts w:ascii="Courier New" w:eastAsia="Times New Roman" w:hAnsi="Courier New" w:cs="Courier New"/>
                <w:color w:val="000000"/>
                <w:kern w:val="0"/>
                <w:sz w:val="21"/>
                <w:szCs w:val="21"/>
                <w:lang w:eastAsia="en-GB"/>
                <w14:ligatures w14:val="none"/>
              </w:rPr>
              <w:t>(loss=</w:t>
            </w:r>
            <w:r w:rsidRPr="006629D5">
              <w:rPr>
                <w:rFonts w:ascii="Courier New" w:eastAsia="Times New Roman" w:hAnsi="Courier New" w:cs="Courier New"/>
                <w:color w:val="A31515"/>
                <w:kern w:val="0"/>
                <w:sz w:val="21"/>
                <w:szCs w:val="21"/>
                <w:lang w:eastAsia="en-GB"/>
                <w14:ligatures w14:val="none"/>
              </w:rPr>
              <w:t>'mean_squared_error'</w:t>
            </w:r>
            <w:r w:rsidRPr="006629D5">
              <w:rPr>
                <w:rFonts w:ascii="Courier New" w:eastAsia="Times New Roman" w:hAnsi="Courier New" w:cs="Courier New"/>
                <w:color w:val="000000"/>
                <w:kern w:val="0"/>
                <w:sz w:val="21"/>
                <w:szCs w:val="21"/>
                <w:lang w:eastAsia="en-GB"/>
                <w14:ligatures w14:val="none"/>
              </w:rPr>
              <w:t>,optimizer=</w:t>
            </w:r>
            <w:r w:rsidRPr="006629D5">
              <w:rPr>
                <w:rFonts w:ascii="Courier New" w:eastAsia="Times New Roman" w:hAnsi="Courier New" w:cs="Courier New"/>
                <w:color w:val="A31515"/>
                <w:kern w:val="0"/>
                <w:sz w:val="21"/>
                <w:szCs w:val="21"/>
                <w:lang w:eastAsia="en-GB"/>
                <w14:ligatures w14:val="none"/>
              </w:rPr>
              <w:t>'adam'</w:t>
            </w:r>
            <w:r w:rsidRPr="006629D5">
              <w:rPr>
                <w:rFonts w:ascii="Courier New" w:eastAsia="Times New Roman" w:hAnsi="Courier New" w:cs="Courier New"/>
                <w:color w:val="000000"/>
                <w:kern w:val="0"/>
                <w:sz w:val="21"/>
                <w:szCs w:val="21"/>
                <w:lang w:eastAsia="en-GB"/>
                <w14:ligatures w14:val="none"/>
              </w:rPr>
              <w:t>)</w:t>
            </w:r>
          </w:p>
          <w:p w14:paraId="529FC901" w14:textId="77777777" w:rsidR="00D95BBE" w:rsidRPr="006629D5"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model.fit(X_train,y_train,validation_data=(X_test,ytest),epochs=</w:t>
            </w:r>
            <w:r w:rsidRPr="006629D5">
              <w:rPr>
                <w:rFonts w:ascii="Courier New" w:eastAsia="Times New Roman" w:hAnsi="Courier New" w:cs="Courier New"/>
                <w:color w:val="098156"/>
                <w:kern w:val="0"/>
                <w:sz w:val="21"/>
                <w:szCs w:val="21"/>
                <w:lang w:eastAsia="en-GB"/>
                <w14:ligatures w14:val="none"/>
              </w:rPr>
              <w:t>100</w:t>
            </w:r>
            <w:r w:rsidRPr="006629D5">
              <w:rPr>
                <w:rFonts w:ascii="Courier New" w:eastAsia="Times New Roman" w:hAnsi="Courier New" w:cs="Courier New"/>
                <w:color w:val="000000"/>
                <w:kern w:val="0"/>
                <w:sz w:val="21"/>
                <w:szCs w:val="21"/>
                <w:lang w:eastAsia="en-GB"/>
                <w14:ligatures w14:val="none"/>
              </w:rPr>
              <w:t>,batch_size=</w:t>
            </w:r>
            <w:r w:rsidRPr="006629D5">
              <w:rPr>
                <w:rFonts w:ascii="Courier New" w:eastAsia="Times New Roman" w:hAnsi="Courier New" w:cs="Courier New"/>
                <w:color w:val="098156"/>
                <w:kern w:val="0"/>
                <w:sz w:val="21"/>
                <w:szCs w:val="21"/>
                <w:lang w:eastAsia="en-GB"/>
                <w14:ligatures w14:val="none"/>
              </w:rPr>
              <w:t>64</w:t>
            </w:r>
            <w:r w:rsidRPr="006629D5">
              <w:rPr>
                <w:rFonts w:ascii="Courier New" w:eastAsia="Times New Roman" w:hAnsi="Courier New" w:cs="Courier New"/>
                <w:color w:val="000000"/>
                <w:kern w:val="0"/>
                <w:sz w:val="21"/>
                <w:szCs w:val="21"/>
                <w:lang w:eastAsia="en-GB"/>
                <w14:ligatures w14:val="none"/>
              </w:rPr>
              <w:t>,verbose=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56EF1B4E" w14:textId="77777777" w:rsidR="00D95BBE" w:rsidRDefault="00D95BBE" w:rsidP="00024828">
            <w:pPr>
              <w:spacing w:line="360" w:lineRule="auto"/>
              <w:jc w:val="center"/>
              <w:rPr>
                <w:rFonts w:cs="Times New Roman"/>
                <w:sz w:val="26"/>
                <w:szCs w:val="26"/>
              </w:rPr>
            </w:pPr>
            <w:r>
              <w:rPr>
                <w:rFonts w:cs="Times New Roman"/>
                <w:sz w:val="26"/>
                <w:szCs w:val="26"/>
              </w:rPr>
              <w:t xml:space="preserve">Step 8: Apply SimpleRNN </w:t>
            </w:r>
          </w:p>
        </w:tc>
      </w:tr>
      <w:tr w:rsidR="00D95BBE" w14:paraId="565237E3" w14:textId="77777777" w:rsidTr="00024828">
        <w:tc>
          <w:tcPr>
            <w:tcW w:w="9287" w:type="dxa"/>
          </w:tcPr>
          <w:p w14:paraId="07470C74" w14:textId="77777777" w:rsidR="00D95BBE" w:rsidRPr="00DA0857"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model.predict(X_train)</w:t>
            </w:r>
          </w:p>
          <w:p w14:paraId="4BB5616E" w14:textId="77777777" w:rsidR="00D95BBE" w:rsidRPr="00DA0857"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model.predict(X_test)</w:t>
            </w:r>
          </w:p>
          <w:p w14:paraId="0867A802" w14:textId="77777777" w:rsidR="00D95BBE" w:rsidRPr="00DA0857"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model.predict(X_val)</w:t>
            </w:r>
          </w:p>
          <w:p w14:paraId="0BA50F8C" w14:textId="77777777" w:rsidR="00D95BBE" w:rsidRPr="006629D5" w:rsidRDefault="00D95BBE"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9: Predict train, test, validate</w:t>
            </w:r>
          </w:p>
        </w:tc>
      </w:tr>
      <w:tr w:rsidR="00D95BBE" w14:paraId="36938455" w14:textId="77777777" w:rsidTr="00024828">
        <w:tc>
          <w:tcPr>
            <w:tcW w:w="9287" w:type="dxa"/>
          </w:tcPr>
          <w:p w14:paraId="2B36EAFD" w14:textId="77777777" w:rsidR="00D95BBE" w:rsidRPr="00DA0857"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scaler.inverse_transform(train_predict)</w:t>
            </w:r>
          </w:p>
          <w:p w14:paraId="74E1B87C" w14:textId="77777777" w:rsidR="00D95BBE" w:rsidRPr="00DA0857"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scaler.inverse_transform(y_pred)</w:t>
            </w:r>
          </w:p>
          <w:p w14:paraId="126F5F51" w14:textId="77777777" w:rsidR="00D95BBE"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scaler.inverse_transform(y_pred_val)</w:t>
            </w:r>
          </w:p>
          <w:p w14:paraId="55A85A0D" w14:textId="77777777" w:rsidR="00D95BBE" w:rsidRPr="006629D5" w:rsidRDefault="00D95BBE"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10: Normalise data</w:t>
            </w:r>
          </w:p>
        </w:tc>
      </w:tr>
      <w:tr w:rsidR="00D95BBE" w14:paraId="7FD7A6D3" w14:textId="77777777" w:rsidTr="00024828">
        <w:tc>
          <w:tcPr>
            <w:tcW w:w="9287" w:type="dxa"/>
          </w:tcPr>
          <w:p w14:paraId="54488206" w14:textId="77777777" w:rsidR="00D95BBE" w:rsidRPr="005F7A89"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'---------VALIDATE----------'</w:t>
            </w:r>
            <w:r w:rsidRPr="005F7A89">
              <w:rPr>
                <w:rFonts w:ascii="Courier New" w:eastAsia="Times New Roman" w:hAnsi="Courier New" w:cs="Courier New"/>
                <w:color w:val="000000"/>
                <w:kern w:val="0"/>
                <w:sz w:val="21"/>
                <w:szCs w:val="21"/>
                <w:lang w:eastAsia="en-GB"/>
                <w14:ligatures w14:val="none"/>
              </w:rPr>
              <w:t>)</w:t>
            </w:r>
          </w:p>
          <w:p w14:paraId="7CB11584"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 (yval - y_pred_val) / yval )) * </w:t>
            </w:r>
            <w:r w:rsidRPr="005F7A89">
              <w:rPr>
                <w:rFonts w:ascii="Courier New" w:eastAsia="Times New Roman" w:hAnsi="Courier New" w:cs="Courier New"/>
                <w:color w:val="098156"/>
                <w:kern w:val="0"/>
                <w:sz w:val="21"/>
                <w:szCs w:val="21"/>
                <w:lang w:eastAsia="en-GB"/>
                <w14:ligatures w14:val="none"/>
              </w:rPr>
              <w:t>100</w:t>
            </w:r>
          </w:p>
          <w:p w14:paraId="30935407"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valid_mape)</w:t>
            </w:r>
          </w:p>
          <w:p w14:paraId="1F0B59C0"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(y_pred_val - yval))</w:t>
            </w:r>
          </w:p>
          <w:p w14:paraId="117EDFFD"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valid_mae)</w:t>
            </w:r>
          </w:p>
          <w:p w14:paraId="4B639A17"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valid_rmse = np.sqrt(np.mean((y_pred_val - yval)**</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471B5280"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valid_rmse)</w:t>
            </w:r>
          </w:p>
          <w:p w14:paraId="7E38D2C9"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64FB6480"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'---------TEST-------------'</w:t>
            </w:r>
            <w:r w:rsidRPr="005F7A89">
              <w:rPr>
                <w:rFonts w:ascii="Courier New" w:eastAsia="Times New Roman" w:hAnsi="Courier New" w:cs="Courier New"/>
                <w:color w:val="000000"/>
                <w:kern w:val="0"/>
                <w:sz w:val="21"/>
                <w:szCs w:val="21"/>
                <w:lang w:eastAsia="en-GB"/>
                <w14:ligatures w14:val="none"/>
              </w:rPr>
              <w:t>)</w:t>
            </w:r>
          </w:p>
          <w:p w14:paraId="1B4B6987"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((ytest - y_pred) / ytest)) * </w:t>
            </w:r>
            <w:r w:rsidRPr="005F7A89">
              <w:rPr>
                <w:rFonts w:ascii="Courier New" w:eastAsia="Times New Roman" w:hAnsi="Courier New" w:cs="Courier New"/>
                <w:color w:val="098156"/>
                <w:kern w:val="0"/>
                <w:sz w:val="21"/>
                <w:szCs w:val="21"/>
                <w:lang w:eastAsia="en-GB"/>
                <w14:ligatures w14:val="none"/>
              </w:rPr>
              <w:t>100</w:t>
            </w:r>
          </w:p>
          <w:p w14:paraId="371C3084"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test_mape)</w:t>
            </w:r>
          </w:p>
          <w:p w14:paraId="4F7E14F0"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 - ytest))</w:t>
            </w:r>
          </w:p>
          <w:p w14:paraId="32F624FD"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test_mae)</w:t>
            </w:r>
          </w:p>
          <w:p w14:paraId="27F5C3AC"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test_rmse = np.sqrt(np.mean((y_pred - ytest)**</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1A605515"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test_rmse)</w:t>
            </w:r>
          </w:p>
          <w:p w14:paraId="7CACD7EC" w14:textId="77777777" w:rsidR="00D95BBE" w:rsidRPr="005F7A89"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lastRenderedPageBreak/>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0DE47C03" w14:textId="77777777" w:rsidR="00D95BBE"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11763B8F" w14:textId="77777777" w:rsidR="00D95BBE" w:rsidRPr="00DA0857" w:rsidRDefault="00D95BBE" w:rsidP="00024828">
            <w:pPr>
              <w:spacing w:line="360" w:lineRule="auto"/>
              <w:jc w:val="center"/>
              <w:rPr>
                <w:rFonts w:ascii="Courier New" w:eastAsia="Times New Roman" w:hAnsi="Courier New" w:cs="Courier New"/>
                <w:color w:val="000000"/>
                <w:kern w:val="0"/>
                <w:sz w:val="21"/>
                <w:szCs w:val="21"/>
                <w:lang w:eastAsia="en-GB"/>
                <w14:ligatures w14:val="none"/>
              </w:rPr>
            </w:pPr>
            <w:r w:rsidRPr="005F7A89">
              <w:rPr>
                <w:rFonts w:cs="Times New Roman"/>
                <w:sz w:val="26"/>
                <w:szCs w:val="26"/>
              </w:rPr>
              <w:t>Step 11: Evaluate RNN model with MAPE, MAE, RMSE</w:t>
            </w:r>
          </w:p>
        </w:tc>
      </w:tr>
      <w:tr w:rsidR="00D95BBE" w14:paraId="4FA36899" w14:textId="77777777" w:rsidTr="00024828">
        <w:tc>
          <w:tcPr>
            <w:tcW w:w="9287" w:type="dxa"/>
          </w:tcPr>
          <w:p w14:paraId="0F27F09B" w14:textId="77777777" w:rsidR="00D95BBE" w:rsidRPr="006C3270" w:rsidRDefault="00D95BBE">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lastRenderedPageBreak/>
              <w:t>train_data_index = pd.RangeIndex(start=</w:t>
            </w:r>
            <w:r w:rsidRPr="006C3270">
              <w:rPr>
                <w:rFonts w:ascii="Courier New" w:eastAsia="Times New Roman" w:hAnsi="Courier New" w:cs="Courier New"/>
                <w:color w:val="098156"/>
                <w:kern w:val="0"/>
                <w:sz w:val="21"/>
                <w:szCs w:val="21"/>
                <w:lang w:eastAsia="en-GB"/>
                <w14:ligatures w14:val="none"/>
              </w:rPr>
              <w:t>0</w:t>
            </w:r>
            <w:r w:rsidRPr="006C3270">
              <w:rPr>
                <w:rFonts w:ascii="Courier New" w:eastAsia="Times New Roman" w:hAnsi="Courier New" w:cs="Courier New"/>
                <w:color w:val="000000"/>
                <w:kern w:val="0"/>
                <w:sz w:val="21"/>
                <w:szCs w:val="21"/>
                <w:lang w:eastAsia="en-GB"/>
                <w14:ligatures w14:val="none"/>
              </w:rPr>
              <w:t>, stop=train_size,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0A4618D8"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plt.plot(scaler.inverse_transform(train_data))</w:t>
            </w:r>
          </w:p>
          <w:p w14:paraId="3E33C23A"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62AF07E8"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6FCF2B24"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plt.plot(test_data_index,scaler.inverse_transform(test_data))</w:t>
            </w:r>
          </w:p>
          <w:p w14:paraId="79B6F870"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7B65E455"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plt.plot(test_data_index,(y_pred))</w:t>
            </w:r>
          </w:p>
          <w:p w14:paraId="0EF596A1"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7EA05ACD"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68C87324"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plt.plot(val_data_index,scaler.inverse_transform(val_data))</w:t>
            </w:r>
          </w:p>
          <w:p w14:paraId="6CF611E7"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3719C55A"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plt.plot(val_data_index,y_pred_val)</w:t>
            </w:r>
          </w:p>
          <w:p w14:paraId="72B4E00A"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2003D160"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plt.legend([</w:t>
            </w:r>
            <w:r w:rsidRPr="006C3270">
              <w:rPr>
                <w:rFonts w:ascii="Courier New" w:eastAsia="Times New Roman" w:hAnsi="Courier New" w:cs="Courier New"/>
                <w:color w:val="A31515"/>
                <w:kern w:val="0"/>
                <w:sz w:val="21"/>
                <w:szCs w:val="21"/>
                <w:lang w:eastAsia="en-GB"/>
                <w14:ligatures w14:val="none"/>
              </w:rPr>
              <w:t>'Train'</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'Test'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'Predict'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'ValidatePred'</w:t>
            </w:r>
            <w:r w:rsidRPr="006C3270">
              <w:rPr>
                <w:rFonts w:ascii="Courier New" w:eastAsia="Times New Roman" w:hAnsi="Courier New" w:cs="Courier New"/>
                <w:color w:val="000000"/>
                <w:kern w:val="0"/>
                <w:sz w:val="21"/>
                <w:szCs w:val="21"/>
                <w:lang w:eastAsia="en-GB"/>
                <w14:ligatures w14:val="none"/>
              </w:rPr>
              <w:t>])</w:t>
            </w:r>
          </w:p>
          <w:p w14:paraId="4D841F86" w14:textId="77777777" w:rsidR="00D95BBE" w:rsidRPr="006C3270" w:rsidRDefault="00D95BBE"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plt.show()</w:t>
            </w:r>
          </w:p>
          <w:p w14:paraId="60BA34BD" w14:textId="3C548CA5" w:rsidR="00D95BBE" w:rsidRDefault="00D95BBE" w:rsidP="00024828">
            <w:pPr>
              <w:shd w:val="clear" w:color="auto" w:fill="F7F7F7"/>
              <w:spacing w:line="285" w:lineRule="atLeast"/>
              <w:rPr>
                <w:rFonts w:ascii="Courier New" w:eastAsia="Times New Roman" w:hAnsi="Courier New" w:cs="Courier New"/>
                <w:color w:val="795E26"/>
                <w:kern w:val="0"/>
                <w:sz w:val="21"/>
                <w:szCs w:val="21"/>
                <w:lang w:eastAsia="en-GB"/>
                <w14:ligatures w14:val="none"/>
              </w:rPr>
            </w:pPr>
          </w:p>
          <w:p w14:paraId="6286276D" w14:textId="77777777" w:rsidR="00D95BBE" w:rsidRPr="005F7A89" w:rsidRDefault="00D95BBE" w:rsidP="00024828">
            <w:pPr>
              <w:spacing w:line="360" w:lineRule="auto"/>
              <w:jc w:val="center"/>
              <w:rPr>
                <w:rFonts w:ascii="Courier New" w:eastAsia="Times New Roman" w:hAnsi="Courier New" w:cs="Courier New"/>
                <w:color w:val="795E26"/>
                <w:kern w:val="0"/>
                <w:sz w:val="21"/>
                <w:szCs w:val="21"/>
                <w:lang w:eastAsia="en-GB"/>
                <w14:ligatures w14:val="none"/>
              </w:rPr>
            </w:pPr>
            <w:r w:rsidRPr="005F7A89">
              <w:rPr>
                <w:rFonts w:cs="Times New Roman"/>
                <w:sz w:val="26"/>
                <w:szCs w:val="26"/>
              </w:rPr>
              <w:t>Step 12: Plot data</w:t>
            </w:r>
          </w:p>
        </w:tc>
      </w:tr>
    </w:tbl>
    <w:p w14:paraId="71F39505" w14:textId="6DA0E7D2" w:rsidR="00D95BBE" w:rsidRPr="00D95BBE" w:rsidRDefault="002C6BCB" w:rsidP="002C6BCB">
      <w:pPr>
        <w:jc w:val="center"/>
        <w:rPr>
          <w:i/>
          <w:iCs/>
          <w:sz w:val="26"/>
          <w:szCs w:val="26"/>
          <w:lang w:val="en-US"/>
        </w:rPr>
      </w:pPr>
      <w:r w:rsidRPr="00D95BBE">
        <w:rPr>
          <w:i/>
          <w:iCs/>
          <w:sz w:val="26"/>
          <w:szCs w:val="26"/>
          <w:lang w:val="en-US"/>
        </w:rPr>
        <w:t>Result of model RNN 7-2-1</w:t>
      </w:r>
    </w:p>
    <w:tbl>
      <w:tblPr>
        <w:tblStyle w:val="TableGrid"/>
        <w:tblW w:w="0" w:type="auto"/>
        <w:tblLook w:val="04A0" w:firstRow="1" w:lastRow="0" w:firstColumn="1" w:lastColumn="0" w:noHBand="0" w:noVBand="1"/>
      </w:tblPr>
      <w:tblGrid>
        <w:gridCol w:w="9287"/>
      </w:tblGrid>
      <w:tr w:rsidR="002C6BCB" w14:paraId="7E9B5A4A" w14:textId="77777777" w:rsidTr="00024828">
        <w:tc>
          <w:tcPr>
            <w:tcW w:w="9287" w:type="dxa"/>
          </w:tcPr>
          <w:p w14:paraId="6265BF65" w14:textId="77777777" w:rsidR="002C6BCB" w:rsidRPr="00FB41F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pandas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pd</w:t>
            </w:r>
          </w:p>
          <w:p w14:paraId="746C6FA3" w14:textId="77777777" w:rsidR="002C6BCB" w:rsidRPr="00FB41F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numpy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np</w:t>
            </w:r>
          </w:p>
          <w:p w14:paraId="7F03BA45" w14:textId="77777777" w:rsidR="002C6BCB" w:rsidRPr="00FB41F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matplotlib.pyplot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plt</w:t>
            </w:r>
          </w:p>
          <w:p w14:paraId="4D0DE539" w14:textId="77777777" w:rsidR="002C6BCB" w:rsidRPr="00FB41F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google.colab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drive</w:t>
            </w:r>
          </w:p>
          <w:p w14:paraId="291F94CC" w14:textId="77777777" w:rsidR="002C6BCB" w:rsidRPr="00FB41F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000000"/>
                <w:kern w:val="0"/>
                <w:sz w:val="21"/>
                <w:szCs w:val="21"/>
                <w:lang w:eastAsia="en-GB"/>
                <w14:ligatures w14:val="none"/>
              </w:rPr>
              <w:t>drive.mount(</w:t>
            </w:r>
            <w:r w:rsidRPr="00FB41F3">
              <w:rPr>
                <w:rFonts w:ascii="Courier New" w:eastAsia="Times New Roman" w:hAnsi="Courier New" w:cs="Courier New"/>
                <w:color w:val="A31515"/>
                <w:kern w:val="0"/>
                <w:sz w:val="21"/>
                <w:szCs w:val="21"/>
                <w:lang w:eastAsia="en-GB"/>
                <w14:ligatures w14:val="none"/>
              </w:rPr>
              <w:t>'/content/drive'</w:t>
            </w:r>
            <w:r w:rsidRPr="00FB41F3">
              <w:rPr>
                <w:rFonts w:ascii="Courier New" w:eastAsia="Times New Roman" w:hAnsi="Courier New" w:cs="Courier New"/>
                <w:color w:val="000000"/>
                <w:kern w:val="0"/>
                <w:sz w:val="21"/>
                <w:szCs w:val="21"/>
                <w:lang w:eastAsia="en-GB"/>
                <w14:ligatures w14:val="none"/>
              </w:rPr>
              <w:t>)</w:t>
            </w:r>
          </w:p>
          <w:p w14:paraId="3B9C2ED3" w14:textId="77777777" w:rsidR="002C6BCB" w:rsidRPr="00FB41F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sklearn.preprocessing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MinMaxScaler</w:t>
            </w:r>
          </w:p>
          <w:p w14:paraId="71BD30E3" w14:textId="77777777" w:rsidR="002C6BCB" w:rsidRPr="00FB41F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keras.models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Sequential</w:t>
            </w:r>
          </w:p>
          <w:p w14:paraId="02096550" w14:textId="77777777" w:rsidR="002C6BCB" w:rsidRPr="00FB41F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keras.layers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Dense, SimpleRNN</w:t>
            </w:r>
          </w:p>
          <w:p w14:paraId="3D805074" w14:textId="77777777" w:rsidR="002C6BCB" w:rsidRDefault="002C6BCB" w:rsidP="00024828">
            <w:pPr>
              <w:spacing w:line="360" w:lineRule="auto"/>
              <w:jc w:val="center"/>
              <w:rPr>
                <w:rFonts w:cs="Times New Roman"/>
                <w:sz w:val="26"/>
                <w:szCs w:val="26"/>
              </w:rPr>
            </w:pPr>
            <w:r>
              <w:rPr>
                <w:rFonts w:cs="Times New Roman"/>
                <w:sz w:val="26"/>
                <w:szCs w:val="26"/>
              </w:rPr>
              <w:t>Step 1: import library</w:t>
            </w:r>
          </w:p>
        </w:tc>
      </w:tr>
      <w:tr w:rsidR="002C6BCB" w14:paraId="64143157" w14:textId="77777777" w:rsidTr="00024828">
        <w:tc>
          <w:tcPr>
            <w:tcW w:w="9287" w:type="dxa"/>
          </w:tcPr>
          <w:p w14:paraId="28E3CC29" w14:textId="77777777" w:rsidR="002C6BCB" w:rsidRPr="00741E47"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 = pd.read_csv(</w:t>
            </w:r>
            <w:r w:rsidRPr="00741E47">
              <w:rPr>
                <w:rFonts w:ascii="Courier New" w:eastAsia="Times New Roman" w:hAnsi="Courier New" w:cs="Courier New"/>
                <w:color w:val="A31515"/>
                <w:kern w:val="0"/>
                <w:sz w:val="21"/>
                <w:szCs w:val="21"/>
                <w:lang w:eastAsia="en-GB"/>
                <w14:ligatures w14:val="none"/>
              </w:rPr>
              <w:t>'/content/drive/MyDrive/BA/Dataset/TRX-USD.csv'</w:t>
            </w:r>
            <w:r w:rsidRPr="00741E47">
              <w:rPr>
                <w:rFonts w:ascii="Courier New" w:eastAsia="Times New Roman" w:hAnsi="Courier New" w:cs="Courier New"/>
                <w:color w:val="000000"/>
                <w:kern w:val="0"/>
                <w:sz w:val="21"/>
                <w:szCs w:val="21"/>
                <w:lang w:eastAsia="en-GB"/>
                <w14:ligatures w14:val="none"/>
              </w:rPr>
              <w:t>,usecols=[</w:t>
            </w:r>
            <w:r w:rsidRPr="00741E47">
              <w:rPr>
                <w:rFonts w:ascii="Courier New" w:eastAsia="Times New Roman" w:hAnsi="Courier New" w:cs="Courier New"/>
                <w:color w:val="A31515"/>
                <w:kern w:val="0"/>
                <w:sz w:val="21"/>
                <w:szCs w:val="21"/>
                <w:lang w:eastAsia="en-GB"/>
                <w14:ligatures w14:val="none"/>
              </w:rPr>
              <w:t>'Date'</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461BFD5D" w14:textId="77777777" w:rsidR="002C6BCB" w:rsidRPr="00741E47"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df.reset_index()[</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3AD3A2AA" w14:textId="77777777" w:rsidR="002C6BCB" w:rsidRDefault="002C6BCB" w:rsidP="00024828">
            <w:pPr>
              <w:spacing w:line="360" w:lineRule="auto"/>
              <w:jc w:val="center"/>
              <w:rPr>
                <w:rFonts w:cs="Times New Roman"/>
                <w:sz w:val="26"/>
                <w:szCs w:val="26"/>
              </w:rPr>
            </w:pPr>
            <w:r>
              <w:rPr>
                <w:rFonts w:cs="Times New Roman"/>
                <w:sz w:val="26"/>
                <w:szCs w:val="26"/>
              </w:rPr>
              <w:t>Step 2: Read data</w:t>
            </w:r>
          </w:p>
        </w:tc>
      </w:tr>
      <w:tr w:rsidR="002C6BCB" w14:paraId="163307EE" w14:textId="77777777" w:rsidTr="00024828">
        <w:tc>
          <w:tcPr>
            <w:tcW w:w="9287" w:type="dxa"/>
          </w:tcPr>
          <w:p w14:paraId="75B5D1C9" w14:textId="77777777" w:rsidR="002C6BCB" w:rsidRPr="00741E47"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scaler = MinMaxScaler(feature_range=(</w:t>
            </w:r>
            <w:r w:rsidRPr="00741E47">
              <w:rPr>
                <w:rFonts w:ascii="Courier New" w:eastAsia="Times New Roman" w:hAnsi="Courier New" w:cs="Courier New"/>
                <w:color w:val="098156"/>
                <w:kern w:val="0"/>
                <w:sz w:val="21"/>
                <w:szCs w:val="21"/>
                <w:lang w:eastAsia="en-GB"/>
                <w14:ligatures w14:val="none"/>
              </w:rPr>
              <w:t>0</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5B3DFD89" w14:textId="77777777" w:rsidR="002C6BCB" w:rsidRPr="00741E47"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scaler.fit_transform(np.array(df1).reshape(</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743451CC" w14:textId="77777777" w:rsidR="002C6BCB" w:rsidRDefault="002C6BCB" w:rsidP="00024828">
            <w:pPr>
              <w:spacing w:line="360" w:lineRule="auto"/>
              <w:jc w:val="center"/>
              <w:rPr>
                <w:rFonts w:cs="Times New Roman"/>
                <w:sz w:val="26"/>
                <w:szCs w:val="26"/>
              </w:rPr>
            </w:pPr>
            <w:r>
              <w:rPr>
                <w:rFonts w:cs="Times New Roman"/>
                <w:sz w:val="26"/>
                <w:szCs w:val="26"/>
              </w:rPr>
              <w:t>Step 3: Scale data</w:t>
            </w:r>
          </w:p>
        </w:tc>
      </w:tr>
      <w:tr w:rsidR="002C6BCB" w14:paraId="189A7040" w14:textId="77777777" w:rsidTr="00024828">
        <w:tc>
          <w:tcPr>
            <w:tcW w:w="9287" w:type="dxa"/>
          </w:tcPr>
          <w:p w14:paraId="3EC40303" w14:textId="48A78529" w:rsidR="002C6BCB" w:rsidRPr="00506A43"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train_size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w:t>
            </w:r>
            <w:r>
              <w:rPr>
                <w:rFonts w:ascii="Courier New" w:eastAsia="Times New Roman" w:hAnsi="Courier New" w:cs="Courier New"/>
                <w:color w:val="098156"/>
                <w:kern w:val="0"/>
                <w:sz w:val="21"/>
                <w:szCs w:val="21"/>
                <w:lang w:eastAsia="en-GB"/>
                <w14:ligatures w14:val="none"/>
              </w:rPr>
              <w:t>6</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00B463DC" w14:textId="77777777" w:rsidR="002C6BCB" w:rsidRPr="00506A4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test_size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0.2</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23679344" w14:textId="77777777" w:rsidR="002C6BCB" w:rsidRPr="00506A4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val_size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 - train_size - test_size</w:t>
            </w:r>
          </w:p>
          <w:p w14:paraId="57894EDA" w14:textId="77777777" w:rsidR="002C6BCB" w:rsidRPr="00506A4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49A2DA8C" w14:textId="77777777" w:rsidR="002C6BCB" w:rsidRPr="00506A4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train_data = df1[:train_size]</w:t>
            </w:r>
          </w:p>
          <w:p w14:paraId="07A70AD3" w14:textId="77777777" w:rsidR="002C6BCB" w:rsidRPr="00506A4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lastRenderedPageBreak/>
              <w:t>test_data = df1[train_size:train_size + test_size]</w:t>
            </w:r>
          </w:p>
          <w:p w14:paraId="2E56EB96" w14:textId="77777777" w:rsidR="002C6BCB" w:rsidRPr="00506A4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val_data = df1[train_size + test_size:]</w:t>
            </w:r>
          </w:p>
          <w:p w14:paraId="5798B667" w14:textId="77777777" w:rsidR="002C6BCB" w:rsidRDefault="002C6BCB" w:rsidP="00024828">
            <w:pPr>
              <w:spacing w:line="360" w:lineRule="auto"/>
              <w:jc w:val="center"/>
              <w:rPr>
                <w:rFonts w:cs="Times New Roman"/>
                <w:sz w:val="26"/>
                <w:szCs w:val="26"/>
              </w:rPr>
            </w:pPr>
            <w:r>
              <w:rPr>
                <w:rFonts w:cs="Times New Roman"/>
                <w:sz w:val="26"/>
                <w:szCs w:val="26"/>
              </w:rPr>
              <w:t>Step 4: Separate train, test, validate</w:t>
            </w:r>
          </w:p>
        </w:tc>
      </w:tr>
      <w:tr w:rsidR="002C6BCB" w14:paraId="1A95FA55" w14:textId="77777777" w:rsidTr="00024828">
        <w:tc>
          <w:tcPr>
            <w:tcW w:w="9287" w:type="dxa"/>
          </w:tcPr>
          <w:p w14:paraId="77D11120" w14:textId="77777777" w:rsidR="002C6BCB" w:rsidRPr="00646A03"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AF00DB"/>
                <w:kern w:val="0"/>
                <w:sz w:val="21"/>
                <w:szCs w:val="21"/>
                <w:lang w:eastAsia="en-GB"/>
                <w14:ligatures w14:val="none"/>
              </w:rPr>
              <w:lastRenderedPageBreak/>
              <w:t>import</w:t>
            </w:r>
            <w:r w:rsidRPr="00646A03">
              <w:rPr>
                <w:rFonts w:ascii="Courier New" w:eastAsia="Times New Roman" w:hAnsi="Courier New" w:cs="Courier New"/>
                <w:color w:val="000000"/>
                <w:kern w:val="0"/>
                <w:sz w:val="21"/>
                <w:szCs w:val="21"/>
                <w:lang w:eastAsia="en-GB"/>
                <w14:ligatures w14:val="none"/>
              </w:rPr>
              <w:t xml:space="preserve"> numpy</w:t>
            </w:r>
          </w:p>
          <w:p w14:paraId="2A8AFC93" w14:textId="77777777" w:rsidR="002C6BCB" w:rsidRPr="00646A0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FF"/>
                <w:kern w:val="0"/>
                <w:sz w:val="21"/>
                <w:szCs w:val="21"/>
                <w:lang w:eastAsia="en-GB"/>
                <w14:ligatures w14:val="none"/>
              </w:rPr>
              <w:t>def</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create_dataset</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01080"/>
                <w:kern w:val="0"/>
                <w:sz w:val="21"/>
                <w:szCs w:val="21"/>
                <w:lang w:eastAsia="en-GB"/>
                <w14:ligatures w14:val="none"/>
              </w:rPr>
              <w:t>dataset</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001080"/>
                <w:kern w:val="0"/>
                <w:sz w:val="21"/>
                <w:szCs w:val="21"/>
                <w:lang w:eastAsia="en-GB"/>
                <w14:ligatures w14:val="none"/>
              </w:rPr>
              <w:t>time_step</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3108684C" w14:textId="77777777" w:rsidR="002C6BCB" w:rsidRPr="00646A0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 dataY = [], []</w:t>
            </w:r>
          </w:p>
          <w:p w14:paraId="2A95FDBB" w14:textId="77777777" w:rsidR="002C6BCB" w:rsidRPr="00646A0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for</w:t>
            </w:r>
            <w:r w:rsidRPr="00646A03">
              <w:rPr>
                <w:rFonts w:ascii="Courier New" w:eastAsia="Times New Roman" w:hAnsi="Courier New" w:cs="Courier New"/>
                <w:color w:val="000000"/>
                <w:kern w:val="0"/>
                <w:sz w:val="21"/>
                <w:szCs w:val="21"/>
                <w:lang w:eastAsia="en-GB"/>
                <w14:ligatures w14:val="none"/>
              </w:rPr>
              <w:t xml:space="preserve"> i </w:t>
            </w:r>
            <w:r w:rsidRPr="00646A03">
              <w:rPr>
                <w:rFonts w:ascii="Courier New" w:eastAsia="Times New Roman" w:hAnsi="Courier New" w:cs="Courier New"/>
                <w:color w:val="0000FF"/>
                <w:kern w:val="0"/>
                <w:sz w:val="21"/>
                <w:szCs w:val="21"/>
                <w:lang w:eastAsia="en-GB"/>
                <w14:ligatures w14:val="none"/>
              </w:rPr>
              <w:t>in</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range</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795E26"/>
                <w:kern w:val="0"/>
                <w:sz w:val="21"/>
                <w:szCs w:val="21"/>
                <w:lang w:eastAsia="en-GB"/>
                <w14:ligatures w14:val="none"/>
              </w:rPr>
              <w:t>len</w:t>
            </w:r>
            <w:r w:rsidRPr="00646A03">
              <w:rPr>
                <w:rFonts w:ascii="Courier New" w:eastAsia="Times New Roman" w:hAnsi="Courier New" w:cs="Courier New"/>
                <w:color w:val="000000"/>
                <w:kern w:val="0"/>
                <w:sz w:val="21"/>
                <w:szCs w:val="21"/>
                <w:lang w:eastAsia="en-GB"/>
                <w14:ligatures w14:val="none"/>
              </w:rPr>
              <w:t xml:space="preserve">(dataset) - time_step - </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5733CBC5" w14:textId="77777777" w:rsidR="002C6BCB" w:rsidRPr="00646A0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a = dataset[i:(i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791D206D" w14:textId="77777777" w:rsidR="002C6BCB" w:rsidRPr="00646A0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dataX.append(a)</w:t>
            </w:r>
          </w:p>
          <w:p w14:paraId="6D71E9F5" w14:textId="77777777" w:rsidR="002C6BCB" w:rsidRPr="00646A0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dataY.append(dataset[i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46295FA7" w14:textId="77777777" w:rsidR="002C6BCB" w:rsidRPr="00646A03"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return</w:t>
            </w:r>
            <w:r w:rsidRPr="00646A03">
              <w:rPr>
                <w:rFonts w:ascii="Courier New" w:eastAsia="Times New Roman" w:hAnsi="Courier New" w:cs="Courier New"/>
                <w:color w:val="000000"/>
                <w:kern w:val="0"/>
                <w:sz w:val="21"/>
                <w:szCs w:val="21"/>
                <w:lang w:eastAsia="en-GB"/>
                <w14:ligatures w14:val="none"/>
              </w:rPr>
              <w:t xml:space="preserve"> numpy.array(dataX), numpy.array(dataY)</w:t>
            </w:r>
          </w:p>
          <w:p w14:paraId="3C47690D" w14:textId="77777777" w:rsidR="002C6BCB" w:rsidRDefault="002C6BCB" w:rsidP="00024828">
            <w:pPr>
              <w:spacing w:line="360" w:lineRule="auto"/>
              <w:jc w:val="center"/>
              <w:rPr>
                <w:rFonts w:cs="Times New Roman"/>
                <w:sz w:val="26"/>
                <w:szCs w:val="26"/>
              </w:rPr>
            </w:pPr>
            <w:r>
              <w:rPr>
                <w:rFonts w:cs="Times New Roman"/>
                <w:sz w:val="26"/>
                <w:szCs w:val="26"/>
              </w:rPr>
              <w:t>Step 5: Create function create_dataset with time_step</w:t>
            </w:r>
          </w:p>
        </w:tc>
      </w:tr>
      <w:tr w:rsidR="002C6BCB" w14:paraId="19087162" w14:textId="77777777" w:rsidTr="00024828">
        <w:tc>
          <w:tcPr>
            <w:tcW w:w="9287" w:type="dxa"/>
          </w:tcPr>
          <w:p w14:paraId="06B143DB" w14:textId="77777777" w:rsidR="002C6BCB" w:rsidRPr="00D35598"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 xml:space="preserve">time_step = </w:t>
            </w:r>
            <w:r w:rsidRPr="00D35598">
              <w:rPr>
                <w:rFonts w:ascii="Courier New" w:eastAsia="Times New Roman" w:hAnsi="Courier New" w:cs="Courier New"/>
                <w:color w:val="098156"/>
                <w:kern w:val="0"/>
                <w:sz w:val="21"/>
                <w:szCs w:val="21"/>
                <w:lang w:eastAsia="en-GB"/>
                <w14:ligatures w14:val="none"/>
              </w:rPr>
              <w:t>100</w:t>
            </w:r>
          </w:p>
          <w:p w14:paraId="5984EC25" w14:textId="77777777" w:rsidR="002C6BCB" w:rsidRPr="00D35598"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y_train = create_dataset(train_data, time_step)</w:t>
            </w:r>
          </w:p>
          <w:p w14:paraId="5B641B23" w14:textId="77777777" w:rsidR="002C6BCB" w:rsidRPr="00D35598"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yval = create_dataset(val_data, time_step)</w:t>
            </w:r>
          </w:p>
          <w:p w14:paraId="2A71E36F" w14:textId="77777777" w:rsidR="002C6BCB" w:rsidRPr="00D35598"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ytest = create_dataset(test_data, time_step)</w:t>
            </w:r>
          </w:p>
          <w:p w14:paraId="6E2EEB5E" w14:textId="77777777" w:rsidR="002C6BCB" w:rsidRDefault="002C6BCB" w:rsidP="00024828">
            <w:pPr>
              <w:spacing w:line="360" w:lineRule="auto"/>
              <w:jc w:val="center"/>
              <w:rPr>
                <w:rFonts w:cs="Times New Roman"/>
                <w:sz w:val="26"/>
                <w:szCs w:val="26"/>
              </w:rPr>
            </w:pPr>
            <w:r>
              <w:rPr>
                <w:rFonts w:cs="Times New Roman"/>
                <w:sz w:val="26"/>
                <w:szCs w:val="26"/>
              </w:rPr>
              <w:t>Step 6: Create dataset with time_step = 100</w:t>
            </w:r>
          </w:p>
        </w:tc>
      </w:tr>
      <w:tr w:rsidR="002C6BCB" w14:paraId="4A2D59CD" w14:textId="77777777" w:rsidTr="00024828">
        <w:tc>
          <w:tcPr>
            <w:tcW w:w="9287" w:type="dxa"/>
          </w:tcPr>
          <w:p w14:paraId="73F2765E" w14:textId="77777777" w:rsidR="002C6BCB" w:rsidRPr="00D35598"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 X_train.reshape(X_train.shape[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X_train.shape[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37B3F613" w14:textId="77777777" w:rsidR="002C6BCB" w:rsidRPr="00D35598"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 X_test.reshape(X_test.shape[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X_test.shape[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0DF40F8C" w14:textId="77777777" w:rsidR="002C6BCB" w:rsidRPr="00D35598"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 X_val.reshape(X_val.shape[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X_val.shape[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67051CC3" w14:textId="77777777" w:rsidR="002C6BCB" w:rsidRDefault="002C6BCB" w:rsidP="00024828">
            <w:pPr>
              <w:spacing w:line="360" w:lineRule="auto"/>
              <w:jc w:val="center"/>
              <w:rPr>
                <w:rFonts w:cs="Times New Roman"/>
                <w:sz w:val="26"/>
                <w:szCs w:val="26"/>
              </w:rPr>
            </w:pPr>
            <w:r>
              <w:rPr>
                <w:rFonts w:cs="Times New Roman"/>
                <w:sz w:val="26"/>
                <w:szCs w:val="26"/>
              </w:rPr>
              <w:t>Step 7: Reshape into shape (none,none,none) for LSTM</w:t>
            </w:r>
          </w:p>
        </w:tc>
      </w:tr>
      <w:tr w:rsidR="002C6BCB" w14:paraId="3F2889EB" w14:textId="77777777" w:rsidTr="00024828">
        <w:tc>
          <w:tcPr>
            <w:tcW w:w="9287" w:type="dxa"/>
          </w:tcPr>
          <w:p w14:paraId="48DAFC11" w14:textId="77777777" w:rsidR="002C6BCB" w:rsidRPr="006629D5"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 = Sequential()</w:t>
            </w:r>
          </w:p>
          <w:p w14:paraId="1404F5EA" w14:textId="77777777" w:rsidR="002C6BCB" w:rsidRPr="006629D5"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model.add(SimpleRNN(</w:t>
            </w:r>
            <w:r w:rsidRPr="006629D5">
              <w:rPr>
                <w:rFonts w:ascii="Courier New" w:eastAsia="Times New Roman" w:hAnsi="Courier New" w:cs="Courier New"/>
                <w:color w:val="098156"/>
                <w:kern w:val="0"/>
                <w:sz w:val="21"/>
                <w:szCs w:val="21"/>
                <w:lang w:eastAsia="en-GB"/>
                <w14:ligatures w14:val="none"/>
              </w:rPr>
              <w:t>50</w:t>
            </w:r>
            <w:r w:rsidRPr="006629D5">
              <w:rPr>
                <w:rFonts w:ascii="Courier New" w:eastAsia="Times New Roman" w:hAnsi="Courier New" w:cs="Courier New"/>
                <w:color w:val="000000"/>
                <w:kern w:val="0"/>
                <w:sz w:val="21"/>
                <w:szCs w:val="21"/>
                <w:lang w:eastAsia="en-GB"/>
                <w14:ligatures w14:val="none"/>
              </w:rPr>
              <w:t xml:space="preserve">, input_shape=(time_step, </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1D5ACE67" w14:textId="77777777" w:rsidR="002C6BCB" w:rsidRPr="006629D5"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model.add(Dense(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3FAD0854" w14:textId="77777777" w:rsidR="002C6BCB"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w:t>
            </w:r>
            <w:r w:rsidRPr="006629D5">
              <w:rPr>
                <w:rFonts w:ascii="Courier New" w:eastAsia="Times New Roman" w:hAnsi="Courier New" w:cs="Courier New"/>
                <w:color w:val="795E26"/>
                <w:kern w:val="0"/>
                <w:sz w:val="21"/>
                <w:szCs w:val="21"/>
                <w:lang w:eastAsia="en-GB"/>
                <w14:ligatures w14:val="none"/>
              </w:rPr>
              <w:t>compile</w:t>
            </w:r>
            <w:r w:rsidRPr="006629D5">
              <w:rPr>
                <w:rFonts w:ascii="Courier New" w:eastAsia="Times New Roman" w:hAnsi="Courier New" w:cs="Courier New"/>
                <w:color w:val="000000"/>
                <w:kern w:val="0"/>
                <w:sz w:val="21"/>
                <w:szCs w:val="21"/>
                <w:lang w:eastAsia="en-GB"/>
                <w14:ligatures w14:val="none"/>
              </w:rPr>
              <w:t>(loss=</w:t>
            </w:r>
            <w:r w:rsidRPr="006629D5">
              <w:rPr>
                <w:rFonts w:ascii="Courier New" w:eastAsia="Times New Roman" w:hAnsi="Courier New" w:cs="Courier New"/>
                <w:color w:val="A31515"/>
                <w:kern w:val="0"/>
                <w:sz w:val="21"/>
                <w:szCs w:val="21"/>
                <w:lang w:eastAsia="en-GB"/>
                <w14:ligatures w14:val="none"/>
              </w:rPr>
              <w:t>'mean_squared_error'</w:t>
            </w:r>
            <w:r w:rsidRPr="006629D5">
              <w:rPr>
                <w:rFonts w:ascii="Courier New" w:eastAsia="Times New Roman" w:hAnsi="Courier New" w:cs="Courier New"/>
                <w:color w:val="000000"/>
                <w:kern w:val="0"/>
                <w:sz w:val="21"/>
                <w:szCs w:val="21"/>
                <w:lang w:eastAsia="en-GB"/>
                <w14:ligatures w14:val="none"/>
              </w:rPr>
              <w:t>,optimizer=</w:t>
            </w:r>
            <w:r w:rsidRPr="006629D5">
              <w:rPr>
                <w:rFonts w:ascii="Courier New" w:eastAsia="Times New Roman" w:hAnsi="Courier New" w:cs="Courier New"/>
                <w:color w:val="A31515"/>
                <w:kern w:val="0"/>
                <w:sz w:val="21"/>
                <w:szCs w:val="21"/>
                <w:lang w:eastAsia="en-GB"/>
                <w14:ligatures w14:val="none"/>
              </w:rPr>
              <w:t>'adam'</w:t>
            </w:r>
            <w:r w:rsidRPr="006629D5">
              <w:rPr>
                <w:rFonts w:ascii="Courier New" w:eastAsia="Times New Roman" w:hAnsi="Courier New" w:cs="Courier New"/>
                <w:color w:val="000000"/>
                <w:kern w:val="0"/>
                <w:sz w:val="21"/>
                <w:szCs w:val="21"/>
                <w:lang w:eastAsia="en-GB"/>
                <w14:ligatures w14:val="none"/>
              </w:rPr>
              <w:t>)</w:t>
            </w:r>
          </w:p>
          <w:p w14:paraId="6C256038" w14:textId="77777777" w:rsidR="002C6BCB" w:rsidRPr="006629D5"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model.fit(X_train,y_train,validation_data=(X_test,ytest),epochs=</w:t>
            </w:r>
            <w:r w:rsidRPr="006629D5">
              <w:rPr>
                <w:rFonts w:ascii="Courier New" w:eastAsia="Times New Roman" w:hAnsi="Courier New" w:cs="Courier New"/>
                <w:color w:val="098156"/>
                <w:kern w:val="0"/>
                <w:sz w:val="21"/>
                <w:szCs w:val="21"/>
                <w:lang w:eastAsia="en-GB"/>
                <w14:ligatures w14:val="none"/>
              </w:rPr>
              <w:t>100</w:t>
            </w:r>
            <w:r w:rsidRPr="006629D5">
              <w:rPr>
                <w:rFonts w:ascii="Courier New" w:eastAsia="Times New Roman" w:hAnsi="Courier New" w:cs="Courier New"/>
                <w:color w:val="000000"/>
                <w:kern w:val="0"/>
                <w:sz w:val="21"/>
                <w:szCs w:val="21"/>
                <w:lang w:eastAsia="en-GB"/>
                <w14:ligatures w14:val="none"/>
              </w:rPr>
              <w:t>,batch_size=</w:t>
            </w:r>
            <w:r w:rsidRPr="006629D5">
              <w:rPr>
                <w:rFonts w:ascii="Courier New" w:eastAsia="Times New Roman" w:hAnsi="Courier New" w:cs="Courier New"/>
                <w:color w:val="098156"/>
                <w:kern w:val="0"/>
                <w:sz w:val="21"/>
                <w:szCs w:val="21"/>
                <w:lang w:eastAsia="en-GB"/>
                <w14:ligatures w14:val="none"/>
              </w:rPr>
              <w:t>64</w:t>
            </w:r>
            <w:r w:rsidRPr="006629D5">
              <w:rPr>
                <w:rFonts w:ascii="Courier New" w:eastAsia="Times New Roman" w:hAnsi="Courier New" w:cs="Courier New"/>
                <w:color w:val="000000"/>
                <w:kern w:val="0"/>
                <w:sz w:val="21"/>
                <w:szCs w:val="21"/>
                <w:lang w:eastAsia="en-GB"/>
                <w14:ligatures w14:val="none"/>
              </w:rPr>
              <w:t>,verbose=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70E93F26" w14:textId="77777777" w:rsidR="002C6BCB" w:rsidRDefault="002C6BCB" w:rsidP="00024828">
            <w:pPr>
              <w:spacing w:line="360" w:lineRule="auto"/>
              <w:jc w:val="center"/>
              <w:rPr>
                <w:rFonts w:cs="Times New Roman"/>
                <w:sz w:val="26"/>
                <w:szCs w:val="26"/>
              </w:rPr>
            </w:pPr>
            <w:r>
              <w:rPr>
                <w:rFonts w:cs="Times New Roman"/>
                <w:sz w:val="26"/>
                <w:szCs w:val="26"/>
              </w:rPr>
              <w:t xml:space="preserve">Step 8: Apply SimpleRNN </w:t>
            </w:r>
          </w:p>
        </w:tc>
      </w:tr>
      <w:tr w:rsidR="002C6BCB" w:rsidRPr="006629D5" w14:paraId="18398913" w14:textId="77777777" w:rsidTr="00024828">
        <w:tc>
          <w:tcPr>
            <w:tcW w:w="9287" w:type="dxa"/>
          </w:tcPr>
          <w:p w14:paraId="113FD29E" w14:textId="77777777" w:rsidR="002C6BCB" w:rsidRPr="00DA0857"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model.predict(X_train)</w:t>
            </w:r>
          </w:p>
          <w:p w14:paraId="587FAD7F" w14:textId="77777777" w:rsidR="002C6BCB" w:rsidRPr="00DA0857"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model.predict(X_test)</w:t>
            </w:r>
          </w:p>
          <w:p w14:paraId="352FC085" w14:textId="77777777" w:rsidR="002C6BCB" w:rsidRPr="00DA0857"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model.predict(X_val)</w:t>
            </w:r>
          </w:p>
          <w:p w14:paraId="03F990ED" w14:textId="77777777" w:rsidR="002C6BCB" w:rsidRPr="006629D5" w:rsidRDefault="002C6BCB"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9: Predict train, test, validate</w:t>
            </w:r>
          </w:p>
        </w:tc>
      </w:tr>
      <w:tr w:rsidR="002C6BCB" w:rsidRPr="006629D5" w14:paraId="195EEFFD" w14:textId="77777777" w:rsidTr="00024828">
        <w:tc>
          <w:tcPr>
            <w:tcW w:w="9287" w:type="dxa"/>
          </w:tcPr>
          <w:p w14:paraId="724C617C" w14:textId="77777777" w:rsidR="002C6BCB" w:rsidRPr="00DA0857"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scaler.inverse_transform(train_predict)</w:t>
            </w:r>
          </w:p>
          <w:p w14:paraId="7744CC1A" w14:textId="77777777" w:rsidR="002C6BCB" w:rsidRPr="00DA0857"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scaler.inverse_transform(y_pred)</w:t>
            </w:r>
          </w:p>
          <w:p w14:paraId="2556FD9A" w14:textId="77777777" w:rsidR="002C6BCB"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scaler.inverse_transform(y_pred_val)</w:t>
            </w:r>
          </w:p>
          <w:p w14:paraId="154BD60A" w14:textId="77777777" w:rsidR="002C6BCB" w:rsidRPr="006629D5" w:rsidRDefault="002C6BCB"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10: Normalise data</w:t>
            </w:r>
          </w:p>
        </w:tc>
      </w:tr>
      <w:tr w:rsidR="002C6BCB" w:rsidRPr="00DA0857" w14:paraId="2AE994ED" w14:textId="77777777" w:rsidTr="00024828">
        <w:tc>
          <w:tcPr>
            <w:tcW w:w="9287" w:type="dxa"/>
          </w:tcPr>
          <w:p w14:paraId="6A2972C8" w14:textId="77777777" w:rsidR="002C6BCB" w:rsidRPr="005F7A89"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'---------VALIDATE----------'</w:t>
            </w:r>
            <w:r w:rsidRPr="005F7A89">
              <w:rPr>
                <w:rFonts w:ascii="Courier New" w:eastAsia="Times New Roman" w:hAnsi="Courier New" w:cs="Courier New"/>
                <w:color w:val="000000"/>
                <w:kern w:val="0"/>
                <w:sz w:val="21"/>
                <w:szCs w:val="21"/>
                <w:lang w:eastAsia="en-GB"/>
                <w14:ligatures w14:val="none"/>
              </w:rPr>
              <w:t>)</w:t>
            </w:r>
          </w:p>
          <w:p w14:paraId="5325537F"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 (yval - y_pred_val) / yval )) * </w:t>
            </w:r>
            <w:r w:rsidRPr="005F7A89">
              <w:rPr>
                <w:rFonts w:ascii="Courier New" w:eastAsia="Times New Roman" w:hAnsi="Courier New" w:cs="Courier New"/>
                <w:color w:val="098156"/>
                <w:kern w:val="0"/>
                <w:sz w:val="21"/>
                <w:szCs w:val="21"/>
                <w:lang w:eastAsia="en-GB"/>
                <w14:ligatures w14:val="none"/>
              </w:rPr>
              <w:t>100</w:t>
            </w:r>
          </w:p>
          <w:p w14:paraId="5A011E1B"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valid_mape)</w:t>
            </w:r>
          </w:p>
          <w:p w14:paraId="77ECCC05"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(y_pred_val - yval))</w:t>
            </w:r>
          </w:p>
          <w:p w14:paraId="525BD054"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valid_mae)</w:t>
            </w:r>
          </w:p>
          <w:p w14:paraId="275411BD"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valid_rmse = np.sqrt(np.mean((y_pred_val - yval)**</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5F3956BA"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valid_rmse)</w:t>
            </w:r>
          </w:p>
          <w:p w14:paraId="35C0F9F5"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4742046B"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'---------TEST-------------'</w:t>
            </w:r>
            <w:r w:rsidRPr="005F7A89">
              <w:rPr>
                <w:rFonts w:ascii="Courier New" w:eastAsia="Times New Roman" w:hAnsi="Courier New" w:cs="Courier New"/>
                <w:color w:val="000000"/>
                <w:kern w:val="0"/>
                <w:sz w:val="21"/>
                <w:szCs w:val="21"/>
                <w:lang w:eastAsia="en-GB"/>
                <w14:ligatures w14:val="none"/>
              </w:rPr>
              <w:t>)</w:t>
            </w:r>
          </w:p>
          <w:p w14:paraId="4AB06399"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((ytest - y_pred) / ytest)) * </w:t>
            </w:r>
            <w:r w:rsidRPr="005F7A89">
              <w:rPr>
                <w:rFonts w:ascii="Courier New" w:eastAsia="Times New Roman" w:hAnsi="Courier New" w:cs="Courier New"/>
                <w:color w:val="098156"/>
                <w:kern w:val="0"/>
                <w:sz w:val="21"/>
                <w:szCs w:val="21"/>
                <w:lang w:eastAsia="en-GB"/>
                <w14:ligatures w14:val="none"/>
              </w:rPr>
              <w:t>100</w:t>
            </w:r>
          </w:p>
          <w:p w14:paraId="6BE9BF8B"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lastRenderedPageBreak/>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test_mape)</w:t>
            </w:r>
          </w:p>
          <w:p w14:paraId="016624F8"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 - ytest))</w:t>
            </w:r>
          </w:p>
          <w:p w14:paraId="46A5001B"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test_mae)</w:t>
            </w:r>
          </w:p>
          <w:p w14:paraId="4301E69F"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test_rmse = np.sqrt(np.mean((y_pred - ytest)**</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3AF94CC3"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test_rmse)</w:t>
            </w:r>
          </w:p>
          <w:p w14:paraId="09029701" w14:textId="77777777" w:rsidR="002C6BCB" w:rsidRPr="005F7A89"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4367C3C0" w14:textId="77777777" w:rsidR="002C6BCB"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7ECD740A" w14:textId="77777777" w:rsidR="002C6BCB" w:rsidRPr="00DA0857" w:rsidRDefault="002C6BCB" w:rsidP="00024828">
            <w:pPr>
              <w:spacing w:line="360" w:lineRule="auto"/>
              <w:jc w:val="center"/>
              <w:rPr>
                <w:rFonts w:ascii="Courier New" w:eastAsia="Times New Roman" w:hAnsi="Courier New" w:cs="Courier New"/>
                <w:color w:val="000000"/>
                <w:kern w:val="0"/>
                <w:sz w:val="21"/>
                <w:szCs w:val="21"/>
                <w:lang w:eastAsia="en-GB"/>
                <w14:ligatures w14:val="none"/>
              </w:rPr>
            </w:pPr>
            <w:r w:rsidRPr="005F7A89">
              <w:rPr>
                <w:rFonts w:cs="Times New Roman"/>
                <w:sz w:val="26"/>
                <w:szCs w:val="26"/>
              </w:rPr>
              <w:t>Step 11: Evaluate RNN model with MAPE, MAE, RMSE</w:t>
            </w:r>
          </w:p>
        </w:tc>
      </w:tr>
      <w:tr w:rsidR="002C6BCB" w:rsidRPr="005F7A89" w14:paraId="7D34DE5D" w14:textId="77777777" w:rsidTr="00024828">
        <w:tc>
          <w:tcPr>
            <w:tcW w:w="9287" w:type="dxa"/>
          </w:tcPr>
          <w:p w14:paraId="5E031426" w14:textId="77777777" w:rsidR="002C6BCB" w:rsidRPr="006C3270" w:rsidRDefault="002C6BCB">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lastRenderedPageBreak/>
              <w:t>train_data_index = pd.RangeIndex(start=</w:t>
            </w:r>
            <w:r w:rsidRPr="006C3270">
              <w:rPr>
                <w:rFonts w:ascii="Courier New" w:eastAsia="Times New Roman" w:hAnsi="Courier New" w:cs="Courier New"/>
                <w:color w:val="098156"/>
                <w:kern w:val="0"/>
                <w:sz w:val="21"/>
                <w:szCs w:val="21"/>
                <w:lang w:eastAsia="en-GB"/>
                <w14:ligatures w14:val="none"/>
              </w:rPr>
              <w:t>0</w:t>
            </w:r>
            <w:r w:rsidRPr="006C3270">
              <w:rPr>
                <w:rFonts w:ascii="Courier New" w:eastAsia="Times New Roman" w:hAnsi="Courier New" w:cs="Courier New"/>
                <w:color w:val="000000"/>
                <w:kern w:val="0"/>
                <w:sz w:val="21"/>
                <w:szCs w:val="21"/>
                <w:lang w:eastAsia="en-GB"/>
                <w14:ligatures w14:val="none"/>
              </w:rPr>
              <w:t>, stop=train_size,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3728DDA8"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plt.plot(scaler.inverse_transform(train_data))</w:t>
            </w:r>
          </w:p>
          <w:p w14:paraId="35CC466E"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78B6BFFA"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15EFC7BE"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plt.plot(test_data_index,scaler.inverse_transform(test_data))</w:t>
            </w:r>
          </w:p>
          <w:p w14:paraId="2ACE897C"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507D1C22"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plt.plot(test_data_index,(y_pred))</w:t>
            </w:r>
          </w:p>
          <w:p w14:paraId="6AAD2621"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0F9CC1C4"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0BC246C3"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plt.plot(val_data_index,scaler.inverse_transform(val_data))</w:t>
            </w:r>
          </w:p>
          <w:p w14:paraId="3721500D"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1408D8D1"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plt.plot(val_data_index,y_pred_val)</w:t>
            </w:r>
          </w:p>
          <w:p w14:paraId="32729874"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714F5B67"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plt.legend([</w:t>
            </w:r>
            <w:r w:rsidRPr="006C3270">
              <w:rPr>
                <w:rFonts w:ascii="Courier New" w:eastAsia="Times New Roman" w:hAnsi="Courier New" w:cs="Courier New"/>
                <w:color w:val="A31515"/>
                <w:kern w:val="0"/>
                <w:sz w:val="21"/>
                <w:szCs w:val="21"/>
                <w:lang w:eastAsia="en-GB"/>
                <w14:ligatures w14:val="none"/>
              </w:rPr>
              <w:t>'Train'</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'Test'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'Predict'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'ValidatePred'</w:t>
            </w:r>
            <w:r w:rsidRPr="006C3270">
              <w:rPr>
                <w:rFonts w:ascii="Courier New" w:eastAsia="Times New Roman" w:hAnsi="Courier New" w:cs="Courier New"/>
                <w:color w:val="000000"/>
                <w:kern w:val="0"/>
                <w:sz w:val="21"/>
                <w:szCs w:val="21"/>
                <w:lang w:eastAsia="en-GB"/>
                <w14:ligatures w14:val="none"/>
              </w:rPr>
              <w:t>])</w:t>
            </w:r>
          </w:p>
          <w:p w14:paraId="0C726047" w14:textId="77777777" w:rsidR="002C6BCB" w:rsidRPr="006C3270" w:rsidRDefault="002C6BCB"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plt.show()</w:t>
            </w:r>
          </w:p>
          <w:p w14:paraId="1AE43FF7" w14:textId="0D9C1DAB" w:rsidR="002C6BCB" w:rsidRDefault="002C6BCB" w:rsidP="00024828">
            <w:pPr>
              <w:shd w:val="clear" w:color="auto" w:fill="F7F7F7"/>
              <w:spacing w:line="285" w:lineRule="atLeast"/>
              <w:rPr>
                <w:rFonts w:ascii="Courier New" w:eastAsia="Times New Roman" w:hAnsi="Courier New" w:cs="Courier New"/>
                <w:color w:val="795E26"/>
                <w:kern w:val="0"/>
                <w:sz w:val="21"/>
                <w:szCs w:val="21"/>
                <w:lang w:eastAsia="en-GB"/>
                <w14:ligatures w14:val="none"/>
              </w:rPr>
            </w:pPr>
          </w:p>
          <w:p w14:paraId="417694BD" w14:textId="77777777" w:rsidR="002C6BCB" w:rsidRPr="005F7A89" w:rsidRDefault="002C6BCB" w:rsidP="00024828">
            <w:pPr>
              <w:spacing w:line="360" w:lineRule="auto"/>
              <w:jc w:val="center"/>
              <w:rPr>
                <w:rFonts w:ascii="Courier New" w:eastAsia="Times New Roman" w:hAnsi="Courier New" w:cs="Courier New"/>
                <w:color w:val="795E26"/>
                <w:kern w:val="0"/>
                <w:sz w:val="21"/>
                <w:szCs w:val="21"/>
                <w:lang w:eastAsia="en-GB"/>
                <w14:ligatures w14:val="none"/>
              </w:rPr>
            </w:pPr>
            <w:r w:rsidRPr="005F7A89">
              <w:rPr>
                <w:rFonts w:cs="Times New Roman"/>
                <w:sz w:val="26"/>
                <w:szCs w:val="26"/>
              </w:rPr>
              <w:t>Step 12: Plot data</w:t>
            </w:r>
          </w:p>
        </w:tc>
      </w:tr>
    </w:tbl>
    <w:p w14:paraId="3AF63BDD" w14:textId="14323B8B" w:rsidR="002C6BCB" w:rsidRDefault="002C6BCB" w:rsidP="002C6BCB">
      <w:pPr>
        <w:jc w:val="center"/>
        <w:rPr>
          <w:i/>
          <w:iCs/>
          <w:sz w:val="26"/>
          <w:szCs w:val="26"/>
          <w:lang w:val="en-US"/>
        </w:rPr>
      </w:pPr>
      <w:r w:rsidRPr="002C6BCB">
        <w:rPr>
          <w:i/>
          <w:iCs/>
          <w:sz w:val="26"/>
          <w:szCs w:val="26"/>
          <w:lang w:val="en-US"/>
        </w:rPr>
        <w:t>Result of model RNN</w:t>
      </w:r>
      <w:r w:rsidR="00FF3E5C">
        <w:rPr>
          <w:i/>
          <w:iCs/>
          <w:sz w:val="26"/>
          <w:szCs w:val="26"/>
          <w:lang w:val="en-US"/>
        </w:rPr>
        <w:t xml:space="preserve"> </w:t>
      </w:r>
      <w:r w:rsidRPr="002C6BCB">
        <w:rPr>
          <w:i/>
          <w:iCs/>
          <w:sz w:val="26"/>
          <w:szCs w:val="26"/>
          <w:lang w:val="en-US"/>
        </w:rPr>
        <w:t>6-2-2</w:t>
      </w:r>
    </w:p>
    <w:p w14:paraId="6EEF6C3D" w14:textId="49AB1E3A" w:rsidR="00F91604" w:rsidRDefault="00F91604" w:rsidP="00F91604">
      <w:pPr>
        <w:rPr>
          <w:i/>
          <w:iCs/>
          <w:sz w:val="26"/>
          <w:szCs w:val="26"/>
          <w:lang w:val="en-US"/>
        </w:rPr>
      </w:pPr>
      <w:r>
        <w:rPr>
          <w:i/>
          <w:iCs/>
          <w:sz w:val="26"/>
          <w:szCs w:val="26"/>
          <w:lang w:val="en-US"/>
        </w:rPr>
        <w:t xml:space="preserve">Visualise data: </w:t>
      </w:r>
    </w:p>
    <w:tbl>
      <w:tblPr>
        <w:tblStyle w:val="TableGrid"/>
        <w:tblW w:w="0" w:type="auto"/>
        <w:tblLook w:val="04A0" w:firstRow="1" w:lastRow="0" w:firstColumn="1" w:lastColumn="0" w:noHBand="0" w:noVBand="1"/>
      </w:tblPr>
      <w:tblGrid>
        <w:gridCol w:w="9287"/>
      </w:tblGrid>
      <w:tr w:rsidR="00F91604" w14:paraId="5F85A0F9" w14:textId="77777777" w:rsidTr="008D42DD">
        <w:tc>
          <w:tcPr>
            <w:tcW w:w="9287" w:type="dxa"/>
          </w:tcPr>
          <w:p w14:paraId="67257297" w14:textId="7E8546D9" w:rsidR="00F91604" w:rsidRDefault="00C17B07" w:rsidP="00F91604">
            <w:pPr>
              <w:jc w:val="center"/>
              <w:rPr>
                <w:i/>
                <w:iCs/>
                <w:sz w:val="26"/>
                <w:szCs w:val="26"/>
                <w:lang w:val="en-US"/>
              </w:rPr>
            </w:pPr>
            <w:r w:rsidRPr="00C17B07">
              <w:rPr>
                <w:i/>
                <w:iCs/>
                <w:sz w:val="26"/>
                <w:szCs w:val="26"/>
                <w:lang w:val="en-US"/>
              </w:rPr>
              <w:lastRenderedPageBreak/>
              <w:drawing>
                <wp:inline distT="0" distB="0" distL="0" distR="0" wp14:anchorId="59FBDCDB" wp14:editId="2E54984C">
                  <wp:extent cx="5760085" cy="4134485"/>
                  <wp:effectExtent l="0" t="0" r="0" b="0"/>
                  <wp:docPr id="52307718" name="Picture 5230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718" name=""/>
                          <pic:cNvPicPr/>
                        </pic:nvPicPr>
                        <pic:blipFill>
                          <a:blip r:embed="rId14"/>
                          <a:stretch>
                            <a:fillRect/>
                          </a:stretch>
                        </pic:blipFill>
                        <pic:spPr>
                          <a:xfrm>
                            <a:off x="0" y="0"/>
                            <a:ext cx="5760085" cy="4134485"/>
                          </a:xfrm>
                          <a:prstGeom prst="rect">
                            <a:avLst/>
                          </a:prstGeom>
                        </pic:spPr>
                      </pic:pic>
                    </a:graphicData>
                  </a:graphic>
                </wp:inline>
              </w:drawing>
            </w:r>
          </w:p>
          <w:p w14:paraId="22AA08D0" w14:textId="77777777" w:rsidR="00F91604" w:rsidRDefault="00F91604" w:rsidP="00F91604">
            <w:pPr>
              <w:jc w:val="center"/>
              <w:rPr>
                <w:i/>
                <w:iCs/>
                <w:sz w:val="26"/>
                <w:szCs w:val="26"/>
                <w:lang w:val="en-US"/>
              </w:rPr>
            </w:pPr>
            <w:r>
              <w:rPr>
                <w:i/>
                <w:iCs/>
                <w:sz w:val="26"/>
                <w:szCs w:val="26"/>
                <w:lang w:val="en-US"/>
              </w:rPr>
              <w:t>Result of model RNN on 7-2-1</w:t>
            </w:r>
          </w:p>
          <w:p w14:paraId="7020D400" w14:textId="4AFEF704" w:rsidR="00F91604" w:rsidRDefault="00903FC1" w:rsidP="00F91604">
            <w:pPr>
              <w:jc w:val="center"/>
              <w:rPr>
                <w:i/>
                <w:iCs/>
                <w:sz w:val="26"/>
                <w:szCs w:val="26"/>
                <w:lang w:val="en-US"/>
              </w:rPr>
            </w:pPr>
            <w:r w:rsidRPr="00903FC1">
              <w:rPr>
                <w:i/>
                <w:iCs/>
                <w:sz w:val="26"/>
                <w:szCs w:val="26"/>
                <w:lang w:val="en-US"/>
              </w:rPr>
              <w:drawing>
                <wp:inline distT="0" distB="0" distL="0" distR="0" wp14:anchorId="32573856" wp14:editId="57190A97">
                  <wp:extent cx="5760085" cy="4133215"/>
                  <wp:effectExtent l="0" t="0" r="0" b="635"/>
                  <wp:docPr id="597930453" name="Picture 59793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0453" name=""/>
                          <pic:cNvPicPr/>
                        </pic:nvPicPr>
                        <pic:blipFill>
                          <a:blip r:embed="rId15"/>
                          <a:stretch>
                            <a:fillRect/>
                          </a:stretch>
                        </pic:blipFill>
                        <pic:spPr>
                          <a:xfrm>
                            <a:off x="0" y="0"/>
                            <a:ext cx="5760085" cy="4133215"/>
                          </a:xfrm>
                          <a:prstGeom prst="rect">
                            <a:avLst/>
                          </a:prstGeom>
                        </pic:spPr>
                      </pic:pic>
                    </a:graphicData>
                  </a:graphic>
                </wp:inline>
              </w:drawing>
            </w:r>
          </w:p>
          <w:p w14:paraId="3671E5EF" w14:textId="77777777" w:rsidR="00F91604" w:rsidRDefault="00F91604" w:rsidP="00F91604">
            <w:pPr>
              <w:jc w:val="center"/>
              <w:rPr>
                <w:i/>
                <w:iCs/>
                <w:sz w:val="26"/>
                <w:szCs w:val="26"/>
                <w:lang w:val="en-US"/>
              </w:rPr>
            </w:pPr>
            <w:r>
              <w:rPr>
                <w:i/>
                <w:iCs/>
                <w:sz w:val="26"/>
                <w:szCs w:val="26"/>
                <w:lang w:val="en-US"/>
              </w:rPr>
              <w:t>Result of model RNN on 5-3-2</w:t>
            </w:r>
          </w:p>
          <w:p w14:paraId="4A8EC4E2" w14:textId="2430B1BD" w:rsidR="00F91604" w:rsidRDefault="00F00753" w:rsidP="00F00753">
            <w:pPr>
              <w:jc w:val="center"/>
              <w:rPr>
                <w:i/>
                <w:iCs/>
                <w:sz w:val="26"/>
                <w:szCs w:val="26"/>
                <w:lang w:val="en-US"/>
              </w:rPr>
            </w:pPr>
            <w:r w:rsidRPr="00F00753">
              <w:rPr>
                <w:i/>
                <w:iCs/>
                <w:sz w:val="26"/>
                <w:szCs w:val="26"/>
                <w:lang w:val="en-US"/>
              </w:rPr>
              <w:lastRenderedPageBreak/>
              <w:drawing>
                <wp:inline distT="0" distB="0" distL="0" distR="0" wp14:anchorId="694FB250" wp14:editId="31788A58">
                  <wp:extent cx="5760085" cy="4196080"/>
                  <wp:effectExtent l="0" t="0" r="0" b="0"/>
                  <wp:docPr id="492079419" name="Picture 49207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9419" name=""/>
                          <pic:cNvPicPr/>
                        </pic:nvPicPr>
                        <pic:blipFill>
                          <a:blip r:embed="rId16"/>
                          <a:stretch>
                            <a:fillRect/>
                          </a:stretch>
                        </pic:blipFill>
                        <pic:spPr>
                          <a:xfrm>
                            <a:off x="0" y="0"/>
                            <a:ext cx="5760085" cy="4196080"/>
                          </a:xfrm>
                          <a:prstGeom prst="rect">
                            <a:avLst/>
                          </a:prstGeom>
                        </pic:spPr>
                      </pic:pic>
                    </a:graphicData>
                  </a:graphic>
                </wp:inline>
              </w:drawing>
            </w:r>
          </w:p>
          <w:p w14:paraId="622401BE" w14:textId="77777777" w:rsidR="00F91604" w:rsidRDefault="00F91604" w:rsidP="00F91604">
            <w:pPr>
              <w:jc w:val="center"/>
              <w:rPr>
                <w:i/>
                <w:iCs/>
                <w:sz w:val="26"/>
                <w:szCs w:val="26"/>
                <w:lang w:val="en-US"/>
              </w:rPr>
            </w:pPr>
            <w:r>
              <w:rPr>
                <w:i/>
                <w:iCs/>
                <w:sz w:val="26"/>
                <w:szCs w:val="26"/>
                <w:lang w:val="en-US"/>
              </w:rPr>
              <w:t>Result of model RNN on 6-2-2</w:t>
            </w:r>
          </w:p>
          <w:p w14:paraId="73D8CEE2" w14:textId="1A63C897" w:rsidR="00F91604" w:rsidRPr="0077253D" w:rsidRDefault="00F91604" w:rsidP="00F91604">
            <w:pPr>
              <w:jc w:val="center"/>
              <w:rPr>
                <w:i/>
                <w:iCs/>
                <w:sz w:val="26"/>
                <w:szCs w:val="26"/>
                <w:lang w:val="en-US"/>
              </w:rPr>
            </w:pPr>
            <w:r>
              <w:rPr>
                <w:i/>
                <w:iCs/>
                <w:sz w:val="26"/>
                <w:szCs w:val="26"/>
                <w:lang w:val="en-US"/>
              </w:rPr>
              <w:t>TRX</w:t>
            </w:r>
          </w:p>
        </w:tc>
      </w:tr>
      <w:tr w:rsidR="00F91604" w14:paraId="4B0AB5D5" w14:textId="77777777" w:rsidTr="008D42DD">
        <w:tc>
          <w:tcPr>
            <w:tcW w:w="9287" w:type="dxa"/>
          </w:tcPr>
          <w:p w14:paraId="74EE785A" w14:textId="5677AFC9" w:rsidR="00F91604" w:rsidRDefault="00F00753" w:rsidP="00F91604">
            <w:pPr>
              <w:jc w:val="center"/>
              <w:rPr>
                <w:i/>
                <w:iCs/>
                <w:sz w:val="26"/>
                <w:szCs w:val="26"/>
                <w:lang w:val="en-US"/>
              </w:rPr>
            </w:pPr>
            <w:r w:rsidRPr="00F00753">
              <w:rPr>
                <w:i/>
                <w:iCs/>
                <w:sz w:val="26"/>
                <w:szCs w:val="26"/>
                <w:lang w:val="en-US"/>
              </w:rPr>
              <w:lastRenderedPageBreak/>
              <w:drawing>
                <wp:inline distT="0" distB="0" distL="0" distR="0" wp14:anchorId="489F98D2" wp14:editId="2DB69239">
                  <wp:extent cx="5760085" cy="4231640"/>
                  <wp:effectExtent l="0" t="0" r="0" b="0"/>
                  <wp:docPr id="1730519522" name="Picture 17305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9522" name=""/>
                          <pic:cNvPicPr/>
                        </pic:nvPicPr>
                        <pic:blipFill>
                          <a:blip r:embed="rId17"/>
                          <a:stretch>
                            <a:fillRect/>
                          </a:stretch>
                        </pic:blipFill>
                        <pic:spPr>
                          <a:xfrm>
                            <a:off x="0" y="0"/>
                            <a:ext cx="5760085" cy="4231640"/>
                          </a:xfrm>
                          <a:prstGeom prst="rect">
                            <a:avLst/>
                          </a:prstGeom>
                        </pic:spPr>
                      </pic:pic>
                    </a:graphicData>
                  </a:graphic>
                </wp:inline>
              </w:drawing>
            </w:r>
          </w:p>
          <w:p w14:paraId="7B8C1BF0" w14:textId="77777777" w:rsidR="00F91604" w:rsidRDefault="00F91604" w:rsidP="00F91604">
            <w:pPr>
              <w:jc w:val="center"/>
              <w:rPr>
                <w:i/>
                <w:iCs/>
                <w:sz w:val="26"/>
                <w:szCs w:val="26"/>
                <w:lang w:val="en-US"/>
              </w:rPr>
            </w:pPr>
            <w:r>
              <w:rPr>
                <w:i/>
                <w:iCs/>
                <w:sz w:val="26"/>
                <w:szCs w:val="26"/>
                <w:lang w:val="en-US"/>
              </w:rPr>
              <w:t>Result of model RNN on 7-2-1</w:t>
            </w:r>
          </w:p>
          <w:p w14:paraId="4918C125" w14:textId="52141A24" w:rsidR="00F91604" w:rsidRDefault="00F0317E" w:rsidP="00F91604">
            <w:pPr>
              <w:jc w:val="center"/>
              <w:rPr>
                <w:i/>
                <w:iCs/>
                <w:sz w:val="26"/>
                <w:szCs w:val="26"/>
                <w:lang w:val="en-US"/>
              </w:rPr>
            </w:pPr>
            <w:r w:rsidRPr="00F0317E">
              <w:rPr>
                <w:i/>
                <w:iCs/>
                <w:sz w:val="26"/>
                <w:szCs w:val="26"/>
                <w:lang w:val="en-US"/>
              </w:rPr>
              <w:lastRenderedPageBreak/>
              <w:drawing>
                <wp:inline distT="0" distB="0" distL="0" distR="0" wp14:anchorId="683BA646" wp14:editId="5366CB68">
                  <wp:extent cx="5760085" cy="4248150"/>
                  <wp:effectExtent l="0" t="0" r="0" b="0"/>
                  <wp:docPr id="125514737" name="Picture 12551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737" name=""/>
                          <pic:cNvPicPr/>
                        </pic:nvPicPr>
                        <pic:blipFill>
                          <a:blip r:embed="rId18"/>
                          <a:stretch>
                            <a:fillRect/>
                          </a:stretch>
                        </pic:blipFill>
                        <pic:spPr>
                          <a:xfrm>
                            <a:off x="0" y="0"/>
                            <a:ext cx="5760085" cy="4248150"/>
                          </a:xfrm>
                          <a:prstGeom prst="rect">
                            <a:avLst/>
                          </a:prstGeom>
                        </pic:spPr>
                      </pic:pic>
                    </a:graphicData>
                  </a:graphic>
                </wp:inline>
              </w:drawing>
            </w:r>
          </w:p>
          <w:p w14:paraId="55B68520" w14:textId="77777777" w:rsidR="00F91604" w:rsidRDefault="00F91604" w:rsidP="00F91604">
            <w:pPr>
              <w:jc w:val="center"/>
              <w:rPr>
                <w:i/>
                <w:iCs/>
                <w:sz w:val="26"/>
                <w:szCs w:val="26"/>
                <w:lang w:val="en-US"/>
              </w:rPr>
            </w:pPr>
            <w:r>
              <w:rPr>
                <w:i/>
                <w:iCs/>
                <w:sz w:val="26"/>
                <w:szCs w:val="26"/>
                <w:lang w:val="en-US"/>
              </w:rPr>
              <w:t>Result of model RNN on 5-3-2</w:t>
            </w:r>
          </w:p>
          <w:p w14:paraId="561E10EA" w14:textId="1EA2F9BE" w:rsidR="00F91604" w:rsidRDefault="00E05B01" w:rsidP="00F91604">
            <w:pPr>
              <w:jc w:val="center"/>
              <w:rPr>
                <w:i/>
                <w:iCs/>
                <w:sz w:val="26"/>
                <w:szCs w:val="26"/>
                <w:lang w:val="en-US"/>
              </w:rPr>
            </w:pPr>
            <w:r w:rsidRPr="00E05B01">
              <w:rPr>
                <w:i/>
                <w:iCs/>
                <w:sz w:val="26"/>
                <w:szCs w:val="26"/>
                <w:lang w:val="en-US"/>
              </w:rPr>
              <w:drawing>
                <wp:inline distT="0" distB="0" distL="0" distR="0" wp14:anchorId="6D53A804" wp14:editId="3D6191EC">
                  <wp:extent cx="5760085" cy="4203700"/>
                  <wp:effectExtent l="0" t="0" r="0" b="6350"/>
                  <wp:docPr id="1001226852" name="Picture 100122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6852" name=""/>
                          <pic:cNvPicPr/>
                        </pic:nvPicPr>
                        <pic:blipFill>
                          <a:blip r:embed="rId19"/>
                          <a:stretch>
                            <a:fillRect/>
                          </a:stretch>
                        </pic:blipFill>
                        <pic:spPr>
                          <a:xfrm>
                            <a:off x="0" y="0"/>
                            <a:ext cx="5760085" cy="4203700"/>
                          </a:xfrm>
                          <a:prstGeom prst="rect">
                            <a:avLst/>
                          </a:prstGeom>
                        </pic:spPr>
                      </pic:pic>
                    </a:graphicData>
                  </a:graphic>
                </wp:inline>
              </w:drawing>
            </w:r>
          </w:p>
          <w:p w14:paraId="5A7BB740" w14:textId="77777777" w:rsidR="00F91604" w:rsidRDefault="00F91604" w:rsidP="00F91604">
            <w:pPr>
              <w:jc w:val="center"/>
              <w:rPr>
                <w:i/>
                <w:iCs/>
                <w:sz w:val="26"/>
                <w:szCs w:val="26"/>
                <w:lang w:val="en-US"/>
              </w:rPr>
            </w:pPr>
            <w:r>
              <w:rPr>
                <w:i/>
                <w:iCs/>
                <w:sz w:val="26"/>
                <w:szCs w:val="26"/>
                <w:lang w:val="en-US"/>
              </w:rPr>
              <w:t>Result of model RNN on 6-2-2</w:t>
            </w:r>
          </w:p>
          <w:p w14:paraId="54974A50" w14:textId="5731EEB6" w:rsidR="00F91604" w:rsidRDefault="00F91604" w:rsidP="00F91604">
            <w:pPr>
              <w:jc w:val="center"/>
              <w:rPr>
                <w:i/>
                <w:iCs/>
                <w:sz w:val="26"/>
                <w:szCs w:val="26"/>
                <w:lang w:val="en-US"/>
              </w:rPr>
            </w:pPr>
            <w:r>
              <w:rPr>
                <w:i/>
                <w:iCs/>
                <w:sz w:val="26"/>
                <w:szCs w:val="26"/>
                <w:lang w:val="en-US"/>
              </w:rPr>
              <w:t>DOGE</w:t>
            </w:r>
          </w:p>
        </w:tc>
      </w:tr>
      <w:tr w:rsidR="00F91604" w14:paraId="28FCC726" w14:textId="77777777" w:rsidTr="008D42DD">
        <w:tc>
          <w:tcPr>
            <w:tcW w:w="9287" w:type="dxa"/>
          </w:tcPr>
          <w:p w14:paraId="0470C065" w14:textId="56DF732F" w:rsidR="00F91604" w:rsidRDefault="00A1587B" w:rsidP="00F91604">
            <w:pPr>
              <w:jc w:val="center"/>
              <w:rPr>
                <w:i/>
                <w:iCs/>
                <w:sz w:val="26"/>
                <w:szCs w:val="26"/>
                <w:lang w:val="en-US"/>
              </w:rPr>
            </w:pPr>
            <w:r w:rsidRPr="00A1587B">
              <w:rPr>
                <w:i/>
                <w:iCs/>
                <w:sz w:val="26"/>
                <w:szCs w:val="26"/>
                <w:lang w:val="en-US"/>
              </w:rPr>
              <w:lastRenderedPageBreak/>
              <w:drawing>
                <wp:inline distT="0" distB="0" distL="0" distR="0" wp14:anchorId="5552A7CB" wp14:editId="5EFBE8CA">
                  <wp:extent cx="5760085" cy="4257675"/>
                  <wp:effectExtent l="0" t="0" r="0" b="9525"/>
                  <wp:docPr id="823565183" name="Picture 82356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65183" name=""/>
                          <pic:cNvPicPr/>
                        </pic:nvPicPr>
                        <pic:blipFill>
                          <a:blip r:embed="rId20"/>
                          <a:stretch>
                            <a:fillRect/>
                          </a:stretch>
                        </pic:blipFill>
                        <pic:spPr>
                          <a:xfrm>
                            <a:off x="0" y="0"/>
                            <a:ext cx="5760085" cy="4257675"/>
                          </a:xfrm>
                          <a:prstGeom prst="rect">
                            <a:avLst/>
                          </a:prstGeom>
                        </pic:spPr>
                      </pic:pic>
                    </a:graphicData>
                  </a:graphic>
                </wp:inline>
              </w:drawing>
            </w:r>
          </w:p>
          <w:p w14:paraId="74919005" w14:textId="77777777" w:rsidR="00F91604" w:rsidRDefault="00F91604" w:rsidP="00F91604">
            <w:pPr>
              <w:jc w:val="center"/>
              <w:rPr>
                <w:i/>
                <w:iCs/>
                <w:sz w:val="26"/>
                <w:szCs w:val="26"/>
                <w:lang w:val="en-US"/>
              </w:rPr>
            </w:pPr>
            <w:r>
              <w:rPr>
                <w:i/>
                <w:iCs/>
                <w:sz w:val="26"/>
                <w:szCs w:val="26"/>
                <w:lang w:val="en-US"/>
              </w:rPr>
              <w:t>Result of model RNN on 7-2-1</w:t>
            </w:r>
          </w:p>
          <w:p w14:paraId="0F4F0BE7" w14:textId="5DD1F0D6" w:rsidR="00F91604" w:rsidRDefault="00A1587B" w:rsidP="00F91604">
            <w:pPr>
              <w:jc w:val="center"/>
              <w:rPr>
                <w:i/>
                <w:iCs/>
                <w:sz w:val="26"/>
                <w:szCs w:val="26"/>
                <w:lang w:val="en-US"/>
              </w:rPr>
            </w:pPr>
            <w:r w:rsidRPr="00A1587B">
              <w:rPr>
                <w:i/>
                <w:iCs/>
                <w:sz w:val="26"/>
                <w:szCs w:val="26"/>
                <w:lang w:val="en-US"/>
              </w:rPr>
              <w:drawing>
                <wp:inline distT="0" distB="0" distL="0" distR="0" wp14:anchorId="5A1123E6" wp14:editId="5E9B0672">
                  <wp:extent cx="5760085" cy="4262120"/>
                  <wp:effectExtent l="0" t="0" r="0" b="5080"/>
                  <wp:docPr id="965330764" name="Picture 96533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0764" name=""/>
                          <pic:cNvPicPr/>
                        </pic:nvPicPr>
                        <pic:blipFill>
                          <a:blip r:embed="rId21"/>
                          <a:stretch>
                            <a:fillRect/>
                          </a:stretch>
                        </pic:blipFill>
                        <pic:spPr>
                          <a:xfrm>
                            <a:off x="0" y="0"/>
                            <a:ext cx="5760085" cy="4262120"/>
                          </a:xfrm>
                          <a:prstGeom prst="rect">
                            <a:avLst/>
                          </a:prstGeom>
                        </pic:spPr>
                      </pic:pic>
                    </a:graphicData>
                  </a:graphic>
                </wp:inline>
              </w:drawing>
            </w:r>
          </w:p>
          <w:p w14:paraId="66884899" w14:textId="77777777" w:rsidR="00F91604" w:rsidRDefault="00F91604" w:rsidP="00F91604">
            <w:pPr>
              <w:jc w:val="center"/>
              <w:rPr>
                <w:i/>
                <w:iCs/>
                <w:sz w:val="26"/>
                <w:szCs w:val="26"/>
                <w:lang w:val="en-US"/>
              </w:rPr>
            </w:pPr>
            <w:r>
              <w:rPr>
                <w:i/>
                <w:iCs/>
                <w:sz w:val="26"/>
                <w:szCs w:val="26"/>
                <w:lang w:val="en-US"/>
              </w:rPr>
              <w:t>Result of model RNN on 5-3-2</w:t>
            </w:r>
          </w:p>
          <w:p w14:paraId="155611D1" w14:textId="27615C65" w:rsidR="00F91604" w:rsidRDefault="00E81B13" w:rsidP="00F91604">
            <w:pPr>
              <w:jc w:val="center"/>
              <w:rPr>
                <w:i/>
                <w:iCs/>
                <w:sz w:val="26"/>
                <w:szCs w:val="26"/>
                <w:lang w:val="en-US"/>
              </w:rPr>
            </w:pPr>
            <w:r w:rsidRPr="00E81B13">
              <w:rPr>
                <w:i/>
                <w:iCs/>
                <w:sz w:val="26"/>
                <w:szCs w:val="26"/>
                <w:lang w:val="en-US"/>
              </w:rPr>
              <w:lastRenderedPageBreak/>
              <w:drawing>
                <wp:inline distT="0" distB="0" distL="0" distR="0" wp14:anchorId="5D22605D" wp14:editId="0AD7A92E">
                  <wp:extent cx="5760085" cy="4154170"/>
                  <wp:effectExtent l="0" t="0" r="0" b="0"/>
                  <wp:docPr id="1752236269" name="Picture 175223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6269" name=""/>
                          <pic:cNvPicPr/>
                        </pic:nvPicPr>
                        <pic:blipFill>
                          <a:blip r:embed="rId22"/>
                          <a:stretch>
                            <a:fillRect/>
                          </a:stretch>
                        </pic:blipFill>
                        <pic:spPr>
                          <a:xfrm>
                            <a:off x="0" y="0"/>
                            <a:ext cx="5760085" cy="4154170"/>
                          </a:xfrm>
                          <a:prstGeom prst="rect">
                            <a:avLst/>
                          </a:prstGeom>
                        </pic:spPr>
                      </pic:pic>
                    </a:graphicData>
                  </a:graphic>
                </wp:inline>
              </w:drawing>
            </w:r>
          </w:p>
          <w:p w14:paraId="21F6388C" w14:textId="77777777" w:rsidR="00F91604" w:rsidRDefault="00F91604" w:rsidP="00F91604">
            <w:pPr>
              <w:jc w:val="center"/>
              <w:rPr>
                <w:i/>
                <w:iCs/>
                <w:sz w:val="26"/>
                <w:szCs w:val="26"/>
                <w:lang w:val="en-US"/>
              </w:rPr>
            </w:pPr>
            <w:r>
              <w:rPr>
                <w:i/>
                <w:iCs/>
                <w:sz w:val="26"/>
                <w:szCs w:val="26"/>
                <w:lang w:val="en-US"/>
              </w:rPr>
              <w:t>Result of model RNN on 6-2-2</w:t>
            </w:r>
          </w:p>
          <w:p w14:paraId="531D601B" w14:textId="7DE4207B" w:rsidR="00F91604" w:rsidRDefault="00F91604" w:rsidP="00F91604">
            <w:pPr>
              <w:jc w:val="center"/>
              <w:rPr>
                <w:i/>
                <w:iCs/>
                <w:sz w:val="26"/>
                <w:szCs w:val="26"/>
                <w:lang w:val="en-US"/>
              </w:rPr>
            </w:pPr>
            <w:r>
              <w:rPr>
                <w:i/>
                <w:iCs/>
                <w:sz w:val="26"/>
                <w:szCs w:val="26"/>
                <w:lang w:val="en-US"/>
              </w:rPr>
              <w:t>XLM</w:t>
            </w:r>
          </w:p>
        </w:tc>
      </w:tr>
    </w:tbl>
    <w:p w14:paraId="3D3B014C" w14:textId="77777777" w:rsidR="00C15493" w:rsidRPr="002C6BCB" w:rsidRDefault="00C15493" w:rsidP="002C6BCB">
      <w:pPr>
        <w:jc w:val="center"/>
        <w:rPr>
          <w:i/>
          <w:iCs/>
          <w:sz w:val="26"/>
          <w:szCs w:val="26"/>
          <w:lang w:val="en-US"/>
        </w:rPr>
      </w:pPr>
    </w:p>
    <w:p w14:paraId="36CE32E6" w14:textId="30E8F234" w:rsidR="00833465" w:rsidRPr="00C801EA" w:rsidRDefault="00833465" w:rsidP="00211704">
      <w:pPr>
        <w:pStyle w:val="Heading3"/>
        <w:numPr>
          <w:ilvl w:val="0"/>
          <w:numId w:val="12"/>
        </w:numPr>
        <w:rPr>
          <w:sz w:val="26"/>
          <w:szCs w:val="26"/>
        </w:rPr>
      </w:pPr>
      <w:r w:rsidRPr="00C801EA">
        <w:rPr>
          <w:sz w:val="26"/>
          <w:szCs w:val="26"/>
        </w:rPr>
        <w:t>LSTM</w:t>
      </w:r>
      <w:bookmarkEnd w:id="22"/>
    </w:p>
    <w:p w14:paraId="524F08EA" w14:textId="02B2A97F" w:rsidR="006665B4" w:rsidRPr="006665B4" w:rsidRDefault="007C4E2F" w:rsidP="006665B4">
      <w:pPr>
        <w:spacing w:line="360" w:lineRule="auto"/>
        <w:jc w:val="both"/>
        <w:rPr>
          <w:rFonts w:cs="Times New Roman"/>
          <w:sz w:val="26"/>
          <w:szCs w:val="26"/>
        </w:rPr>
      </w:pPr>
      <w:r w:rsidRPr="00C801EA">
        <w:rPr>
          <w:sz w:val="26"/>
          <w:szCs w:val="26"/>
        </w:rPr>
        <w:pict w14:anchorId="5170851C">
          <v:shapetype id="_x0000_t202" coordsize="21600,21600" o:spt="202" path="m,l,21600r21600,l21600,xe">
            <v:stroke joinstyle="miter"/>
            <v:path gradientshapeok="t" o:connecttype="rect"/>
          </v:shapetype>
          <v:shape id="_x0000_s1026" type="#_x0000_t202" style="position:absolute;left:0;text-align:left;margin-left:72.75pt;margin-top:294.65pt;width:297pt;height:.05pt;z-index:251658240" stroked="f">
            <v:textbox style="mso-fit-shape-to-text:t" inset="0,0,0,0">
              <w:txbxContent>
                <w:p w14:paraId="64AF5A16" w14:textId="50981B57" w:rsidR="007C4E2F" w:rsidRPr="007C4E2F" w:rsidRDefault="007C4E2F" w:rsidP="007C4E2F">
                  <w:pPr>
                    <w:pStyle w:val="Caption"/>
                    <w:jc w:val="center"/>
                    <w:rPr>
                      <w:noProof/>
                      <w:sz w:val="20"/>
                      <w:szCs w:val="20"/>
                    </w:rPr>
                  </w:pPr>
                  <w:bookmarkStart w:id="23" w:name="_Toc138234044"/>
                  <w:r w:rsidRPr="007C4E2F">
                    <w:rPr>
                      <w:sz w:val="20"/>
                      <w:szCs w:val="20"/>
                    </w:rPr>
                    <w:t xml:space="preserve">FIGURE  </w:t>
                  </w:r>
                  <w:r w:rsidRPr="007C4E2F">
                    <w:rPr>
                      <w:sz w:val="20"/>
                      <w:szCs w:val="20"/>
                    </w:rPr>
                    <w:fldChar w:fldCharType="begin"/>
                  </w:r>
                  <w:r w:rsidRPr="007C4E2F">
                    <w:rPr>
                      <w:sz w:val="20"/>
                      <w:szCs w:val="20"/>
                    </w:rPr>
                    <w:instrText xml:space="preserve"> SEQ FIGURE_ \* ARABIC </w:instrText>
                  </w:r>
                  <w:r w:rsidRPr="007C4E2F">
                    <w:rPr>
                      <w:sz w:val="20"/>
                      <w:szCs w:val="20"/>
                    </w:rPr>
                    <w:fldChar w:fldCharType="separate"/>
                  </w:r>
                  <w:r>
                    <w:rPr>
                      <w:noProof/>
                      <w:sz w:val="20"/>
                      <w:szCs w:val="20"/>
                    </w:rPr>
                    <w:t>1</w:t>
                  </w:r>
                  <w:r w:rsidRPr="007C4E2F">
                    <w:rPr>
                      <w:sz w:val="20"/>
                      <w:szCs w:val="20"/>
                    </w:rPr>
                    <w:fldChar w:fldCharType="end"/>
                  </w:r>
                  <w:r w:rsidRPr="007C4E2F">
                    <w:rPr>
                      <w:sz w:val="20"/>
                      <w:szCs w:val="20"/>
                    </w:rPr>
                    <w:t>. The architecture of LSTM (source: https://colah.github.io/posts/2015-08-Understanding-LSTMs)</w:t>
                  </w:r>
                  <w:bookmarkEnd w:id="23"/>
                </w:p>
              </w:txbxContent>
            </v:textbox>
            <w10:wrap type="topAndBottom"/>
          </v:shape>
        </w:pict>
      </w:r>
      <w:r w:rsidR="006665B4" w:rsidRPr="00C801EA">
        <w:rPr>
          <w:sz w:val="26"/>
          <w:szCs w:val="26"/>
        </w:rPr>
        <w:drawing>
          <wp:anchor distT="0" distB="0" distL="114300" distR="114300" simplePos="0" relativeHeight="251658241" behindDoc="0" locked="0" layoutInCell="1" allowOverlap="1" wp14:anchorId="76B8A5EF" wp14:editId="74CFECA4">
            <wp:simplePos x="0" y="0"/>
            <wp:positionH relativeFrom="margin">
              <wp:posOffset>923925</wp:posOffset>
            </wp:positionH>
            <wp:positionV relativeFrom="paragraph">
              <wp:posOffset>993140</wp:posOffset>
            </wp:positionV>
            <wp:extent cx="3771900" cy="2691765"/>
            <wp:effectExtent l="0" t="0" r="0" b="0"/>
            <wp:wrapTopAndBottom/>
            <wp:docPr id="304180390" name="Picture 304180390" descr="A diagram of a tan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80390" name="Picture 1" descr="A diagram of a tank&#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3771900" cy="2691765"/>
                    </a:xfrm>
                    <a:prstGeom prst="rect">
                      <a:avLst/>
                    </a:prstGeom>
                  </pic:spPr>
                </pic:pic>
              </a:graphicData>
            </a:graphic>
            <wp14:sizeRelH relativeFrom="margin">
              <wp14:pctWidth>0</wp14:pctWidth>
            </wp14:sizeRelH>
            <wp14:sizeRelV relativeFrom="margin">
              <wp14:pctHeight>0</wp14:pctHeight>
            </wp14:sizeRelV>
          </wp:anchor>
        </w:drawing>
      </w:r>
      <w:r w:rsidR="006665B4" w:rsidRPr="006665B4">
        <w:rPr>
          <w:rFonts w:cs="Times New Roman"/>
          <w:sz w:val="26"/>
          <w:szCs w:val="26"/>
        </w:rPr>
        <w:t>Long Short-Term Memory (LSTM) is based on the idea of gates. The main element of LSTM is the cell state (C</w:t>
      </w:r>
      <w:r w:rsidR="006665B4" w:rsidRPr="006665B4">
        <w:rPr>
          <w:rFonts w:cs="Times New Roman"/>
          <w:sz w:val="26"/>
          <w:szCs w:val="26"/>
          <w:vertAlign w:val="subscript"/>
        </w:rPr>
        <w:t>t</w:t>
      </w:r>
      <w:r w:rsidR="006665B4" w:rsidRPr="006665B4">
        <w:rPr>
          <w:rFonts w:cs="Times New Roman"/>
          <w:sz w:val="26"/>
          <w:szCs w:val="26"/>
        </w:rPr>
        <w:t>) that can “remember” long-term dependencies, and the gates decide how the information flow.</w:t>
      </w:r>
    </w:p>
    <w:p w14:paraId="0BD32327" w14:textId="77777777" w:rsidR="006665B4" w:rsidRPr="006665B4" w:rsidRDefault="006665B4" w:rsidP="006665B4">
      <w:pPr>
        <w:spacing w:line="360" w:lineRule="auto"/>
        <w:jc w:val="both"/>
        <w:rPr>
          <w:rFonts w:cs="Times New Roman"/>
          <w:sz w:val="26"/>
          <w:szCs w:val="26"/>
        </w:rPr>
      </w:pPr>
      <w:r w:rsidRPr="006665B4">
        <w:rPr>
          <w:rFonts w:cs="Times New Roman"/>
          <w:sz w:val="26"/>
          <w:szCs w:val="26"/>
        </w:rPr>
        <w:lastRenderedPageBreak/>
        <w:t>The input gate (1) decides how much newly received information (combined vector of h</w:t>
      </w:r>
      <w:r w:rsidRPr="006665B4">
        <w:rPr>
          <w:rFonts w:cs="Times New Roman"/>
          <w:sz w:val="26"/>
          <w:szCs w:val="26"/>
          <w:vertAlign w:val="subscript"/>
        </w:rPr>
        <w:t xml:space="preserve">t−1 </w:t>
      </w:r>
      <w:r w:rsidRPr="006665B4">
        <w:rPr>
          <w:rFonts w:cs="Times New Roman"/>
          <w:sz w:val="26"/>
          <w:szCs w:val="26"/>
        </w:rPr>
        <w:t>and x</w:t>
      </w:r>
      <w:r w:rsidRPr="006665B4">
        <w:rPr>
          <w:rFonts w:cs="Times New Roman"/>
          <w:sz w:val="26"/>
          <w:szCs w:val="26"/>
          <w:vertAlign w:val="subscript"/>
        </w:rPr>
        <w:t>t</w:t>
      </w:r>
      <w:r w:rsidRPr="006665B4">
        <w:rPr>
          <w:rFonts w:cs="Times New Roman"/>
          <w:sz w:val="26"/>
          <w:szCs w:val="26"/>
        </w:rPr>
        <w:t xml:space="preserve">) is added to the current cell state (4). Additionally, this gate applies appropriate transformations to the newly received information. </w:t>
      </w:r>
    </w:p>
    <w:p w14:paraId="3DF8336F" w14:textId="77777777" w:rsidR="006665B4" w:rsidRPr="006665B4" w:rsidRDefault="006665B4" w:rsidP="006665B4">
      <w:pPr>
        <w:spacing w:line="360" w:lineRule="auto"/>
        <w:jc w:val="both"/>
        <w:rPr>
          <w:rFonts w:cs="Times New Roman"/>
          <w:sz w:val="26"/>
          <w:szCs w:val="26"/>
        </w:rPr>
      </w:pPr>
      <w:r w:rsidRPr="006665B4">
        <w:rPr>
          <w:rFonts w:cs="Times New Roman"/>
          <w:sz w:val="26"/>
          <w:szCs w:val="26"/>
        </w:rPr>
        <w:t>The forget gate (2) decides which part of the cell state from the previous period (C</w:t>
      </w:r>
      <w:r w:rsidRPr="006665B4">
        <w:rPr>
          <w:rFonts w:cs="Times New Roman"/>
          <w:sz w:val="26"/>
          <w:szCs w:val="26"/>
          <w:vertAlign w:val="subscript"/>
        </w:rPr>
        <w:t>t−1</w:t>
      </w:r>
      <w:r w:rsidRPr="006665B4">
        <w:rPr>
          <w:rFonts w:cs="Times New Roman"/>
          <w:sz w:val="26"/>
          <w:szCs w:val="26"/>
        </w:rPr>
        <w:t>) will be forwarded. This gate receives a combined vector consisting of the hidden state (5) from the previous period (h</w:t>
      </w:r>
      <w:r w:rsidRPr="006665B4">
        <w:rPr>
          <w:rFonts w:cs="Times New Roman"/>
          <w:sz w:val="26"/>
          <w:szCs w:val="26"/>
          <w:vertAlign w:val="subscript"/>
        </w:rPr>
        <w:t>t−1</w:t>
      </w:r>
      <w:r w:rsidRPr="006665B4">
        <w:rPr>
          <w:rFonts w:cs="Times New Roman"/>
          <w:sz w:val="26"/>
          <w:szCs w:val="26"/>
        </w:rPr>
        <w:t>) and the input from the current period (x</w:t>
      </w:r>
      <w:r w:rsidRPr="006665B4">
        <w:rPr>
          <w:rFonts w:cs="Times New Roman"/>
          <w:sz w:val="26"/>
          <w:szCs w:val="26"/>
          <w:vertAlign w:val="subscript"/>
        </w:rPr>
        <w:t>t</w:t>
      </w:r>
      <w:r w:rsidRPr="006665B4">
        <w:rPr>
          <w:rFonts w:cs="Times New Roman"/>
          <w:sz w:val="26"/>
          <w:szCs w:val="26"/>
        </w:rPr>
        <w:t xml:space="preserve">). Forget gate returns a value from 0 to 1, where 0 means complete “forgetting” and 1 means all the information from the previous cell state is transferred. </w:t>
      </w:r>
    </w:p>
    <w:p w14:paraId="75D9FFDD" w14:textId="77777777" w:rsidR="006665B4" w:rsidRPr="006665B4" w:rsidRDefault="006665B4" w:rsidP="006665B4">
      <w:pPr>
        <w:spacing w:line="360" w:lineRule="auto"/>
        <w:jc w:val="both"/>
        <w:rPr>
          <w:rFonts w:cs="Times New Roman"/>
          <w:sz w:val="26"/>
          <w:szCs w:val="26"/>
        </w:rPr>
      </w:pPr>
      <w:r w:rsidRPr="006665B4">
        <w:rPr>
          <w:rFonts w:cs="Times New Roman"/>
          <w:sz w:val="26"/>
          <w:szCs w:val="26"/>
        </w:rPr>
        <w:t xml:space="preserve">Finally, the output flow is controlled by the output gate (3). It first decides what parts of the cell state are output and then transforms them accordingly using the </w:t>
      </w:r>
      <w:r w:rsidRPr="006665B4">
        <w:rPr>
          <w:rFonts w:cs="Times New Roman"/>
          <w:i/>
          <w:iCs/>
          <w:sz w:val="26"/>
          <w:szCs w:val="26"/>
        </w:rPr>
        <w:t>tanh</w:t>
      </w:r>
      <w:r w:rsidRPr="006665B4">
        <w:rPr>
          <w:rFonts w:cs="Times New Roman"/>
          <w:sz w:val="26"/>
          <w:szCs w:val="26"/>
        </w:rPr>
        <w:t xml:space="preserve">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520"/>
      </w:tblGrid>
      <w:tr w:rsidR="006665B4" w:rsidRPr="00C801EA" w14:paraId="786E123D" w14:textId="77777777">
        <w:tc>
          <w:tcPr>
            <w:tcW w:w="6941" w:type="dxa"/>
          </w:tcPr>
          <w:p w14:paraId="4739B99F" w14:textId="77777777" w:rsidR="006665B4" w:rsidRPr="00507AA9" w:rsidRDefault="006665B4">
            <w:pPr>
              <w:spacing w:line="360" w:lineRule="auto"/>
              <w:jc w:val="center"/>
              <w:rPr>
                <w:rFonts w:cs="Times New Roman"/>
                <w:i/>
                <w:iCs/>
                <w:sz w:val="26"/>
                <w:szCs w:val="26"/>
              </w:rPr>
            </w:pPr>
            <w:r w:rsidRPr="00507AA9">
              <w:rPr>
                <w:rFonts w:cs="Times New Roman"/>
                <w:i/>
                <w:iCs/>
                <w:sz w:val="26"/>
                <w:szCs w:val="26"/>
              </w:rPr>
              <w:t>i</w:t>
            </w:r>
            <w:r w:rsidRPr="00507AA9">
              <w:rPr>
                <w:rFonts w:cs="Times New Roman"/>
                <w:i/>
                <w:iCs/>
                <w:sz w:val="26"/>
                <w:szCs w:val="26"/>
                <w:vertAlign w:val="subscript"/>
              </w:rPr>
              <w:t>t</w:t>
            </w:r>
            <w:r w:rsidRPr="00507AA9">
              <w:rPr>
                <w:rFonts w:cs="Times New Roman"/>
                <w:i/>
                <w:iCs/>
                <w:sz w:val="26"/>
                <w:szCs w:val="26"/>
              </w:rPr>
              <w:t xml:space="preserve"> = sigmoid (W</w:t>
            </w:r>
            <w:r w:rsidRPr="00507AA9">
              <w:rPr>
                <w:rFonts w:cs="Times New Roman"/>
                <w:i/>
                <w:iCs/>
                <w:sz w:val="26"/>
                <w:szCs w:val="26"/>
                <w:vertAlign w:val="subscript"/>
              </w:rPr>
              <w:t xml:space="preserve">i </w:t>
            </w:r>
            <w:r w:rsidRPr="00507AA9">
              <w:rPr>
                <w:rFonts w:cs="Times New Roman"/>
                <w:i/>
                <w:iCs/>
                <w:sz w:val="26"/>
                <w:szCs w:val="26"/>
              </w:rPr>
              <w:t>x</w:t>
            </w:r>
            <w:r w:rsidRPr="00507AA9">
              <w:rPr>
                <w:rFonts w:cs="Times New Roman"/>
                <w:i/>
                <w:iCs/>
                <w:sz w:val="26"/>
                <w:szCs w:val="26"/>
                <w:vertAlign w:val="subscript"/>
              </w:rPr>
              <w:t>t</w:t>
            </w:r>
            <w:r w:rsidRPr="00507AA9">
              <w:rPr>
                <w:rFonts w:cs="Times New Roman"/>
                <w:i/>
                <w:iCs/>
                <w:sz w:val="26"/>
                <w:szCs w:val="26"/>
              </w:rPr>
              <w:t xml:space="preserve"> + U</w:t>
            </w:r>
            <w:r w:rsidRPr="00507AA9">
              <w:rPr>
                <w:rFonts w:cs="Times New Roman"/>
                <w:i/>
                <w:iCs/>
                <w:sz w:val="26"/>
                <w:szCs w:val="26"/>
                <w:vertAlign w:val="subscript"/>
              </w:rPr>
              <w:t xml:space="preserve">i </w:t>
            </w:r>
            <w:r w:rsidRPr="00507AA9">
              <w:rPr>
                <w:rFonts w:cs="Times New Roman"/>
                <w:i/>
                <w:iCs/>
                <w:sz w:val="26"/>
                <w:szCs w:val="26"/>
              </w:rPr>
              <w:t>h</w:t>
            </w:r>
            <w:r w:rsidRPr="00507AA9">
              <w:rPr>
                <w:rFonts w:cs="Times New Roman"/>
                <w:i/>
                <w:iCs/>
                <w:sz w:val="26"/>
                <w:szCs w:val="26"/>
                <w:vertAlign w:val="subscript"/>
              </w:rPr>
              <w:t xml:space="preserve">t-1 </w:t>
            </w:r>
            <w:r w:rsidRPr="00507AA9">
              <w:rPr>
                <w:rFonts w:cs="Times New Roman"/>
                <w:i/>
                <w:iCs/>
                <w:sz w:val="26"/>
                <w:szCs w:val="26"/>
              </w:rPr>
              <w:t>+ b</w:t>
            </w:r>
            <w:r w:rsidRPr="00507AA9">
              <w:rPr>
                <w:rFonts w:cs="Times New Roman"/>
                <w:i/>
                <w:iCs/>
                <w:sz w:val="26"/>
                <w:szCs w:val="26"/>
                <w:vertAlign w:val="subscript"/>
              </w:rPr>
              <w:t>i</w:t>
            </w:r>
            <w:r>
              <w:rPr>
                <w:rFonts w:cs="Times New Roman"/>
                <w:i/>
                <w:iCs/>
                <w:sz w:val="26"/>
                <w:szCs w:val="26"/>
                <w:vertAlign w:val="subscript"/>
              </w:rPr>
              <w:t xml:space="preserve"> </w:t>
            </w:r>
            <w:r w:rsidRPr="00507AA9">
              <w:rPr>
                <w:rFonts w:cs="Times New Roman"/>
                <w:i/>
                <w:iCs/>
                <w:sz w:val="26"/>
                <w:szCs w:val="26"/>
              </w:rPr>
              <w:t>)</w:t>
            </w:r>
          </w:p>
        </w:tc>
        <w:tc>
          <w:tcPr>
            <w:tcW w:w="516" w:type="dxa"/>
          </w:tcPr>
          <w:p w14:paraId="0C92D7D1" w14:textId="77777777" w:rsidR="006665B4" w:rsidRDefault="006665B4">
            <w:pPr>
              <w:spacing w:line="360" w:lineRule="auto"/>
              <w:jc w:val="both"/>
              <w:rPr>
                <w:rFonts w:cs="Times New Roman"/>
                <w:sz w:val="26"/>
                <w:szCs w:val="26"/>
              </w:rPr>
            </w:pPr>
            <w:r>
              <w:rPr>
                <w:rFonts w:cs="Times New Roman"/>
                <w:sz w:val="26"/>
                <w:szCs w:val="26"/>
              </w:rPr>
              <w:t>(1)</w:t>
            </w:r>
          </w:p>
        </w:tc>
      </w:tr>
      <w:tr w:rsidR="006665B4" w:rsidRPr="00C801EA" w14:paraId="5334FF29" w14:textId="77777777">
        <w:tc>
          <w:tcPr>
            <w:tcW w:w="6941" w:type="dxa"/>
          </w:tcPr>
          <w:p w14:paraId="31BE9989" w14:textId="77777777" w:rsidR="006665B4" w:rsidRPr="00507AA9" w:rsidRDefault="006665B4">
            <w:pPr>
              <w:spacing w:line="360" w:lineRule="auto"/>
              <w:jc w:val="center"/>
              <w:rPr>
                <w:rFonts w:cs="Times New Roman"/>
                <w:i/>
                <w:iCs/>
                <w:sz w:val="26"/>
                <w:szCs w:val="26"/>
              </w:rPr>
            </w:pPr>
            <w:r w:rsidRPr="00507AA9">
              <w:rPr>
                <w:rFonts w:cs="Times New Roman"/>
                <w:i/>
                <w:iCs/>
                <w:sz w:val="26"/>
                <w:szCs w:val="26"/>
              </w:rPr>
              <w:t>f</w:t>
            </w:r>
            <w:r w:rsidRPr="00507AA9">
              <w:rPr>
                <w:rFonts w:cs="Times New Roman"/>
                <w:i/>
                <w:iCs/>
                <w:sz w:val="26"/>
                <w:szCs w:val="26"/>
                <w:vertAlign w:val="subscript"/>
              </w:rPr>
              <w:t>t</w:t>
            </w:r>
            <w:r w:rsidRPr="00507AA9">
              <w:rPr>
                <w:rFonts w:cs="Times New Roman"/>
                <w:i/>
                <w:iCs/>
                <w:sz w:val="26"/>
                <w:szCs w:val="26"/>
              </w:rPr>
              <w:t xml:space="preserve"> = sigmoid</w:t>
            </w:r>
            <w:r>
              <w:rPr>
                <w:rFonts w:cs="Times New Roman"/>
                <w:i/>
                <w:iCs/>
                <w:sz w:val="26"/>
                <w:szCs w:val="26"/>
              </w:rPr>
              <w:t xml:space="preserve"> </w:t>
            </w:r>
            <w:r w:rsidRPr="00507AA9">
              <w:rPr>
                <w:rFonts w:cs="Times New Roman"/>
                <w:i/>
                <w:iCs/>
                <w:sz w:val="26"/>
                <w:szCs w:val="26"/>
              </w:rPr>
              <w:t>(W</w:t>
            </w:r>
            <w:r w:rsidRPr="00507AA9">
              <w:rPr>
                <w:rFonts w:cs="Times New Roman"/>
                <w:i/>
                <w:iCs/>
                <w:sz w:val="26"/>
                <w:szCs w:val="26"/>
                <w:vertAlign w:val="subscript"/>
              </w:rPr>
              <w:t xml:space="preserve">f </w:t>
            </w:r>
            <w:r w:rsidRPr="00507AA9">
              <w:rPr>
                <w:rFonts w:cs="Times New Roman"/>
                <w:i/>
                <w:iCs/>
                <w:sz w:val="26"/>
                <w:szCs w:val="26"/>
              </w:rPr>
              <w:t>x</w:t>
            </w:r>
            <w:r w:rsidRPr="00507AA9">
              <w:rPr>
                <w:rFonts w:cs="Times New Roman"/>
                <w:i/>
                <w:iCs/>
                <w:sz w:val="26"/>
                <w:szCs w:val="26"/>
                <w:vertAlign w:val="subscript"/>
              </w:rPr>
              <w:t>t</w:t>
            </w:r>
            <w:r w:rsidRPr="00507AA9">
              <w:rPr>
                <w:rFonts w:cs="Times New Roman"/>
                <w:i/>
                <w:iCs/>
                <w:sz w:val="26"/>
                <w:szCs w:val="26"/>
              </w:rPr>
              <w:t xml:space="preserve"> + U</w:t>
            </w:r>
            <w:r w:rsidRPr="00507AA9">
              <w:rPr>
                <w:rFonts w:cs="Times New Roman"/>
                <w:i/>
                <w:iCs/>
                <w:sz w:val="26"/>
                <w:szCs w:val="26"/>
                <w:vertAlign w:val="subscript"/>
              </w:rPr>
              <w:t xml:space="preserve">i </w:t>
            </w:r>
            <w:r w:rsidRPr="00507AA9">
              <w:rPr>
                <w:rFonts w:cs="Times New Roman"/>
                <w:i/>
                <w:iCs/>
                <w:sz w:val="26"/>
                <w:szCs w:val="26"/>
              </w:rPr>
              <w:t>h</w:t>
            </w:r>
            <w:r w:rsidRPr="00507AA9">
              <w:rPr>
                <w:rFonts w:cs="Times New Roman"/>
                <w:i/>
                <w:iCs/>
                <w:sz w:val="26"/>
                <w:szCs w:val="26"/>
                <w:vertAlign w:val="subscript"/>
              </w:rPr>
              <w:t xml:space="preserve">t-1 </w:t>
            </w:r>
            <w:r w:rsidRPr="00507AA9">
              <w:rPr>
                <w:rFonts w:cs="Times New Roman"/>
                <w:i/>
                <w:iCs/>
                <w:sz w:val="26"/>
                <w:szCs w:val="26"/>
              </w:rPr>
              <w:t>+ b</w:t>
            </w:r>
            <w:r w:rsidRPr="00507AA9">
              <w:rPr>
                <w:rFonts w:cs="Times New Roman"/>
                <w:i/>
                <w:iCs/>
                <w:sz w:val="26"/>
                <w:szCs w:val="26"/>
                <w:vertAlign w:val="subscript"/>
              </w:rPr>
              <w:t>f</w:t>
            </w:r>
            <w:r>
              <w:rPr>
                <w:rFonts w:cs="Times New Roman"/>
                <w:i/>
                <w:iCs/>
                <w:sz w:val="26"/>
                <w:szCs w:val="26"/>
                <w:vertAlign w:val="subscript"/>
              </w:rPr>
              <w:t xml:space="preserve"> </w:t>
            </w:r>
            <w:r w:rsidRPr="00507AA9">
              <w:rPr>
                <w:rFonts w:cs="Times New Roman"/>
                <w:i/>
                <w:iCs/>
                <w:sz w:val="26"/>
                <w:szCs w:val="26"/>
              </w:rPr>
              <w:t>)</w:t>
            </w:r>
          </w:p>
        </w:tc>
        <w:tc>
          <w:tcPr>
            <w:tcW w:w="516" w:type="dxa"/>
          </w:tcPr>
          <w:p w14:paraId="7814DB7B" w14:textId="77777777" w:rsidR="006665B4" w:rsidRDefault="006665B4">
            <w:pPr>
              <w:spacing w:line="360" w:lineRule="auto"/>
              <w:jc w:val="both"/>
              <w:rPr>
                <w:rFonts w:cs="Times New Roman"/>
                <w:sz w:val="26"/>
                <w:szCs w:val="26"/>
              </w:rPr>
            </w:pPr>
            <w:r>
              <w:rPr>
                <w:rFonts w:cs="Times New Roman"/>
                <w:sz w:val="26"/>
                <w:szCs w:val="26"/>
              </w:rPr>
              <w:t>(2)</w:t>
            </w:r>
          </w:p>
        </w:tc>
      </w:tr>
      <w:tr w:rsidR="006665B4" w:rsidRPr="00C801EA" w14:paraId="7AB9DC7A" w14:textId="77777777">
        <w:tc>
          <w:tcPr>
            <w:tcW w:w="6941" w:type="dxa"/>
          </w:tcPr>
          <w:p w14:paraId="332D9CF0" w14:textId="77777777" w:rsidR="006665B4" w:rsidRPr="00507AA9" w:rsidRDefault="006665B4">
            <w:pPr>
              <w:spacing w:line="360" w:lineRule="auto"/>
              <w:jc w:val="center"/>
              <w:rPr>
                <w:rFonts w:cs="Times New Roman"/>
                <w:i/>
                <w:iCs/>
                <w:sz w:val="26"/>
                <w:szCs w:val="26"/>
              </w:rPr>
            </w:pPr>
            <w:r w:rsidRPr="00507AA9">
              <w:rPr>
                <w:rFonts w:cs="Times New Roman"/>
                <w:i/>
                <w:iCs/>
                <w:sz w:val="26"/>
                <w:szCs w:val="26"/>
              </w:rPr>
              <w:t>o</w:t>
            </w:r>
            <w:r w:rsidRPr="00507AA9">
              <w:rPr>
                <w:rFonts w:cs="Times New Roman"/>
                <w:i/>
                <w:iCs/>
                <w:sz w:val="26"/>
                <w:szCs w:val="26"/>
                <w:vertAlign w:val="subscript"/>
              </w:rPr>
              <w:t>t</w:t>
            </w:r>
            <w:r w:rsidRPr="00507AA9">
              <w:rPr>
                <w:rFonts w:cs="Times New Roman"/>
                <w:i/>
                <w:iCs/>
                <w:sz w:val="26"/>
                <w:szCs w:val="26"/>
              </w:rPr>
              <w:t xml:space="preserve"> = sigmoid</w:t>
            </w:r>
            <w:r>
              <w:rPr>
                <w:rFonts w:cs="Times New Roman"/>
                <w:i/>
                <w:iCs/>
                <w:sz w:val="26"/>
                <w:szCs w:val="26"/>
              </w:rPr>
              <w:t xml:space="preserve"> </w:t>
            </w:r>
            <w:r w:rsidRPr="00507AA9">
              <w:rPr>
                <w:rFonts w:cs="Times New Roman"/>
                <w:i/>
                <w:iCs/>
                <w:sz w:val="26"/>
                <w:szCs w:val="26"/>
              </w:rPr>
              <w:t>(W</w:t>
            </w:r>
            <w:r w:rsidRPr="00507AA9">
              <w:rPr>
                <w:rFonts w:cs="Times New Roman"/>
                <w:i/>
                <w:iCs/>
                <w:sz w:val="26"/>
                <w:szCs w:val="26"/>
                <w:vertAlign w:val="subscript"/>
              </w:rPr>
              <w:t xml:space="preserve">o </w:t>
            </w:r>
            <w:r w:rsidRPr="00507AA9">
              <w:rPr>
                <w:rFonts w:cs="Times New Roman"/>
                <w:i/>
                <w:iCs/>
                <w:sz w:val="26"/>
                <w:szCs w:val="26"/>
              </w:rPr>
              <w:t>x</w:t>
            </w:r>
            <w:r w:rsidRPr="00507AA9">
              <w:rPr>
                <w:rFonts w:cs="Times New Roman"/>
                <w:i/>
                <w:iCs/>
                <w:sz w:val="26"/>
                <w:szCs w:val="26"/>
                <w:vertAlign w:val="subscript"/>
              </w:rPr>
              <w:t>t</w:t>
            </w:r>
            <w:r w:rsidRPr="00507AA9">
              <w:rPr>
                <w:rFonts w:cs="Times New Roman"/>
                <w:i/>
                <w:iCs/>
                <w:sz w:val="26"/>
                <w:szCs w:val="26"/>
              </w:rPr>
              <w:t xml:space="preserve"> + U</w:t>
            </w:r>
            <w:r w:rsidRPr="00507AA9">
              <w:rPr>
                <w:rFonts w:cs="Times New Roman"/>
                <w:i/>
                <w:iCs/>
                <w:sz w:val="26"/>
                <w:szCs w:val="26"/>
                <w:vertAlign w:val="subscript"/>
              </w:rPr>
              <w:t xml:space="preserve">i </w:t>
            </w:r>
            <w:r w:rsidRPr="00507AA9">
              <w:rPr>
                <w:rFonts w:cs="Times New Roman"/>
                <w:i/>
                <w:iCs/>
                <w:sz w:val="26"/>
                <w:szCs w:val="26"/>
              </w:rPr>
              <w:t>h</w:t>
            </w:r>
            <w:r w:rsidRPr="00507AA9">
              <w:rPr>
                <w:rFonts w:cs="Times New Roman"/>
                <w:i/>
                <w:iCs/>
                <w:sz w:val="26"/>
                <w:szCs w:val="26"/>
                <w:vertAlign w:val="subscript"/>
              </w:rPr>
              <w:t xml:space="preserve">t-1 </w:t>
            </w:r>
            <w:r w:rsidRPr="00507AA9">
              <w:rPr>
                <w:rFonts w:cs="Times New Roman"/>
                <w:i/>
                <w:iCs/>
                <w:sz w:val="26"/>
                <w:szCs w:val="26"/>
              </w:rPr>
              <w:t>+ b</w:t>
            </w:r>
            <w:r w:rsidRPr="00507AA9">
              <w:rPr>
                <w:rFonts w:cs="Times New Roman"/>
                <w:i/>
                <w:iCs/>
                <w:sz w:val="26"/>
                <w:szCs w:val="26"/>
                <w:vertAlign w:val="subscript"/>
              </w:rPr>
              <w:t>o</w:t>
            </w:r>
            <w:r>
              <w:rPr>
                <w:rFonts w:cs="Times New Roman"/>
                <w:i/>
                <w:iCs/>
                <w:sz w:val="26"/>
                <w:szCs w:val="26"/>
                <w:vertAlign w:val="subscript"/>
              </w:rPr>
              <w:t xml:space="preserve"> </w:t>
            </w:r>
            <w:r w:rsidRPr="00507AA9">
              <w:rPr>
                <w:rFonts w:cs="Times New Roman"/>
                <w:i/>
                <w:iCs/>
                <w:sz w:val="26"/>
                <w:szCs w:val="26"/>
              </w:rPr>
              <w:t>)</w:t>
            </w:r>
          </w:p>
        </w:tc>
        <w:tc>
          <w:tcPr>
            <w:tcW w:w="516" w:type="dxa"/>
          </w:tcPr>
          <w:p w14:paraId="77EA833E" w14:textId="77777777" w:rsidR="006665B4" w:rsidRDefault="006665B4">
            <w:pPr>
              <w:spacing w:line="360" w:lineRule="auto"/>
              <w:jc w:val="both"/>
              <w:rPr>
                <w:rFonts w:cs="Times New Roman"/>
                <w:sz w:val="26"/>
                <w:szCs w:val="26"/>
              </w:rPr>
            </w:pPr>
            <w:r>
              <w:rPr>
                <w:rFonts w:cs="Times New Roman"/>
                <w:sz w:val="26"/>
                <w:szCs w:val="26"/>
              </w:rPr>
              <w:t>(3)</w:t>
            </w:r>
          </w:p>
        </w:tc>
      </w:tr>
      <w:tr w:rsidR="006665B4" w:rsidRPr="00C801EA" w14:paraId="3FE14FCD" w14:textId="77777777">
        <w:tc>
          <w:tcPr>
            <w:tcW w:w="6941" w:type="dxa"/>
          </w:tcPr>
          <w:p w14:paraId="474C375F" w14:textId="77777777" w:rsidR="006665B4" w:rsidRPr="00507AA9" w:rsidRDefault="006665B4">
            <w:pPr>
              <w:spacing w:line="360" w:lineRule="auto"/>
              <w:jc w:val="center"/>
              <w:rPr>
                <w:rFonts w:cs="Times New Roman"/>
                <w:i/>
                <w:iCs/>
                <w:sz w:val="26"/>
                <w:szCs w:val="26"/>
              </w:rPr>
            </w:pPr>
            <w:r w:rsidRPr="00507AA9">
              <w:rPr>
                <w:rFonts w:cs="Times New Roman"/>
                <w:i/>
                <w:iCs/>
                <w:sz w:val="26"/>
                <w:szCs w:val="26"/>
              </w:rPr>
              <w:t>c</w:t>
            </w:r>
            <w:r w:rsidRPr="00507AA9">
              <w:rPr>
                <w:rFonts w:cs="Times New Roman"/>
                <w:i/>
                <w:iCs/>
                <w:sz w:val="26"/>
                <w:szCs w:val="26"/>
                <w:vertAlign w:val="subscript"/>
              </w:rPr>
              <w:t>t</w:t>
            </w:r>
            <w:r w:rsidRPr="00507AA9">
              <w:rPr>
                <w:rFonts w:cs="Times New Roman"/>
                <w:i/>
                <w:iCs/>
                <w:sz w:val="26"/>
                <w:szCs w:val="26"/>
              </w:rPr>
              <w:t xml:space="preserve"> = f</w:t>
            </w:r>
            <w:r w:rsidRPr="00507AA9">
              <w:rPr>
                <w:rFonts w:cs="Times New Roman"/>
                <w:i/>
                <w:iCs/>
                <w:sz w:val="26"/>
                <w:szCs w:val="26"/>
                <w:vertAlign w:val="subscript"/>
              </w:rPr>
              <w:t>t</w:t>
            </w:r>
            <w:r w:rsidRPr="00507AA9">
              <w:rPr>
                <w:rFonts w:cs="Times New Roman"/>
                <w:i/>
                <w:iCs/>
                <w:sz w:val="26"/>
                <w:szCs w:val="26"/>
              </w:rPr>
              <w:t xml:space="preserve"> </w:t>
            </w:r>
            <w:r w:rsidRPr="00507AA9">
              <w:rPr>
                <w:rFonts w:ascii="Symbol" w:eastAsia="Symbol" w:hAnsi="Symbol" w:cs="Symbol"/>
                <w:i/>
                <w:sz w:val="26"/>
                <w:szCs w:val="26"/>
              </w:rPr>
              <w:sym w:font="Symbol" w:char="F0D7"/>
            </w:r>
            <w:r w:rsidRPr="00507AA9">
              <w:rPr>
                <w:rFonts w:cs="Times New Roman"/>
                <w:i/>
                <w:iCs/>
                <w:sz w:val="26"/>
                <w:szCs w:val="26"/>
              </w:rPr>
              <w:t xml:space="preserve"> c</w:t>
            </w:r>
            <w:r w:rsidRPr="00507AA9">
              <w:rPr>
                <w:rFonts w:cs="Times New Roman"/>
                <w:i/>
                <w:iCs/>
                <w:sz w:val="26"/>
                <w:szCs w:val="26"/>
                <w:vertAlign w:val="subscript"/>
              </w:rPr>
              <w:t xml:space="preserve">t-1 </w:t>
            </w:r>
            <w:r w:rsidRPr="00507AA9">
              <w:rPr>
                <w:rFonts w:cs="Times New Roman"/>
                <w:i/>
                <w:iCs/>
                <w:sz w:val="26"/>
                <w:szCs w:val="26"/>
              </w:rPr>
              <w:t>+ i</w:t>
            </w:r>
            <w:r w:rsidRPr="00507AA9">
              <w:rPr>
                <w:rFonts w:cs="Times New Roman"/>
                <w:i/>
                <w:iCs/>
                <w:sz w:val="26"/>
                <w:szCs w:val="26"/>
                <w:vertAlign w:val="subscript"/>
              </w:rPr>
              <w:t>t</w:t>
            </w:r>
            <w:r w:rsidRPr="00507AA9">
              <w:rPr>
                <w:rFonts w:cs="Times New Roman"/>
                <w:i/>
                <w:iCs/>
                <w:sz w:val="26"/>
                <w:szCs w:val="26"/>
              </w:rPr>
              <w:t xml:space="preserve"> </w:t>
            </w:r>
            <w:r w:rsidRPr="00507AA9">
              <w:rPr>
                <w:rFonts w:ascii="Symbol" w:eastAsia="Symbol" w:hAnsi="Symbol" w:cs="Symbol"/>
                <w:i/>
                <w:sz w:val="26"/>
                <w:szCs w:val="26"/>
              </w:rPr>
              <w:sym w:font="Symbol" w:char="F0D7"/>
            </w:r>
            <w:r w:rsidRPr="00507AA9">
              <w:rPr>
                <w:rFonts w:cs="Times New Roman"/>
                <w:i/>
                <w:iCs/>
                <w:sz w:val="26"/>
                <w:szCs w:val="26"/>
              </w:rPr>
              <w:t xml:space="preserve"> tanh(W</w:t>
            </w:r>
            <w:r w:rsidRPr="00507AA9">
              <w:rPr>
                <w:rFonts w:cs="Times New Roman"/>
                <w:i/>
                <w:iCs/>
                <w:sz w:val="26"/>
                <w:szCs w:val="26"/>
                <w:vertAlign w:val="subscript"/>
              </w:rPr>
              <w:t xml:space="preserve">c </w:t>
            </w:r>
            <w:r w:rsidRPr="00507AA9">
              <w:rPr>
                <w:rFonts w:cs="Times New Roman"/>
                <w:i/>
                <w:iCs/>
                <w:sz w:val="26"/>
                <w:szCs w:val="26"/>
              </w:rPr>
              <w:t>x</w:t>
            </w:r>
            <w:r w:rsidRPr="00507AA9">
              <w:rPr>
                <w:rFonts w:cs="Times New Roman"/>
                <w:i/>
                <w:iCs/>
                <w:sz w:val="26"/>
                <w:szCs w:val="26"/>
                <w:vertAlign w:val="subscript"/>
              </w:rPr>
              <w:t>t</w:t>
            </w:r>
            <w:r w:rsidRPr="00507AA9">
              <w:rPr>
                <w:rFonts w:cs="Times New Roman"/>
                <w:i/>
                <w:iCs/>
                <w:sz w:val="26"/>
                <w:szCs w:val="26"/>
              </w:rPr>
              <w:t xml:space="preserve"> + U</w:t>
            </w:r>
            <w:r w:rsidRPr="00507AA9">
              <w:rPr>
                <w:rFonts w:cs="Times New Roman"/>
                <w:i/>
                <w:iCs/>
                <w:sz w:val="26"/>
                <w:szCs w:val="26"/>
                <w:vertAlign w:val="subscript"/>
              </w:rPr>
              <w:t xml:space="preserve">c </w:t>
            </w:r>
            <w:r w:rsidRPr="00507AA9">
              <w:rPr>
                <w:rFonts w:cs="Times New Roman"/>
                <w:i/>
                <w:iCs/>
                <w:sz w:val="26"/>
                <w:szCs w:val="26"/>
              </w:rPr>
              <w:t>h</w:t>
            </w:r>
            <w:r w:rsidRPr="00507AA9">
              <w:rPr>
                <w:rFonts w:cs="Times New Roman"/>
                <w:i/>
                <w:iCs/>
                <w:sz w:val="26"/>
                <w:szCs w:val="26"/>
                <w:vertAlign w:val="subscript"/>
              </w:rPr>
              <w:t xml:space="preserve">t-1 </w:t>
            </w:r>
            <w:r w:rsidRPr="00507AA9">
              <w:rPr>
                <w:rFonts w:cs="Times New Roman"/>
                <w:i/>
                <w:iCs/>
                <w:sz w:val="26"/>
                <w:szCs w:val="26"/>
              </w:rPr>
              <w:t>+ b</w:t>
            </w:r>
            <w:r w:rsidRPr="00507AA9">
              <w:rPr>
                <w:rFonts w:cs="Times New Roman"/>
                <w:i/>
                <w:iCs/>
                <w:sz w:val="26"/>
                <w:szCs w:val="26"/>
                <w:vertAlign w:val="subscript"/>
              </w:rPr>
              <w:t>c</w:t>
            </w:r>
            <w:r>
              <w:rPr>
                <w:rFonts w:cs="Times New Roman"/>
                <w:i/>
                <w:iCs/>
                <w:sz w:val="26"/>
                <w:szCs w:val="26"/>
                <w:vertAlign w:val="subscript"/>
              </w:rPr>
              <w:t xml:space="preserve"> </w:t>
            </w:r>
            <w:r w:rsidRPr="00507AA9">
              <w:rPr>
                <w:rFonts w:cs="Times New Roman"/>
                <w:i/>
                <w:iCs/>
                <w:sz w:val="26"/>
                <w:szCs w:val="26"/>
              </w:rPr>
              <w:t>)</w:t>
            </w:r>
          </w:p>
        </w:tc>
        <w:tc>
          <w:tcPr>
            <w:tcW w:w="516" w:type="dxa"/>
          </w:tcPr>
          <w:p w14:paraId="51F50583" w14:textId="77777777" w:rsidR="006665B4" w:rsidRDefault="006665B4">
            <w:pPr>
              <w:spacing w:line="360" w:lineRule="auto"/>
              <w:jc w:val="both"/>
              <w:rPr>
                <w:rFonts w:cs="Times New Roman"/>
                <w:sz w:val="26"/>
                <w:szCs w:val="26"/>
              </w:rPr>
            </w:pPr>
            <w:r>
              <w:rPr>
                <w:rFonts w:cs="Times New Roman"/>
                <w:sz w:val="26"/>
                <w:szCs w:val="26"/>
              </w:rPr>
              <w:t>(4)</w:t>
            </w:r>
          </w:p>
        </w:tc>
      </w:tr>
      <w:tr w:rsidR="006665B4" w:rsidRPr="00C801EA" w14:paraId="545DC2DF" w14:textId="77777777">
        <w:tc>
          <w:tcPr>
            <w:tcW w:w="6941" w:type="dxa"/>
          </w:tcPr>
          <w:p w14:paraId="41BF43D0" w14:textId="77777777" w:rsidR="006665B4" w:rsidRPr="00507AA9" w:rsidRDefault="006665B4">
            <w:pPr>
              <w:spacing w:line="360" w:lineRule="auto"/>
              <w:jc w:val="center"/>
              <w:rPr>
                <w:rFonts w:cs="Times New Roman"/>
                <w:i/>
                <w:iCs/>
                <w:sz w:val="26"/>
                <w:szCs w:val="26"/>
              </w:rPr>
            </w:pPr>
            <w:r w:rsidRPr="00507AA9">
              <w:rPr>
                <w:rFonts w:cs="Times New Roman"/>
                <w:i/>
                <w:iCs/>
                <w:sz w:val="26"/>
                <w:szCs w:val="26"/>
              </w:rPr>
              <w:t>h</w:t>
            </w:r>
            <w:r w:rsidRPr="00507AA9">
              <w:rPr>
                <w:rFonts w:cs="Times New Roman"/>
                <w:i/>
                <w:iCs/>
                <w:sz w:val="26"/>
                <w:szCs w:val="26"/>
                <w:vertAlign w:val="subscript"/>
              </w:rPr>
              <w:t>t</w:t>
            </w:r>
            <w:r w:rsidRPr="00507AA9">
              <w:rPr>
                <w:rFonts w:cs="Times New Roman"/>
                <w:i/>
                <w:iCs/>
                <w:sz w:val="26"/>
                <w:szCs w:val="26"/>
              </w:rPr>
              <w:t xml:space="preserve"> = o</w:t>
            </w:r>
            <w:r w:rsidRPr="00507AA9">
              <w:rPr>
                <w:rFonts w:cs="Times New Roman"/>
                <w:i/>
                <w:iCs/>
                <w:sz w:val="26"/>
                <w:szCs w:val="26"/>
                <w:vertAlign w:val="subscript"/>
              </w:rPr>
              <w:t>t</w:t>
            </w:r>
            <w:r w:rsidRPr="00507AA9">
              <w:rPr>
                <w:rFonts w:cs="Times New Roman"/>
                <w:i/>
                <w:iCs/>
                <w:sz w:val="26"/>
                <w:szCs w:val="26"/>
              </w:rPr>
              <w:t xml:space="preserve"> </w:t>
            </w:r>
            <w:r w:rsidRPr="00507AA9">
              <w:rPr>
                <w:rFonts w:ascii="Symbol" w:eastAsia="Symbol" w:hAnsi="Symbol" w:cs="Symbol"/>
                <w:i/>
                <w:sz w:val="26"/>
                <w:szCs w:val="26"/>
              </w:rPr>
              <w:sym w:font="Symbol" w:char="F0D7"/>
            </w:r>
            <w:r w:rsidRPr="00507AA9">
              <w:rPr>
                <w:rFonts w:cs="Times New Roman"/>
                <w:i/>
                <w:iCs/>
                <w:sz w:val="26"/>
                <w:szCs w:val="26"/>
              </w:rPr>
              <w:t xml:space="preserve"> tanh(</w:t>
            </w:r>
            <w:r>
              <w:rPr>
                <w:rFonts w:cs="Times New Roman"/>
                <w:i/>
                <w:iCs/>
                <w:sz w:val="26"/>
                <w:szCs w:val="26"/>
              </w:rPr>
              <w:t xml:space="preserve"> </w:t>
            </w:r>
            <w:r w:rsidRPr="00507AA9">
              <w:rPr>
                <w:rFonts w:cs="Times New Roman"/>
                <w:i/>
                <w:iCs/>
                <w:sz w:val="26"/>
                <w:szCs w:val="26"/>
              </w:rPr>
              <w:t>c</w:t>
            </w:r>
            <w:r w:rsidRPr="00507AA9">
              <w:rPr>
                <w:rFonts w:cs="Times New Roman"/>
                <w:i/>
                <w:iCs/>
                <w:sz w:val="26"/>
                <w:szCs w:val="26"/>
                <w:vertAlign w:val="subscript"/>
              </w:rPr>
              <w:t>t</w:t>
            </w:r>
            <w:r>
              <w:rPr>
                <w:rFonts w:cs="Times New Roman"/>
                <w:i/>
                <w:iCs/>
                <w:sz w:val="26"/>
                <w:szCs w:val="26"/>
                <w:vertAlign w:val="subscript"/>
              </w:rPr>
              <w:t xml:space="preserve"> </w:t>
            </w:r>
            <w:r w:rsidRPr="00507AA9">
              <w:rPr>
                <w:rFonts w:cs="Times New Roman"/>
                <w:i/>
                <w:iCs/>
                <w:sz w:val="26"/>
                <w:szCs w:val="26"/>
              </w:rPr>
              <w:t>)</w:t>
            </w:r>
          </w:p>
        </w:tc>
        <w:tc>
          <w:tcPr>
            <w:tcW w:w="516" w:type="dxa"/>
          </w:tcPr>
          <w:p w14:paraId="61996252" w14:textId="77777777" w:rsidR="006665B4" w:rsidRDefault="006665B4">
            <w:pPr>
              <w:spacing w:line="360" w:lineRule="auto"/>
              <w:jc w:val="both"/>
              <w:rPr>
                <w:rFonts w:cs="Times New Roman"/>
                <w:sz w:val="26"/>
                <w:szCs w:val="26"/>
              </w:rPr>
            </w:pPr>
            <w:r>
              <w:rPr>
                <w:rFonts w:cs="Times New Roman"/>
                <w:sz w:val="26"/>
                <w:szCs w:val="26"/>
              </w:rPr>
              <w:t>(5)</w:t>
            </w:r>
          </w:p>
        </w:tc>
      </w:tr>
    </w:tbl>
    <w:p w14:paraId="0F9C06C6" w14:textId="49476087" w:rsidR="0056099E" w:rsidRDefault="006665B4" w:rsidP="006665B4">
      <w:pPr>
        <w:spacing w:line="360" w:lineRule="auto"/>
        <w:jc w:val="both"/>
        <w:rPr>
          <w:rFonts w:cs="Times New Roman"/>
          <w:sz w:val="26"/>
          <w:szCs w:val="26"/>
        </w:rPr>
      </w:pPr>
      <w:r w:rsidRPr="006665B4">
        <w:rPr>
          <w:rFonts w:cs="Times New Roman"/>
          <w:sz w:val="26"/>
          <w:szCs w:val="26"/>
        </w:rPr>
        <w:t>LSTM neural network is a powerful tool in the field of machine learning. It can extract features, dimensions, and improve data classification. It is a machine language with the ability to learn internal representation and solve complex combinatorial problems.</w:t>
      </w:r>
    </w:p>
    <w:tbl>
      <w:tblPr>
        <w:tblStyle w:val="TableGrid"/>
        <w:tblW w:w="0" w:type="auto"/>
        <w:tblLook w:val="04A0" w:firstRow="1" w:lastRow="0" w:firstColumn="1" w:lastColumn="0" w:noHBand="0" w:noVBand="1"/>
      </w:tblPr>
      <w:tblGrid>
        <w:gridCol w:w="9287"/>
      </w:tblGrid>
      <w:tr w:rsidR="00523379" w14:paraId="694534C6" w14:textId="77777777" w:rsidTr="00024828">
        <w:tc>
          <w:tcPr>
            <w:tcW w:w="9287" w:type="dxa"/>
          </w:tcPr>
          <w:p w14:paraId="6E869256"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pandas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pd</w:t>
            </w:r>
          </w:p>
          <w:p w14:paraId="3BA8F264"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numpy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np</w:t>
            </w:r>
          </w:p>
          <w:p w14:paraId="5B67B7A0"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matplotlib.pyplot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plt</w:t>
            </w:r>
          </w:p>
          <w:p w14:paraId="34FC5209"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google.colab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drive</w:t>
            </w:r>
          </w:p>
          <w:p w14:paraId="4EE40619"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000000"/>
                <w:kern w:val="0"/>
                <w:sz w:val="21"/>
                <w:szCs w:val="21"/>
                <w:lang w:eastAsia="en-GB"/>
                <w14:ligatures w14:val="none"/>
              </w:rPr>
              <w:t>drive.mount(</w:t>
            </w:r>
            <w:r w:rsidRPr="00FB41F3">
              <w:rPr>
                <w:rFonts w:ascii="Courier New" w:eastAsia="Times New Roman" w:hAnsi="Courier New" w:cs="Courier New"/>
                <w:color w:val="A31515"/>
                <w:kern w:val="0"/>
                <w:sz w:val="21"/>
                <w:szCs w:val="21"/>
                <w:lang w:eastAsia="en-GB"/>
                <w14:ligatures w14:val="none"/>
              </w:rPr>
              <w:t>'/content/drive'</w:t>
            </w:r>
            <w:r w:rsidRPr="00FB41F3">
              <w:rPr>
                <w:rFonts w:ascii="Courier New" w:eastAsia="Times New Roman" w:hAnsi="Courier New" w:cs="Courier New"/>
                <w:color w:val="000000"/>
                <w:kern w:val="0"/>
                <w:sz w:val="21"/>
                <w:szCs w:val="21"/>
                <w:lang w:eastAsia="en-GB"/>
                <w14:ligatures w14:val="none"/>
              </w:rPr>
              <w:t>)</w:t>
            </w:r>
          </w:p>
          <w:p w14:paraId="1CCADD54"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sklearn.preprocessing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MinMaxScaler</w:t>
            </w:r>
          </w:p>
          <w:p w14:paraId="2D9996BD"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keras.models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Sequential</w:t>
            </w:r>
          </w:p>
          <w:p w14:paraId="7838A57A"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keras.layers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Dense, SimpleRNN</w:t>
            </w:r>
          </w:p>
          <w:p w14:paraId="30312AD7" w14:textId="77777777" w:rsidR="00523379" w:rsidRDefault="00523379" w:rsidP="00024828">
            <w:pPr>
              <w:spacing w:line="360" w:lineRule="auto"/>
              <w:jc w:val="center"/>
              <w:rPr>
                <w:rFonts w:cs="Times New Roman"/>
                <w:sz w:val="26"/>
                <w:szCs w:val="26"/>
              </w:rPr>
            </w:pPr>
            <w:r>
              <w:rPr>
                <w:rFonts w:cs="Times New Roman"/>
                <w:sz w:val="26"/>
                <w:szCs w:val="26"/>
              </w:rPr>
              <w:t>Step 1: import library</w:t>
            </w:r>
          </w:p>
        </w:tc>
      </w:tr>
      <w:tr w:rsidR="00523379" w14:paraId="58963BC4" w14:textId="77777777" w:rsidTr="00024828">
        <w:tc>
          <w:tcPr>
            <w:tcW w:w="9287" w:type="dxa"/>
          </w:tcPr>
          <w:p w14:paraId="1F067263" w14:textId="77777777" w:rsidR="00523379" w:rsidRPr="00741E4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 = pd.read_csv(</w:t>
            </w:r>
            <w:r w:rsidRPr="00741E47">
              <w:rPr>
                <w:rFonts w:ascii="Courier New" w:eastAsia="Times New Roman" w:hAnsi="Courier New" w:cs="Courier New"/>
                <w:color w:val="A31515"/>
                <w:kern w:val="0"/>
                <w:sz w:val="21"/>
                <w:szCs w:val="21"/>
                <w:lang w:eastAsia="en-GB"/>
                <w14:ligatures w14:val="none"/>
              </w:rPr>
              <w:t>'/content/drive/MyDrive/BA/Dataset/TRX-USD.csv'</w:t>
            </w:r>
            <w:r w:rsidRPr="00741E47">
              <w:rPr>
                <w:rFonts w:ascii="Courier New" w:eastAsia="Times New Roman" w:hAnsi="Courier New" w:cs="Courier New"/>
                <w:color w:val="000000"/>
                <w:kern w:val="0"/>
                <w:sz w:val="21"/>
                <w:szCs w:val="21"/>
                <w:lang w:eastAsia="en-GB"/>
                <w14:ligatures w14:val="none"/>
              </w:rPr>
              <w:t>,usecols=[</w:t>
            </w:r>
            <w:r w:rsidRPr="00741E47">
              <w:rPr>
                <w:rFonts w:ascii="Courier New" w:eastAsia="Times New Roman" w:hAnsi="Courier New" w:cs="Courier New"/>
                <w:color w:val="A31515"/>
                <w:kern w:val="0"/>
                <w:sz w:val="21"/>
                <w:szCs w:val="21"/>
                <w:lang w:eastAsia="en-GB"/>
                <w14:ligatures w14:val="none"/>
              </w:rPr>
              <w:t>'Date'</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555F0D5D" w14:textId="77777777" w:rsidR="00523379" w:rsidRPr="00741E4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df.reset_index()[</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3A909AFA" w14:textId="77777777" w:rsidR="00523379" w:rsidRDefault="00523379" w:rsidP="00024828">
            <w:pPr>
              <w:spacing w:line="360" w:lineRule="auto"/>
              <w:jc w:val="center"/>
              <w:rPr>
                <w:rFonts w:cs="Times New Roman"/>
                <w:sz w:val="26"/>
                <w:szCs w:val="26"/>
              </w:rPr>
            </w:pPr>
            <w:r>
              <w:rPr>
                <w:rFonts w:cs="Times New Roman"/>
                <w:sz w:val="26"/>
                <w:szCs w:val="26"/>
              </w:rPr>
              <w:t>Step 2: Read data</w:t>
            </w:r>
          </w:p>
        </w:tc>
      </w:tr>
      <w:tr w:rsidR="00523379" w14:paraId="07A553BA" w14:textId="77777777" w:rsidTr="00024828">
        <w:tc>
          <w:tcPr>
            <w:tcW w:w="9287" w:type="dxa"/>
          </w:tcPr>
          <w:p w14:paraId="167FAAF8" w14:textId="77777777" w:rsidR="00523379" w:rsidRPr="00741E4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scaler = MinMaxScaler(feature_range=(</w:t>
            </w:r>
            <w:r w:rsidRPr="00741E47">
              <w:rPr>
                <w:rFonts w:ascii="Courier New" w:eastAsia="Times New Roman" w:hAnsi="Courier New" w:cs="Courier New"/>
                <w:color w:val="098156"/>
                <w:kern w:val="0"/>
                <w:sz w:val="21"/>
                <w:szCs w:val="21"/>
                <w:lang w:eastAsia="en-GB"/>
                <w14:ligatures w14:val="none"/>
              </w:rPr>
              <w:t>0</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3ACE9AA0" w14:textId="77777777" w:rsidR="00523379" w:rsidRPr="00741E4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scaler.fit_transform(np.array(df1).reshape(</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230EBE40" w14:textId="77777777" w:rsidR="00523379" w:rsidRDefault="00523379" w:rsidP="00024828">
            <w:pPr>
              <w:spacing w:line="360" w:lineRule="auto"/>
              <w:jc w:val="center"/>
              <w:rPr>
                <w:rFonts w:cs="Times New Roman"/>
                <w:sz w:val="26"/>
                <w:szCs w:val="26"/>
              </w:rPr>
            </w:pPr>
            <w:r>
              <w:rPr>
                <w:rFonts w:cs="Times New Roman"/>
                <w:sz w:val="26"/>
                <w:szCs w:val="26"/>
              </w:rPr>
              <w:t>Step 3: Scale data</w:t>
            </w:r>
          </w:p>
        </w:tc>
      </w:tr>
      <w:tr w:rsidR="00523379" w14:paraId="5D162592" w14:textId="77777777" w:rsidTr="00024828">
        <w:tc>
          <w:tcPr>
            <w:tcW w:w="9287" w:type="dxa"/>
          </w:tcPr>
          <w:p w14:paraId="6C89BC11" w14:textId="77777777" w:rsidR="00523379" w:rsidRPr="00506A43"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lastRenderedPageBreak/>
              <w:t xml:space="preserve">train_size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0.7</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7B00CC89"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test_size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0.2</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68B3A76B"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val_size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 - train_size - test_size</w:t>
            </w:r>
          </w:p>
          <w:p w14:paraId="4F2A9341"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2F600738"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train_data = df1[:train_size]</w:t>
            </w:r>
          </w:p>
          <w:p w14:paraId="1201CAAF"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test_data = df1[train_size:train_size + test_size]</w:t>
            </w:r>
          </w:p>
          <w:p w14:paraId="69C95F28"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val_data = df1[train_size + test_size:]</w:t>
            </w:r>
          </w:p>
          <w:p w14:paraId="6D547B96" w14:textId="77777777" w:rsidR="00523379" w:rsidRDefault="00523379" w:rsidP="00024828">
            <w:pPr>
              <w:spacing w:line="360" w:lineRule="auto"/>
              <w:jc w:val="center"/>
              <w:rPr>
                <w:rFonts w:cs="Times New Roman"/>
                <w:sz w:val="26"/>
                <w:szCs w:val="26"/>
              </w:rPr>
            </w:pPr>
            <w:r>
              <w:rPr>
                <w:rFonts w:cs="Times New Roman"/>
                <w:sz w:val="26"/>
                <w:szCs w:val="26"/>
              </w:rPr>
              <w:t>Step 4: Separate train, test, validate</w:t>
            </w:r>
          </w:p>
        </w:tc>
      </w:tr>
      <w:tr w:rsidR="00523379" w14:paraId="27F63B95" w14:textId="77777777" w:rsidTr="00024828">
        <w:tc>
          <w:tcPr>
            <w:tcW w:w="9287" w:type="dxa"/>
          </w:tcPr>
          <w:p w14:paraId="35AC4A73" w14:textId="77777777" w:rsidR="00523379" w:rsidRPr="00646A03"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AF00DB"/>
                <w:kern w:val="0"/>
                <w:sz w:val="21"/>
                <w:szCs w:val="21"/>
                <w:lang w:eastAsia="en-GB"/>
                <w14:ligatures w14:val="none"/>
              </w:rPr>
              <w:t>import</w:t>
            </w:r>
            <w:r w:rsidRPr="00646A03">
              <w:rPr>
                <w:rFonts w:ascii="Courier New" w:eastAsia="Times New Roman" w:hAnsi="Courier New" w:cs="Courier New"/>
                <w:color w:val="000000"/>
                <w:kern w:val="0"/>
                <w:sz w:val="21"/>
                <w:szCs w:val="21"/>
                <w:lang w:eastAsia="en-GB"/>
                <w14:ligatures w14:val="none"/>
              </w:rPr>
              <w:t xml:space="preserve"> numpy</w:t>
            </w:r>
          </w:p>
          <w:p w14:paraId="2DB0F3A6"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FF"/>
                <w:kern w:val="0"/>
                <w:sz w:val="21"/>
                <w:szCs w:val="21"/>
                <w:lang w:eastAsia="en-GB"/>
                <w14:ligatures w14:val="none"/>
              </w:rPr>
              <w:t>def</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create_dataset</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01080"/>
                <w:kern w:val="0"/>
                <w:sz w:val="21"/>
                <w:szCs w:val="21"/>
                <w:lang w:eastAsia="en-GB"/>
                <w14:ligatures w14:val="none"/>
              </w:rPr>
              <w:t>dataset</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001080"/>
                <w:kern w:val="0"/>
                <w:sz w:val="21"/>
                <w:szCs w:val="21"/>
                <w:lang w:eastAsia="en-GB"/>
                <w14:ligatures w14:val="none"/>
              </w:rPr>
              <w:t>time_step</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787FE0EC"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 dataY = [], []</w:t>
            </w:r>
          </w:p>
          <w:p w14:paraId="5CE4B1B9"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for</w:t>
            </w:r>
            <w:r w:rsidRPr="00646A03">
              <w:rPr>
                <w:rFonts w:ascii="Courier New" w:eastAsia="Times New Roman" w:hAnsi="Courier New" w:cs="Courier New"/>
                <w:color w:val="000000"/>
                <w:kern w:val="0"/>
                <w:sz w:val="21"/>
                <w:szCs w:val="21"/>
                <w:lang w:eastAsia="en-GB"/>
                <w14:ligatures w14:val="none"/>
              </w:rPr>
              <w:t xml:space="preserve"> i </w:t>
            </w:r>
            <w:r w:rsidRPr="00646A03">
              <w:rPr>
                <w:rFonts w:ascii="Courier New" w:eastAsia="Times New Roman" w:hAnsi="Courier New" w:cs="Courier New"/>
                <w:color w:val="0000FF"/>
                <w:kern w:val="0"/>
                <w:sz w:val="21"/>
                <w:szCs w:val="21"/>
                <w:lang w:eastAsia="en-GB"/>
                <w14:ligatures w14:val="none"/>
              </w:rPr>
              <w:t>in</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range</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795E26"/>
                <w:kern w:val="0"/>
                <w:sz w:val="21"/>
                <w:szCs w:val="21"/>
                <w:lang w:eastAsia="en-GB"/>
                <w14:ligatures w14:val="none"/>
              </w:rPr>
              <w:t>len</w:t>
            </w:r>
            <w:r w:rsidRPr="00646A03">
              <w:rPr>
                <w:rFonts w:ascii="Courier New" w:eastAsia="Times New Roman" w:hAnsi="Courier New" w:cs="Courier New"/>
                <w:color w:val="000000"/>
                <w:kern w:val="0"/>
                <w:sz w:val="21"/>
                <w:szCs w:val="21"/>
                <w:lang w:eastAsia="en-GB"/>
                <w14:ligatures w14:val="none"/>
              </w:rPr>
              <w:t xml:space="preserve">(dataset) - time_step - </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4C82E6F0"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a = dataset[i:(i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54E27222"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dataX.append(a)</w:t>
            </w:r>
          </w:p>
          <w:p w14:paraId="0E41603D"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dataY.append(dataset[i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7D15CE7C"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return</w:t>
            </w:r>
            <w:r w:rsidRPr="00646A03">
              <w:rPr>
                <w:rFonts w:ascii="Courier New" w:eastAsia="Times New Roman" w:hAnsi="Courier New" w:cs="Courier New"/>
                <w:color w:val="000000"/>
                <w:kern w:val="0"/>
                <w:sz w:val="21"/>
                <w:szCs w:val="21"/>
                <w:lang w:eastAsia="en-GB"/>
                <w14:ligatures w14:val="none"/>
              </w:rPr>
              <w:t xml:space="preserve"> numpy.array(dataX), numpy.array(dataY)</w:t>
            </w:r>
          </w:p>
          <w:p w14:paraId="489F7271" w14:textId="77777777" w:rsidR="00523379" w:rsidRDefault="00523379" w:rsidP="00024828">
            <w:pPr>
              <w:spacing w:line="360" w:lineRule="auto"/>
              <w:jc w:val="center"/>
              <w:rPr>
                <w:rFonts w:cs="Times New Roman"/>
                <w:sz w:val="26"/>
                <w:szCs w:val="26"/>
              </w:rPr>
            </w:pPr>
            <w:r>
              <w:rPr>
                <w:rFonts w:cs="Times New Roman"/>
                <w:sz w:val="26"/>
                <w:szCs w:val="26"/>
              </w:rPr>
              <w:t>Step 5: Create function create_dataset with time_step</w:t>
            </w:r>
          </w:p>
        </w:tc>
      </w:tr>
      <w:tr w:rsidR="00523379" w14:paraId="02125295" w14:textId="77777777" w:rsidTr="00024828">
        <w:tc>
          <w:tcPr>
            <w:tcW w:w="9287" w:type="dxa"/>
          </w:tcPr>
          <w:p w14:paraId="2C589780" w14:textId="77777777" w:rsidR="00523379" w:rsidRPr="00D35598"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 xml:space="preserve">time_step = </w:t>
            </w:r>
            <w:r w:rsidRPr="00D35598">
              <w:rPr>
                <w:rFonts w:ascii="Courier New" w:eastAsia="Times New Roman" w:hAnsi="Courier New" w:cs="Courier New"/>
                <w:color w:val="098156"/>
                <w:kern w:val="0"/>
                <w:sz w:val="21"/>
                <w:szCs w:val="21"/>
                <w:lang w:eastAsia="en-GB"/>
                <w14:ligatures w14:val="none"/>
              </w:rPr>
              <w:t>100</w:t>
            </w:r>
          </w:p>
          <w:p w14:paraId="5DB8D134"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y_train = create_dataset(train_data, time_step)</w:t>
            </w:r>
          </w:p>
          <w:p w14:paraId="163EB194"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yval = create_dataset(val_data, time_step)</w:t>
            </w:r>
          </w:p>
          <w:p w14:paraId="7E2F2DA3"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ytest = create_dataset(test_data, time_step)</w:t>
            </w:r>
          </w:p>
          <w:p w14:paraId="72F6D33A" w14:textId="77777777" w:rsidR="00523379" w:rsidRDefault="00523379" w:rsidP="00024828">
            <w:pPr>
              <w:spacing w:line="360" w:lineRule="auto"/>
              <w:jc w:val="center"/>
              <w:rPr>
                <w:rFonts w:cs="Times New Roman"/>
                <w:sz w:val="26"/>
                <w:szCs w:val="26"/>
              </w:rPr>
            </w:pPr>
            <w:r>
              <w:rPr>
                <w:rFonts w:cs="Times New Roman"/>
                <w:sz w:val="26"/>
                <w:szCs w:val="26"/>
              </w:rPr>
              <w:t>Step 6: Create dataset with time_step = 100</w:t>
            </w:r>
          </w:p>
        </w:tc>
      </w:tr>
      <w:tr w:rsidR="00523379" w14:paraId="4D750CB9" w14:textId="77777777" w:rsidTr="00024828">
        <w:tc>
          <w:tcPr>
            <w:tcW w:w="9287" w:type="dxa"/>
          </w:tcPr>
          <w:p w14:paraId="13F6D102" w14:textId="77777777" w:rsidR="00523379" w:rsidRPr="00D35598"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 X_train.reshape(X_train.shape[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X_train.shape[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7EBCFA04"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 X_test.reshape(X_test.shape[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X_test.shape[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32D05674"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 X_val.reshape(X_val.shape[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X_val.shape[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7D91624D" w14:textId="77777777" w:rsidR="00523379" w:rsidRDefault="00523379" w:rsidP="00024828">
            <w:pPr>
              <w:spacing w:line="360" w:lineRule="auto"/>
              <w:jc w:val="center"/>
              <w:rPr>
                <w:rFonts w:cs="Times New Roman"/>
                <w:sz w:val="26"/>
                <w:szCs w:val="26"/>
              </w:rPr>
            </w:pPr>
            <w:r>
              <w:rPr>
                <w:rFonts w:cs="Times New Roman"/>
                <w:sz w:val="26"/>
                <w:szCs w:val="26"/>
              </w:rPr>
              <w:t>Step 7: Reshape into shape (none,none,none) for LSTM</w:t>
            </w:r>
          </w:p>
        </w:tc>
      </w:tr>
      <w:tr w:rsidR="00523379" w14:paraId="56351B79" w14:textId="77777777" w:rsidTr="00024828">
        <w:tc>
          <w:tcPr>
            <w:tcW w:w="9287" w:type="dxa"/>
          </w:tcPr>
          <w:p w14:paraId="1E75ECA7"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 = Sequential()</w:t>
            </w:r>
          </w:p>
          <w:p w14:paraId="2D04752C"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model.add(SimpleRNN(</w:t>
            </w:r>
            <w:r w:rsidRPr="006629D5">
              <w:rPr>
                <w:rFonts w:ascii="Courier New" w:eastAsia="Times New Roman" w:hAnsi="Courier New" w:cs="Courier New"/>
                <w:color w:val="098156"/>
                <w:kern w:val="0"/>
                <w:sz w:val="21"/>
                <w:szCs w:val="21"/>
                <w:lang w:eastAsia="en-GB"/>
                <w14:ligatures w14:val="none"/>
              </w:rPr>
              <w:t>50</w:t>
            </w:r>
            <w:r w:rsidRPr="006629D5">
              <w:rPr>
                <w:rFonts w:ascii="Courier New" w:eastAsia="Times New Roman" w:hAnsi="Courier New" w:cs="Courier New"/>
                <w:color w:val="000000"/>
                <w:kern w:val="0"/>
                <w:sz w:val="21"/>
                <w:szCs w:val="21"/>
                <w:lang w:eastAsia="en-GB"/>
                <w14:ligatures w14:val="none"/>
              </w:rPr>
              <w:t xml:space="preserve">, input_shape=(time_step, </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1F0FDCCC"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model.add(Dense(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3E964059" w14:textId="77777777" w:rsidR="0052337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w:t>
            </w:r>
            <w:r w:rsidRPr="006629D5">
              <w:rPr>
                <w:rFonts w:ascii="Courier New" w:eastAsia="Times New Roman" w:hAnsi="Courier New" w:cs="Courier New"/>
                <w:color w:val="795E26"/>
                <w:kern w:val="0"/>
                <w:sz w:val="21"/>
                <w:szCs w:val="21"/>
                <w:lang w:eastAsia="en-GB"/>
                <w14:ligatures w14:val="none"/>
              </w:rPr>
              <w:t>compile</w:t>
            </w:r>
            <w:r w:rsidRPr="006629D5">
              <w:rPr>
                <w:rFonts w:ascii="Courier New" w:eastAsia="Times New Roman" w:hAnsi="Courier New" w:cs="Courier New"/>
                <w:color w:val="000000"/>
                <w:kern w:val="0"/>
                <w:sz w:val="21"/>
                <w:szCs w:val="21"/>
                <w:lang w:eastAsia="en-GB"/>
                <w14:ligatures w14:val="none"/>
              </w:rPr>
              <w:t>(loss=</w:t>
            </w:r>
            <w:r w:rsidRPr="006629D5">
              <w:rPr>
                <w:rFonts w:ascii="Courier New" w:eastAsia="Times New Roman" w:hAnsi="Courier New" w:cs="Courier New"/>
                <w:color w:val="A31515"/>
                <w:kern w:val="0"/>
                <w:sz w:val="21"/>
                <w:szCs w:val="21"/>
                <w:lang w:eastAsia="en-GB"/>
                <w14:ligatures w14:val="none"/>
              </w:rPr>
              <w:t>'mean_squared_error'</w:t>
            </w:r>
            <w:r w:rsidRPr="006629D5">
              <w:rPr>
                <w:rFonts w:ascii="Courier New" w:eastAsia="Times New Roman" w:hAnsi="Courier New" w:cs="Courier New"/>
                <w:color w:val="000000"/>
                <w:kern w:val="0"/>
                <w:sz w:val="21"/>
                <w:szCs w:val="21"/>
                <w:lang w:eastAsia="en-GB"/>
                <w14:ligatures w14:val="none"/>
              </w:rPr>
              <w:t>,optimizer=</w:t>
            </w:r>
            <w:r w:rsidRPr="006629D5">
              <w:rPr>
                <w:rFonts w:ascii="Courier New" w:eastAsia="Times New Roman" w:hAnsi="Courier New" w:cs="Courier New"/>
                <w:color w:val="A31515"/>
                <w:kern w:val="0"/>
                <w:sz w:val="21"/>
                <w:szCs w:val="21"/>
                <w:lang w:eastAsia="en-GB"/>
                <w14:ligatures w14:val="none"/>
              </w:rPr>
              <w:t>'adam'</w:t>
            </w:r>
            <w:r w:rsidRPr="006629D5">
              <w:rPr>
                <w:rFonts w:ascii="Courier New" w:eastAsia="Times New Roman" w:hAnsi="Courier New" w:cs="Courier New"/>
                <w:color w:val="000000"/>
                <w:kern w:val="0"/>
                <w:sz w:val="21"/>
                <w:szCs w:val="21"/>
                <w:lang w:eastAsia="en-GB"/>
                <w14:ligatures w14:val="none"/>
              </w:rPr>
              <w:t>)</w:t>
            </w:r>
          </w:p>
          <w:p w14:paraId="252F5FB0"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model.fit(X_train,y_train,validation_data=(X_test,ytest),epochs=</w:t>
            </w:r>
            <w:r w:rsidRPr="006629D5">
              <w:rPr>
                <w:rFonts w:ascii="Courier New" w:eastAsia="Times New Roman" w:hAnsi="Courier New" w:cs="Courier New"/>
                <w:color w:val="098156"/>
                <w:kern w:val="0"/>
                <w:sz w:val="21"/>
                <w:szCs w:val="21"/>
                <w:lang w:eastAsia="en-GB"/>
                <w14:ligatures w14:val="none"/>
              </w:rPr>
              <w:t>100</w:t>
            </w:r>
            <w:r w:rsidRPr="006629D5">
              <w:rPr>
                <w:rFonts w:ascii="Courier New" w:eastAsia="Times New Roman" w:hAnsi="Courier New" w:cs="Courier New"/>
                <w:color w:val="000000"/>
                <w:kern w:val="0"/>
                <w:sz w:val="21"/>
                <w:szCs w:val="21"/>
                <w:lang w:eastAsia="en-GB"/>
                <w14:ligatures w14:val="none"/>
              </w:rPr>
              <w:t>,batch_size=</w:t>
            </w:r>
            <w:r w:rsidRPr="006629D5">
              <w:rPr>
                <w:rFonts w:ascii="Courier New" w:eastAsia="Times New Roman" w:hAnsi="Courier New" w:cs="Courier New"/>
                <w:color w:val="098156"/>
                <w:kern w:val="0"/>
                <w:sz w:val="21"/>
                <w:szCs w:val="21"/>
                <w:lang w:eastAsia="en-GB"/>
                <w14:ligatures w14:val="none"/>
              </w:rPr>
              <w:t>64</w:t>
            </w:r>
            <w:r w:rsidRPr="006629D5">
              <w:rPr>
                <w:rFonts w:ascii="Courier New" w:eastAsia="Times New Roman" w:hAnsi="Courier New" w:cs="Courier New"/>
                <w:color w:val="000000"/>
                <w:kern w:val="0"/>
                <w:sz w:val="21"/>
                <w:szCs w:val="21"/>
                <w:lang w:eastAsia="en-GB"/>
                <w14:ligatures w14:val="none"/>
              </w:rPr>
              <w:t>,verbose=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2576B61C" w14:textId="77777777" w:rsidR="00523379" w:rsidRDefault="00523379" w:rsidP="00024828">
            <w:pPr>
              <w:spacing w:line="360" w:lineRule="auto"/>
              <w:jc w:val="center"/>
              <w:rPr>
                <w:rFonts w:cs="Times New Roman"/>
                <w:sz w:val="26"/>
                <w:szCs w:val="26"/>
              </w:rPr>
            </w:pPr>
            <w:r>
              <w:rPr>
                <w:rFonts w:cs="Times New Roman"/>
                <w:sz w:val="26"/>
                <w:szCs w:val="26"/>
              </w:rPr>
              <w:t xml:space="preserve">Step 8: Apply SimpleRNN </w:t>
            </w:r>
          </w:p>
        </w:tc>
      </w:tr>
      <w:tr w:rsidR="00523379" w14:paraId="2AF959EF" w14:textId="77777777" w:rsidTr="00024828">
        <w:tc>
          <w:tcPr>
            <w:tcW w:w="9287" w:type="dxa"/>
          </w:tcPr>
          <w:p w14:paraId="4E6BDFDA" w14:textId="77777777" w:rsidR="00523379" w:rsidRPr="00DA085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model.predict(X_train)</w:t>
            </w:r>
          </w:p>
          <w:p w14:paraId="1B778171" w14:textId="77777777" w:rsidR="00523379" w:rsidRPr="00DA085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model.predict(X_test)</w:t>
            </w:r>
          </w:p>
          <w:p w14:paraId="52AD9E52" w14:textId="77777777" w:rsidR="00523379" w:rsidRPr="00DA085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model.predict(X_val)</w:t>
            </w:r>
          </w:p>
          <w:p w14:paraId="699F9A8F" w14:textId="77777777" w:rsidR="00523379" w:rsidRPr="006629D5" w:rsidRDefault="00523379"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9: Predict train, test, validate</w:t>
            </w:r>
          </w:p>
        </w:tc>
      </w:tr>
      <w:tr w:rsidR="00523379" w14:paraId="1133CBC0" w14:textId="77777777" w:rsidTr="00024828">
        <w:tc>
          <w:tcPr>
            <w:tcW w:w="9287" w:type="dxa"/>
          </w:tcPr>
          <w:p w14:paraId="3AFBF493" w14:textId="77777777" w:rsidR="00523379" w:rsidRPr="00DA085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scaler.inverse_transform(train_predict)</w:t>
            </w:r>
          </w:p>
          <w:p w14:paraId="6EE28191" w14:textId="77777777" w:rsidR="00523379" w:rsidRPr="00DA085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scaler.inverse_transform(y_pred)</w:t>
            </w:r>
          </w:p>
          <w:p w14:paraId="02919389" w14:textId="77777777" w:rsidR="0052337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scaler.inverse_transform(y_pred_val)</w:t>
            </w:r>
          </w:p>
          <w:p w14:paraId="25D5ABFD" w14:textId="77777777" w:rsidR="00523379" w:rsidRPr="006629D5" w:rsidRDefault="00523379"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10: Normalise data</w:t>
            </w:r>
          </w:p>
        </w:tc>
      </w:tr>
      <w:tr w:rsidR="00523379" w14:paraId="446FD0F2" w14:textId="77777777" w:rsidTr="00024828">
        <w:tc>
          <w:tcPr>
            <w:tcW w:w="9287" w:type="dxa"/>
          </w:tcPr>
          <w:p w14:paraId="0B1C5022" w14:textId="77777777" w:rsidR="00523379" w:rsidRPr="005F7A89"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'---------VALIDATE----------'</w:t>
            </w:r>
            <w:r w:rsidRPr="005F7A89">
              <w:rPr>
                <w:rFonts w:ascii="Courier New" w:eastAsia="Times New Roman" w:hAnsi="Courier New" w:cs="Courier New"/>
                <w:color w:val="000000"/>
                <w:kern w:val="0"/>
                <w:sz w:val="21"/>
                <w:szCs w:val="21"/>
                <w:lang w:eastAsia="en-GB"/>
                <w14:ligatures w14:val="none"/>
              </w:rPr>
              <w:t>)</w:t>
            </w:r>
          </w:p>
          <w:p w14:paraId="583AD17C"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 (yval - y_pred_val) / yval )) * </w:t>
            </w:r>
            <w:r w:rsidRPr="005F7A89">
              <w:rPr>
                <w:rFonts w:ascii="Courier New" w:eastAsia="Times New Roman" w:hAnsi="Courier New" w:cs="Courier New"/>
                <w:color w:val="098156"/>
                <w:kern w:val="0"/>
                <w:sz w:val="21"/>
                <w:szCs w:val="21"/>
                <w:lang w:eastAsia="en-GB"/>
                <w14:ligatures w14:val="none"/>
              </w:rPr>
              <w:t>100</w:t>
            </w:r>
          </w:p>
          <w:p w14:paraId="63837788"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valid_mape)</w:t>
            </w:r>
          </w:p>
          <w:p w14:paraId="458D956A"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(y_pred_val - yval))</w:t>
            </w:r>
          </w:p>
          <w:p w14:paraId="63A9EAC2"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valid_mae)</w:t>
            </w:r>
          </w:p>
          <w:p w14:paraId="089FF9DC"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lastRenderedPageBreak/>
              <w:t>valid_rmse = np.sqrt(np.mean((y_pred_val - yval)**</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7C41172E"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valid_rmse)</w:t>
            </w:r>
          </w:p>
          <w:p w14:paraId="68232AA2"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28276A7C"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'---------TEST-------------'</w:t>
            </w:r>
            <w:r w:rsidRPr="005F7A89">
              <w:rPr>
                <w:rFonts w:ascii="Courier New" w:eastAsia="Times New Roman" w:hAnsi="Courier New" w:cs="Courier New"/>
                <w:color w:val="000000"/>
                <w:kern w:val="0"/>
                <w:sz w:val="21"/>
                <w:szCs w:val="21"/>
                <w:lang w:eastAsia="en-GB"/>
                <w14:ligatures w14:val="none"/>
              </w:rPr>
              <w:t>)</w:t>
            </w:r>
          </w:p>
          <w:p w14:paraId="0B2CE487"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((ytest - y_pred) / ytest)) * </w:t>
            </w:r>
            <w:r w:rsidRPr="005F7A89">
              <w:rPr>
                <w:rFonts w:ascii="Courier New" w:eastAsia="Times New Roman" w:hAnsi="Courier New" w:cs="Courier New"/>
                <w:color w:val="098156"/>
                <w:kern w:val="0"/>
                <w:sz w:val="21"/>
                <w:szCs w:val="21"/>
                <w:lang w:eastAsia="en-GB"/>
                <w14:ligatures w14:val="none"/>
              </w:rPr>
              <w:t>100</w:t>
            </w:r>
          </w:p>
          <w:p w14:paraId="5447BB79"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test_mape)</w:t>
            </w:r>
          </w:p>
          <w:p w14:paraId="5EF00625"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 - ytest))</w:t>
            </w:r>
          </w:p>
          <w:p w14:paraId="39289694"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test_mae)</w:t>
            </w:r>
          </w:p>
          <w:p w14:paraId="65257D23"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test_rmse = np.sqrt(np.mean((y_pred - ytest)**</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6A3E8B98"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test_rmse)</w:t>
            </w:r>
          </w:p>
          <w:p w14:paraId="7C7E24ED"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0E5B88B8" w14:textId="77777777" w:rsidR="0052337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6898AE9E" w14:textId="77777777" w:rsidR="00523379" w:rsidRPr="00DA0857" w:rsidRDefault="00523379" w:rsidP="00024828">
            <w:pPr>
              <w:spacing w:line="360" w:lineRule="auto"/>
              <w:jc w:val="center"/>
              <w:rPr>
                <w:rFonts w:ascii="Courier New" w:eastAsia="Times New Roman" w:hAnsi="Courier New" w:cs="Courier New"/>
                <w:color w:val="000000"/>
                <w:kern w:val="0"/>
                <w:sz w:val="21"/>
                <w:szCs w:val="21"/>
                <w:lang w:eastAsia="en-GB"/>
                <w14:ligatures w14:val="none"/>
              </w:rPr>
            </w:pPr>
            <w:r w:rsidRPr="005F7A89">
              <w:rPr>
                <w:rFonts w:cs="Times New Roman"/>
                <w:sz w:val="26"/>
                <w:szCs w:val="26"/>
              </w:rPr>
              <w:t>Step 11: Evaluate RNN model with MAPE, MAE, RMSE</w:t>
            </w:r>
          </w:p>
        </w:tc>
      </w:tr>
      <w:tr w:rsidR="00523379" w14:paraId="48ABBC3C" w14:textId="77777777" w:rsidTr="00024828">
        <w:tc>
          <w:tcPr>
            <w:tcW w:w="9287" w:type="dxa"/>
          </w:tcPr>
          <w:p w14:paraId="10AF9CD3" w14:textId="77777777" w:rsidR="00523379" w:rsidRPr="006C3270"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lastRenderedPageBreak/>
              <w:t>train_data_index = pd.RangeIndex(start=</w:t>
            </w:r>
            <w:r w:rsidRPr="006C3270">
              <w:rPr>
                <w:rFonts w:ascii="Courier New" w:eastAsia="Times New Roman" w:hAnsi="Courier New" w:cs="Courier New"/>
                <w:color w:val="098156"/>
                <w:kern w:val="0"/>
                <w:sz w:val="21"/>
                <w:szCs w:val="21"/>
                <w:lang w:eastAsia="en-GB"/>
                <w14:ligatures w14:val="none"/>
              </w:rPr>
              <w:t>0</w:t>
            </w:r>
            <w:r w:rsidRPr="006C3270">
              <w:rPr>
                <w:rFonts w:ascii="Courier New" w:eastAsia="Times New Roman" w:hAnsi="Courier New" w:cs="Courier New"/>
                <w:color w:val="000000"/>
                <w:kern w:val="0"/>
                <w:sz w:val="21"/>
                <w:szCs w:val="21"/>
                <w:lang w:eastAsia="en-GB"/>
                <w14:ligatures w14:val="none"/>
              </w:rPr>
              <w:t>, stop=train_size,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3C1FF403"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plt.plot(scaler.inverse_transform(train_data))</w:t>
            </w:r>
          </w:p>
          <w:p w14:paraId="30E0FB1F"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420E9A8B"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454BAEDF"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plt.plot(test_data_index,scaler.inverse_transform(test_data))</w:t>
            </w:r>
          </w:p>
          <w:p w14:paraId="03807BD4"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731B2D2F"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plt.plot(test_data_index,(y_pred))</w:t>
            </w:r>
          </w:p>
          <w:p w14:paraId="74A1549D"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6C3804A4"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3C17004A"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plt.plot(val_data_index,scaler.inverse_transform(val_data))</w:t>
            </w:r>
          </w:p>
          <w:p w14:paraId="5972E256"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2761D3B6"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plt.plot(val_data_index,y_pred_val)</w:t>
            </w:r>
          </w:p>
          <w:p w14:paraId="6F03B81E"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7CBB5047"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plt.legend([</w:t>
            </w:r>
            <w:r w:rsidRPr="006C3270">
              <w:rPr>
                <w:rFonts w:ascii="Courier New" w:eastAsia="Times New Roman" w:hAnsi="Courier New" w:cs="Courier New"/>
                <w:color w:val="A31515"/>
                <w:kern w:val="0"/>
                <w:sz w:val="21"/>
                <w:szCs w:val="21"/>
                <w:lang w:eastAsia="en-GB"/>
                <w14:ligatures w14:val="none"/>
              </w:rPr>
              <w:t>'Train'</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'Test'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'Predict'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'ValidatePred'</w:t>
            </w:r>
            <w:r w:rsidRPr="006C3270">
              <w:rPr>
                <w:rFonts w:ascii="Courier New" w:eastAsia="Times New Roman" w:hAnsi="Courier New" w:cs="Courier New"/>
                <w:color w:val="000000"/>
                <w:kern w:val="0"/>
                <w:sz w:val="21"/>
                <w:szCs w:val="21"/>
                <w:lang w:eastAsia="en-GB"/>
                <w14:ligatures w14:val="none"/>
              </w:rPr>
              <w:t>])</w:t>
            </w:r>
          </w:p>
          <w:p w14:paraId="3903BDE3"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plt.show()</w:t>
            </w:r>
          </w:p>
          <w:p w14:paraId="5F987E50" w14:textId="3C38101F" w:rsidR="00523379" w:rsidRDefault="00523379" w:rsidP="00024828">
            <w:pPr>
              <w:shd w:val="clear" w:color="auto" w:fill="F7F7F7"/>
              <w:spacing w:line="285" w:lineRule="atLeast"/>
              <w:rPr>
                <w:rFonts w:ascii="Courier New" w:eastAsia="Times New Roman" w:hAnsi="Courier New" w:cs="Courier New"/>
                <w:color w:val="795E26"/>
                <w:kern w:val="0"/>
                <w:sz w:val="21"/>
                <w:szCs w:val="21"/>
                <w:lang w:eastAsia="en-GB"/>
                <w14:ligatures w14:val="none"/>
              </w:rPr>
            </w:pPr>
          </w:p>
          <w:p w14:paraId="78329C86" w14:textId="77777777" w:rsidR="00523379" w:rsidRPr="005F7A89" w:rsidRDefault="00523379" w:rsidP="00024828">
            <w:pPr>
              <w:spacing w:line="360" w:lineRule="auto"/>
              <w:jc w:val="center"/>
              <w:rPr>
                <w:rFonts w:ascii="Courier New" w:eastAsia="Times New Roman" w:hAnsi="Courier New" w:cs="Courier New"/>
                <w:color w:val="795E26"/>
                <w:kern w:val="0"/>
                <w:sz w:val="21"/>
                <w:szCs w:val="21"/>
                <w:lang w:eastAsia="en-GB"/>
                <w14:ligatures w14:val="none"/>
              </w:rPr>
            </w:pPr>
            <w:r w:rsidRPr="005F7A89">
              <w:rPr>
                <w:rFonts w:cs="Times New Roman"/>
                <w:sz w:val="26"/>
                <w:szCs w:val="26"/>
              </w:rPr>
              <w:t>Step 12: Plot data</w:t>
            </w:r>
          </w:p>
        </w:tc>
      </w:tr>
    </w:tbl>
    <w:p w14:paraId="7F6137DD" w14:textId="77777777" w:rsidR="00523379" w:rsidRDefault="00523379" w:rsidP="00523379">
      <w:pPr>
        <w:jc w:val="center"/>
        <w:rPr>
          <w:i/>
          <w:iCs/>
          <w:sz w:val="26"/>
          <w:szCs w:val="26"/>
          <w:lang w:val="en-US"/>
        </w:rPr>
      </w:pPr>
      <w:r w:rsidRPr="00D95BBE">
        <w:rPr>
          <w:i/>
          <w:iCs/>
          <w:sz w:val="26"/>
          <w:szCs w:val="26"/>
          <w:lang w:val="en-US"/>
        </w:rPr>
        <w:t>Result of model RNN 7-2-1</w:t>
      </w:r>
    </w:p>
    <w:tbl>
      <w:tblPr>
        <w:tblStyle w:val="TableGrid"/>
        <w:tblW w:w="0" w:type="auto"/>
        <w:tblLook w:val="04A0" w:firstRow="1" w:lastRow="0" w:firstColumn="1" w:lastColumn="0" w:noHBand="0" w:noVBand="1"/>
      </w:tblPr>
      <w:tblGrid>
        <w:gridCol w:w="9287"/>
      </w:tblGrid>
      <w:tr w:rsidR="00523379" w14:paraId="563E8159" w14:textId="77777777" w:rsidTr="00024828">
        <w:tc>
          <w:tcPr>
            <w:tcW w:w="9287" w:type="dxa"/>
          </w:tcPr>
          <w:p w14:paraId="4FA912F8"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pandas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pd</w:t>
            </w:r>
          </w:p>
          <w:p w14:paraId="24498D56"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numpy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np</w:t>
            </w:r>
          </w:p>
          <w:p w14:paraId="34BFDC88"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matplotlib.pyplot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plt</w:t>
            </w:r>
          </w:p>
          <w:p w14:paraId="3F7C2167"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google.colab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drive</w:t>
            </w:r>
          </w:p>
          <w:p w14:paraId="181A37A6"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000000"/>
                <w:kern w:val="0"/>
                <w:sz w:val="21"/>
                <w:szCs w:val="21"/>
                <w:lang w:eastAsia="en-GB"/>
                <w14:ligatures w14:val="none"/>
              </w:rPr>
              <w:t>drive.mount(</w:t>
            </w:r>
            <w:r w:rsidRPr="00FB41F3">
              <w:rPr>
                <w:rFonts w:ascii="Courier New" w:eastAsia="Times New Roman" w:hAnsi="Courier New" w:cs="Courier New"/>
                <w:color w:val="A31515"/>
                <w:kern w:val="0"/>
                <w:sz w:val="21"/>
                <w:szCs w:val="21"/>
                <w:lang w:eastAsia="en-GB"/>
                <w14:ligatures w14:val="none"/>
              </w:rPr>
              <w:t>'/content/drive'</w:t>
            </w:r>
            <w:r w:rsidRPr="00FB41F3">
              <w:rPr>
                <w:rFonts w:ascii="Courier New" w:eastAsia="Times New Roman" w:hAnsi="Courier New" w:cs="Courier New"/>
                <w:color w:val="000000"/>
                <w:kern w:val="0"/>
                <w:sz w:val="21"/>
                <w:szCs w:val="21"/>
                <w:lang w:eastAsia="en-GB"/>
                <w14:ligatures w14:val="none"/>
              </w:rPr>
              <w:t>)</w:t>
            </w:r>
          </w:p>
          <w:p w14:paraId="40D59CDE"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sklearn.preprocessing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MinMaxScaler</w:t>
            </w:r>
          </w:p>
          <w:p w14:paraId="5DEFC803"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keras.models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Sequential</w:t>
            </w:r>
          </w:p>
          <w:p w14:paraId="52D91359"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keras.layers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Dense, SimpleRNN</w:t>
            </w:r>
          </w:p>
          <w:p w14:paraId="6CC82BA0" w14:textId="77777777" w:rsidR="00523379" w:rsidRDefault="00523379" w:rsidP="00024828">
            <w:pPr>
              <w:spacing w:line="360" w:lineRule="auto"/>
              <w:jc w:val="center"/>
              <w:rPr>
                <w:rFonts w:cs="Times New Roman"/>
                <w:sz w:val="26"/>
                <w:szCs w:val="26"/>
              </w:rPr>
            </w:pPr>
            <w:r>
              <w:rPr>
                <w:rFonts w:cs="Times New Roman"/>
                <w:sz w:val="26"/>
                <w:szCs w:val="26"/>
              </w:rPr>
              <w:t>Step 1: import library</w:t>
            </w:r>
          </w:p>
        </w:tc>
      </w:tr>
      <w:tr w:rsidR="00523379" w14:paraId="27DF627A" w14:textId="77777777" w:rsidTr="00024828">
        <w:tc>
          <w:tcPr>
            <w:tcW w:w="9287" w:type="dxa"/>
          </w:tcPr>
          <w:p w14:paraId="36F526A6" w14:textId="77777777" w:rsidR="00523379" w:rsidRPr="00741E4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 = pd.read_csv(</w:t>
            </w:r>
            <w:r w:rsidRPr="00741E47">
              <w:rPr>
                <w:rFonts w:ascii="Courier New" w:eastAsia="Times New Roman" w:hAnsi="Courier New" w:cs="Courier New"/>
                <w:color w:val="A31515"/>
                <w:kern w:val="0"/>
                <w:sz w:val="21"/>
                <w:szCs w:val="21"/>
                <w:lang w:eastAsia="en-GB"/>
                <w14:ligatures w14:val="none"/>
              </w:rPr>
              <w:t>'/content/drive/MyDrive/BA/Dataset/TRX-USD.csv'</w:t>
            </w:r>
            <w:r w:rsidRPr="00741E47">
              <w:rPr>
                <w:rFonts w:ascii="Courier New" w:eastAsia="Times New Roman" w:hAnsi="Courier New" w:cs="Courier New"/>
                <w:color w:val="000000"/>
                <w:kern w:val="0"/>
                <w:sz w:val="21"/>
                <w:szCs w:val="21"/>
                <w:lang w:eastAsia="en-GB"/>
                <w14:ligatures w14:val="none"/>
              </w:rPr>
              <w:t>,usecols=[</w:t>
            </w:r>
            <w:r w:rsidRPr="00741E47">
              <w:rPr>
                <w:rFonts w:ascii="Courier New" w:eastAsia="Times New Roman" w:hAnsi="Courier New" w:cs="Courier New"/>
                <w:color w:val="A31515"/>
                <w:kern w:val="0"/>
                <w:sz w:val="21"/>
                <w:szCs w:val="21"/>
                <w:lang w:eastAsia="en-GB"/>
                <w14:ligatures w14:val="none"/>
              </w:rPr>
              <w:t>'Date'</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75D876AF" w14:textId="77777777" w:rsidR="00523379" w:rsidRPr="00741E4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df.reset_index()[</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0C4E0340" w14:textId="77777777" w:rsidR="00523379" w:rsidRDefault="00523379" w:rsidP="00024828">
            <w:pPr>
              <w:spacing w:line="360" w:lineRule="auto"/>
              <w:jc w:val="center"/>
              <w:rPr>
                <w:rFonts w:cs="Times New Roman"/>
                <w:sz w:val="26"/>
                <w:szCs w:val="26"/>
              </w:rPr>
            </w:pPr>
            <w:r>
              <w:rPr>
                <w:rFonts w:cs="Times New Roman"/>
                <w:sz w:val="26"/>
                <w:szCs w:val="26"/>
              </w:rPr>
              <w:lastRenderedPageBreak/>
              <w:t>Step 2: Read data</w:t>
            </w:r>
          </w:p>
        </w:tc>
      </w:tr>
      <w:tr w:rsidR="00523379" w14:paraId="548D573D" w14:textId="77777777" w:rsidTr="00024828">
        <w:tc>
          <w:tcPr>
            <w:tcW w:w="9287" w:type="dxa"/>
          </w:tcPr>
          <w:p w14:paraId="3FD1ACF3" w14:textId="77777777" w:rsidR="00523379" w:rsidRPr="00741E4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lastRenderedPageBreak/>
              <w:t>scaler = MinMaxScaler(feature_range=(</w:t>
            </w:r>
            <w:r w:rsidRPr="00741E47">
              <w:rPr>
                <w:rFonts w:ascii="Courier New" w:eastAsia="Times New Roman" w:hAnsi="Courier New" w:cs="Courier New"/>
                <w:color w:val="098156"/>
                <w:kern w:val="0"/>
                <w:sz w:val="21"/>
                <w:szCs w:val="21"/>
                <w:lang w:eastAsia="en-GB"/>
                <w14:ligatures w14:val="none"/>
              </w:rPr>
              <w:t>0</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69E4BCD1" w14:textId="77777777" w:rsidR="00523379" w:rsidRPr="00741E4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scaler.fit_transform(np.array(df1).reshape(</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072C9644" w14:textId="77777777" w:rsidR="00523379" w:rsidRDefault="00523379" w:rsidP="00024828">
            <w:pPr>
              <w:spacing w:line="360" w:lineRule="auto"/>
              <w:jc w:val="center"/>
              <w:rPr>
                <w:rFonts w:cs="Times New Roman"/>
                <w:sz w:val="26"/>
                <w:szCs w:val="26"/>
              </w:rPr>
            </w:pPr>
            <w:r>
              <w:rPr>
                <w:rFonts w:cs="Times New Roman"/>
                <w:sz w:val="26"/>
                <w:szCs w:val="26"/>
              </w:rPr>
              <w:t>Step 3: Scale data</w:t>
            </w:r>
          </w:p>
        </w:tc>
      </w:tr>
      <w:tr w:rsidR="00523379" w14:paraId="0E91F7BB" w14:textId="77777777" w:rsidTr="00024828">
        <w:tc>
          <w:tcPr>
            <w:tcW w:w="9287" w:type="dxa"/>
          </w:tcPr>
          <w:p w14:paraId="4D58A344" w14:textId="77777777" w:rsidR="00523379" w:rsidRPr="00506A43"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train_size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w:t>
            </w:r>
            <w:r>
              <w:rPr>
                <w:rFonts w:ascii="Courier New" w:eastAsia="Times New Roman" w:hAnsi="Courier New" w:cs="Courier New"/>
                <w:color w:val="098156"/>
                <w:kern w:val="0"/>
                <w:sz w:val="21"/>
                <w:szCs w:val="21"/>
                <w:lang w:eastAsia="en-GB"/>
                <w14:ligatures w14:val="none"/>
              </w:rPr>
              <w:t>5</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5C7C34F4"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test_size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w:t>
            </w:r>
            <w:r>
              <w:rPr>
                <w:rFonts w:ascii="Courier New" w:eastAsia="Times New Roman" w:hAnsi="Courier New" w:cs="Courier New"/>
                <w:color w:val="098156"/>
                <w:kern w:val="0"/>
                <w:sz w:val="21"/>
                <w:szCs w:val="21"/>
                <w:lang w:eastAsia="en-GB"/>
                <w14:ligatures w14:val="none"/>
              </w:rPr>
              <w:t>3</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240858E6"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val_size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 - train_size - test_size</w:t>
            </w:r>
          </w:p>
          <w:p w14:paraId="6F472460"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174B7941"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train_data = df1[:train_size]</w:t>
            </w:r>
          </w:p>
          <w:p w14:paraId="45776830"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test_data = df1[train_size:train_size + test_size]</w:t>
            </w:r>
          </w:p>
          <w:p w14:paraId="10E4CE69"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val_data = df1[train_size + test_size:]</w:t>
            </w:r>
          </w:p>
          <w:p w14:paraId="34CF44DF" w14:textId="77777777" w:rsidR="00523379" w:rsidRDefault="00523379" w:rsidP="00024828">
            <w:pPr>
              <w:spacing w:line="360" w:lineRule="auto"/>
              <w:jc w:val="center"/>
              <w:rPr>
                <w:rFonts w:cs="Times New Roman"/>
                <w:sz w:val="26"/>
                <w:szCs w:val="26"/>
              </w:rPr>
            </w:pPr>
            <w:r>
              <w:rPr>
                <w:rFonts w:cs="Times New Roman"/>
                <w:sz w:val="26"/>
                <w:szCs w:val="26"/>
              </w:rPr>
              <w:t>Step 4: Separate train, test, validate</w:t>
            </w:r>
          </w:p>
        </w:tc>
      </w:tr>
      <w:tr w:rsidR="00523379" w14:paraId="05811BA7" w14:textId="77777777" w:rsidTr="00024828">
        <w:tc>
          <w:tcPr>
            <w:tcW w:w="9287" w:type="dxa"/>
          </w:tcPr>
          <w:p w14:paraId="10D976CF" w14:textId="77777777" w:rsidR="00523379" w:rsidRPr="00646A03"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AF00DB"/>
                <w:kern w:val="0"/>
                <w:sz w:val="21"/>
                <w:szCs w:val="21"/>
                <w:lang w:eastAsia="en-GB"/>
                <w14:ligatures w14:val="none"/>
              </w:rPr>
              <w:t>import</w:t>
            </w:r>
            <w:r w:rsidRPr="00646A03">
              <w:rPr>
                <w:rFonts w:ascii="Courier New" w:eastAsia="Times New Roman" w:hAnsi="Courier New" w:cs="Courier New"/>
                <w:color w:val="000000"/>
                <w:kern w:val="0"/>
                <w:sz w:val="21"/>
                <w:szCs w:val="21"/>
                <w:lang w:eastAsia="en-GB"/>
                <w14:ligatures w14:val="none"/>
              </w:rPr>
              <w:t xml:space="preserve"> numpy</w:t>
            </w:r>
          </w:p>
          <w:p w14:paraId="01AFADAF"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FF"/>
                <w:kern w:val="0"/>
                <w:sz w:val="21"/>
                <w:szCs w:val="21"/>
                <w:lang w:eastAsia="en-GB"/>
                <w14:ligatures w14:val="none"/>
              </w:rPr>
              <w:t>def</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create_dataset</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01080"/>
                <w:kern w:val="0"/>
                <w:sz w:val="21"/>
                <w:szCs w:val="21"/>
                <w:lang w:eastAsia="en-GB"/>
                <w14:ligatures w14:val="none"/>
              </w:rPr>
              <w:t>dataset</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001080"/>
                <w:kern w:val="0"/>
                <w:sz w:val="21"/>
                <w:szCs w:val="21"/>
                <w:lang w:eastAsia="en-GB"/>
                <w14:ligatures w14:val="none"/>
              </w:rPr>
              <w:t>time_step</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4BA6B4D1"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 dataY = [], []</w:t>
            </w:r>
          </w:p>
          <w:p w14:paraId="55739024"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for</w:t>
            </w:r>
            <w:r w:rsidRPr="00646A03">
              <w:rPr>
                <w:rFonts w:ascii="Courier New" w:eastAsia="Times New Roman" w:hAnsi="Courier New" w:cs="Courier New"/>
                <w:color w:val="000000"/>
                <w:kern w:val="0"/>
                <w:sz w:val="21"/>
                <w:szCs w:val="21"/>
                <w:lang w:eastAsia="en-GB"/>
                <w14:ligatures w14:val="none"/>
              </w:rPr>
              <w:t xml:space="preserve"> i </w:t>
            </w:r>
            <w:r w:rsidRPr="00646A03">
              <w:rPr>
                <w:rFonts w:ascii="Courier New" w:eastAsia="Times New Roman" w:hAnsi="Courier New" w:cs="Courier New"/>
                <w:color w:val="0000FF"/>
                <w:kern w:val="0"/>
                <w:sz w:val="21"/>
                <w:szCs w:val="21"/>
                <w:lang w:eastAsia="en-GB"/>
                <w14:ligatures w14:val="none"/>
              </w:rPr>
              <w:t>in</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range</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795E26"/>
                <w:kern w:val="0"/>
                <w:sz w:val="21"/>
                <w:szCs w:val="21"/>
                <w:lang w:eastAsia="en-GB"/>
                <w14:ligatures w14:val="none"/>
              </w:rPr>
              <w:t>len</w:t>
            </w:r>
            <w:r w:rsidRPr="00646A03">
              <w:rPr>
                <w:rFonts w:ascii="Courier New" w:eastAsia="Times New Roman" w:hAnsi="Courier New" w:cs="Courier New"/>
                <w:color w:val="000000"/>
                <w:kern w:val="0"/>
                <w:sz w:val="21"/>
                <w:szCs w:val="21"/>
                <w:lang w:eastAsia="en-GB"/>
                <w14:ligatures w14:val="none"/>
              </w:rPr>
              <w:t xml:space="preserve">(dataset) - time_step - </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4D6D9A3B"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a = dataset[i:(i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00C2AB85"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dataX.append(a)</w:t>
            </w:r>
          </w:p>
          <w:p w14:paraId="473AB7E0"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dataY.append(dataset[i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32ACECCF"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return</w:t>
            </w:r>
            <w:r w:rsidRPr="00646A03">
              <w:rPr>
                <w:rFonts w:ascii="Courier New" w:eastAsia="Times New Roman" w:hAnsi="Courier New" w:cs="Courier New"/>
                <w:color w:val="000000"/>
                <w:kern w:val="0"/>
                <w:sz w:val="21"/>
                <w:szCs w:val="21"/>
                <w:lang w:eastAsia="en-GB"/>
                <w14:ligatures w14:val="none"/>
              </w:rPr>
              <w:t xml:space="preserve"> numpy.array(dataX), numpy.array(dataY)</w:t>
            </w:r>
          </w:p>
          <w:p w14:paraId="2F059DBD" w14:textId="77777777" w:rsidR="00523379" w:rsidRDefault="00523379" w:rsidP="00024828">
            <w:pPr>
              <w:spacing w:line="360" w:lineRule="auto"/>
              <w:jc w:val="center"/>
              <w:rPr>
                <w:rFonts w:cs="Times New Roman"/>
                <w:sz w:val="26"/>
                <w:szCs w:val="26"/>
              </w:rPr>
            </w:pPr>
            <w:r>
              <w:rPr>
                <w:rFonts w:cs="Times New Roman"/>
                <w:sz w:val="26"/>
                <w:szCs w:val="26"/>
              </w:rPr>
              <w:t>Step 5: Create function create_dataset with time_step</w:t>
            </w:r>
          </w:p>
        </w:tc>
      </w:tr>
      <w:tr w:rsidR="00523379" w14:paraId="1D724C76" w14:textId="77777777" w:rsidTr="00024828">
        <w:tc>
          <w:tcPr>
            <w:tcW w:w="9287" w:type="dxa"/>
          </w:tcPr>
          <w:p w14:paraId="450E8DCA" w14:textId="77777777" w:rsidR="00523379" w:rsidRPr="00D35598"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 xml:space="preserve">time_step = </w:t>
            </w:r>
            <w:r w:rsidRPr="00D35598">
              <w:rPr>
                <w:rFonts w:ascii="Courier New" w:eastAsia="Times New Roman" w:hAnsi="Courier New" w:cs="Courier New"/>
                <w:color w:val="098156"/>
                <w:kern w:val="0"/>
                <w:sz w:val="21"/>
                <w:szCs w:val="21"/>
                <w:lang w:eastAsia="en-GB"/>
                <w14:ligatures w14:val="none"/>
              </w:rPr>
              <w:t>100</w:t>
            </w:r>
          </w:p>
          <w:p w14:paraId="5A625A18"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y_train = create_dataset(train_data, time_step)</w:t>
            </w:r>
          </w:p>
          <w:p w14:paraId="0A273126"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yval = create_dataset(val_data, time_step)</w:t>
            </w:r>
          </w:p>
          <w:p w14:paraId="1C953DE6"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ytest = create_dataset(test_data, time_step)</w:t>
            </w:r>
          </w:p>
          <w:p w14:paraId="247451C9" w14:textId="77777777" w:rsidR="00523379" w:rsidRDefault="00523379" w:rsidP="00024828">
            <w:pPr>
              <w:spacing w:line="360" w:lineRule="auto"/>
              <w:jc w:val="center"/>
              <w:rPr>
                <w:rFonts w:cs="Times New Roman"/>
                <w:sz w:val="26"/>
                <w:szCs w:val="26"/>
              </w:rPr>
            </w:pPr>
            <w:r>
              <w:rPr>
                <w:rFonts w:cs="Times New Roman"/>
                <w:sz w:val="26"/>
                <w:szCs w:val="26"/>
              </w:rPr>
              <w:t>Step 6: Create dataset with time_step = 100</w:t>
            </w:r>
          </w:p>
        </w:tc>
      </w:tr>
      <w:tr w:rsidR="00523379" w14:paraId="5B2F3864" w14:textId="77777777" w:rsidTr="00024828">
        <w:tc>
          <w:tcPr>
            <w:tcW w:w="9287" w:type="dxa"/>
          </w:tcPr>
          <w:p w14:paraId="44EC066F" w14:textId="77777777" w:rsidR="00523379" w:rsidRPr="00D35598"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 X_train.reshape(X_train.shape[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X_train.shape[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2DBFB9AD"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 X_test.reshape(X_test.shape[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X_test.shape[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2F42E429"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 X_val.reshape(X_val.shape[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X_val.shape[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3437C938" w14:textId="77777777" w:rsidR="00523379" w:rsidRDefault="00523379" w:rsidP="00024828">
            <w:pPr>
              <w:spacing w:line="360" w:lineRule="auto"/>
              <w:jc w:val="center"/>
              <w:rPr>
                <w:rFonts w:cs="Times New Roman"/>
                <w:sz w:val="26"/>
                <w:szCs w:val="26"/>
              </w:rPr>
            </w:pPr>
            <w:r>
              <w:rPr>
                <w:rFonts w:cs="Times New Roman"/>
                <w:sz w:val="26"/>
                <w:szCs w:val="26"/>
              </w:rPr>
              <w:t>Step 7: Reshape into shape (none,none,none) for LSTM</w:t>
            </w:r>
          </w:p>
        </w:tc>
      </w:tr>
      <w:tr w:rsidR="00523379" w14:paraId="503AEC55" w14:textId="77777777" w:rsidTr="00024828">
        <w:tc>
          <w:tcPr>
            <w:tcW w:w="9287" w:type="dxa"/>
          </w:tcPr>
          <w:p w14:paraId="3D93465F"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 = Sequential()</w:t>
            </w:r>
          </w:p>
          <w:p w14:paraId="55FF6F85"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model.add(SimpleRNN(</w:t>
            </w:r>
            <w:r w:rsidRPr="006629D5">
              <w:rPr>
                <w:rFonts w:ascii="Courier New" w:eastAsia="Times New Roman" w:hAnsi="Courier New" w:cs="Courier New"/>
                <w:color w:val="098156"/>
                <w:kern w:val="0"/>
                <w:sz w:val="21"/>
                <w:szCs w:val="21"/>
                <w:lang w:eastAsia="en-GB"/>
                <w14:ligatures w14:val="none"/>
              </w:rPr>
              <w:t>50</w:t>
            </w:r>
            <w:r w:rsidRPr="006629D5">
              <w:rPr>
                <w:rFonts w:ascii="Courier New" w:eastAsia="Times New Roman" w:hAnsi="Courier New" w:cs="Courier New"/>
                <w:color w:val="000000"/>
                <w:kern w:val="0"/>
                <w:sz w:val="21"/>
                <w:szCs w:val="21"/>
                <w:lang w:eastAsia="en-GB"/>
                <w14:ligatures w14:val="none"/>
              </w:rPr>
              <w:t xml:space="preserve">, input_shape=(time_step, </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43662652"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model.add(Dense(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40D8EBEF" w14:textId="77777777" w:rsidR="0052337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w:t>
            </w:r>
            <w:r w:rsidRPr="006629D5">
              <w:rPr>
                <w:rFonts w:ascii="Courier New" w:eastAsia="Times New Roman" w:hAnsi="Courier New" w:cs="Courier New"/>
                <w:color w:val="795E26"/>
                <w:kern w:val="0"/>
                <w:sz w:val="21"/>
                <w:szCs w:val="21"/>
                <w:lang w:eastAsia="en-GB"/>
                <w14:ligatures w14:val="none"/>
              </w:rPr>
              <w:t>compile</w:t>
            </w:r>
            <w:r w:rsidRPr="006629D5">
              <w:rPr>
                <w:rFonts w:ascii="Courier New" w:eastAsia="Times New Roman" w:hAnsi="Courier New" w:cs="Courier New"/>
                <w:color w:val="000000"/>
                <w:kern w:val="0"/>
                <w:sz w:val="21"/>
                <w:szCs w:val="21"/>
                <w:lang w:eastAsia="en-GB"/>
                <w14:ligatures w14:val="none"/>
              </w:rPr>
              <w:t>(loss=</w:t>
            </w:r>
            <w:r w:rsidRPr="006629D5">
              <w:rPr>
                <w:rFonts w:ascii="Courier New" w:eastAsia="Times New Roman" w:hAnsi="Courier New" w:cs="Courier New"/>
                <w:color w:val="A31515"/>
                <w:kern w:val="0"/>
                <w:sz w:val="21"/>
                <w:szCs w:val="21"/>
                <w:lang w:eastAsia="en-GB"/>
                <w14:ligatures w14:val="none"/>
              </w:rPr>
              <w:t>'mean_squared_error'</w:t>
            </w:r>
            <w:r w:rsidRPr="006629D5">
              <w:rPr>
                <w:rFonts w:ascii="Courier New" w:eastAsia="Times New Roman" w:hAnsi="Courier New" w:cs="Courier New"/>
                <w:color w:val="000000"/>
                <w:kern w:val="0"/>
                <w:sz w:val="21"/>
                <w:szCs w:val="21"/>
                <w:lang w:eastAsia="en-GB"/>
                <w14:ligatures w14:val="none"/>
              </w:rPr>
              <w:t>,optimizer=</w:t>
            </w:r>
            <w:r w:rsidRPr="006629D5">
              <w:rPr>
                <w:rFonts w:ascii="Courier New" w:eastAsia="Times New Roman" w:hAnsi="Courier New" w:cs="Courier New"/>
                <w:color w:val="A31515"/>
                <w:kern w:val="0"/>
                <w:sz w:val="21"/>
                <w:szCs w:val="21"/>
                <w:lang w:eastAsia="en-GB"/>
                <w14:ligatures w14:val="none"/>
              </w:rPr>
              <w:t>'adam'</w:t>
            </w:r>
            <w:r w:rsidRPr="006629D5">
              <w:rPr>
                <w:rFonts w:ascii="Courier New" w:eastAsia="Times New Roman" w:hAnsi="Courier New" w:cs="Courier New"/>
                <w:color w:val="000000"/>
                <w:kern w:val="0"/>
                <w:sz w:val="21"/>
                <w:szCs w:val="21"/>
                <w:lang w:eastAsia="en-GB"/>
                <w14:ligatures w14:val="none"/>
              </w:rPr>
              <w:t>)</w:t>
            </w:r>
          </w:p>
          <w:p w14:paraId="5CE008FD"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model.fit(X_train,y_train,validation_data=(X_test,ytest),epochs=</w:t>
            </w:r>
            <w:r w:rsidRPr="006629D5">
              <w:rPr>
                <w:rFonts w:ascii="Courier New" w:eastAsia="Times New Roman" w:hAnsi="Courier New" w:cs="Courier New"/>
                <w:color w:val="098156"/>
                <w:kern w:val="0"/>
                <w:sz w:val="21"/>
                <w:szCs w:val="21"/>
                <w:lang w:eastAsia="en-GB"/>
                <w14:ligatures w14:val="none"/>
              </w:rPr>
              <w:t>100</w:t>
            </w:r>
            <w:r w:rsidRPr="006629D5">
              <w:rPr>
                <w:rFonts w:ascii="Courier New" w:eastAsia="Times New Roman" w:hAnsi="Courier New" w:cs="Courier New"/>
                <w:color w:val="000000"/>
                <w:kern w:val="0"/>
                <w:sz w:val="21"/>
                <w:szCs w:val="21"/>
                <w:lang w:eastAsia="en-GB"/>
                <w14:ligatures w14:val="none"/>
              </w:rPr>
              <w:t>,batch_size=</w:t>
            </w:r>
            <w:r w:rsidRPr="006629D5">
              <w:rPr>
                <w:rFonts w:ascii="Courier New" w:eastAsia="Times New Roman" w:hAnsi="Courier New" w:cs="Courier New"/>
                <w:color w:val="098156"/>
                <w:kern w:val="0"/>
                <w:sz w:val="21"/>
                <w:szCs w:val="21"/>
                <w:lang w:eastAsia="en-GB"/>
                <w14:ligatures w14:val="none"/>
              </w:rPr>
              <w:t>64</w:t>
            </w:r>
            <w:r w:rsidRPr="006629D5">
              <w:rPr>
                <w:rFonts w:ascii="Courier New" w:eastAsia="Times New Roman" w:hAnsi="Courier New" w:cs="Courier New"/>
                <w:color w:val="000000"/>
                <w:kern w:val="0"/>
                <w:sz w:val="21"/>
                <w:szCs w:val="21"/>
                <w:lang w:eastAsia="en-GB"/>
                <w14:ligatures w14:val="none"/>
              </w:rPr>
              <w:t>,verbose=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19C5B199" w14:textId="77777777" w:rsidR="00523379" w:rsidRDefault="00523379" w:rsidP="00024828">
            <w:pPr>
              <w:spacing w:line="360" w:lineRule="auto"/>
              <w:jc w:val="center"/>
              <w:rPr>
                <w:rFonts w:cs="Times New Roman"/>
                <w:sz w:val="26"/>
                <w:szCs w:val="26"/>
              </w:rPr>
            </w:pPr>
            <w:r>
              <w:rPr>
                <w:rFonts w:cs="Times New Roman"/>
                <w:sz w:val="26"/>
                <w:szCs w:val="26"/>
              </w:rPr>
              <w:t xml:space="preserve">Step 8: Apply SimpleRNN </w:t>
            </w:r>
          </w:p>
        </w:tc>
      </w:tr>
      <w:tr w:rsidR="00523379" w14:paraId="634C2DD3" w14:textId="77777777" w:rsidTr="00024828">
        <w:tc>
          <w:tcPr>
            <w:tcW w:w="9287" w:type="dxa"/>
          </w:tcPr>
          <w:p w14:paraId="7F896A18" w14:textId="77777777" w:rsidR="00523379" w:rsidRPr="00DA085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model.predict(X_train)</w:t>
            </w:r>
          </w:p>
          <w:p w14:paraId="55B8062A" w14:textId="77777777" w:rsidR="00523379" w:rsidRPr="00DA085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model.predict(X_test)</w:t>
            </w:r>
          </w:p>
          <w:p w14:paraId="0FD16562" w14:textId="77777777" w:rsidR="00523379" w:rsidRPr="00DA085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model.predict(X_val)</w:t>
            </w:r>
          </w:p>
          <w:p w14:paraId="6F2B1832" w14:textId="77777777" w:rsidR="00523379" w:rsidRPr="006629D5" w:rsidRDefault="00523379"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9: Predict train, test, validate</w:t>
            </w:r>
          </w:p>
        </w:tc>
      </w:tr>
      <w:tr w:rsidR="00523379" w14:paraId="5DD25E36" w14:textId="77777777" w:rsidTr="00024828">
        <w:tc>
          <w:tcPr>
            <w:tcW w:w="9287" w:type="dxa"/>
          </w:tcPr>
          <w:p w14:paraId="7C86D4A3" w14:textId="77777777" w:rsidR="00523379" w:rsidRPr="00DA085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scaler.inverse_transform(train_predict)</w:t>
            </w:r>
          </w:p>
          <w:p w14:paraId="5B985B03" w14:textId="77777777" w:rsidR="00523379" w:rsidRPr="00DA085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scaler.inverse_transform(y_pred)</w:t>
            </w:r>
          </w:p>
          <w:p w14:paraId="7EE86E35" w14:textId="77777777" w:rsidR="0052337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scaler.inverse_transform(y_pred_val)</w:t>
            </w:r>
          </w:p>
          <w:p w14:paraId="35D8EB94" w14:textId="77777777" w:rsidR="00523379" w:rsidRPr="006629D5" w:rsidRDefault="00523379"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10: Normalise data</w:t>
            </w:r>
          </w:p>
        </w:tc>
      </w:tr>
      <w:tr w:rsidR="00523379" w14:paraId="479D9EE0" w14:textId="77777777" w:rsidTr="00024828">
        <w:tc>
          <w:tcPr>
            <w:tcW w:w="9287" w:type="dxa"/>
          </w:tcPr>
          <w:p w14:paraId="6A752876" w14:textId="77777777" w:rsidR="00523379" w:rsidRPr="005F7A89"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lastRenderedPageBreak/>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'---------VALIDATE----------'</w:t>
            </w:r>
            <w:r w:rsidRPr="005F7A89">
              <w:rPr>
                <w:rFonts w:ascii="Courier New" w:eastAsia="Times New Roman" w:hAnsi="Courier New" w:cs="Courier New"/>
                <w:color w:val="000000"/>
                <w:kern w:val="0"/>
                <w:sz w:val="21"/>
                <w:szCs w:val="21"/>
                <w:lang w:eastAsia="en-GB"/>
                <w14:ligatures w14:val="none"/>
              </w:rPr>
              <w:t>)</w:t>
            </w:r>
          </w:p>
          <w:p w14:paraId="2B9E37D2"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 (yval - y_pred_val) / yval )) * </w:t>
            </w:r>
            <w:r w:rsidRPr="005F7A89">
              <w:rPr>
                <w:rFonts w:ascii="Courier New" w:eastAsia="Times New Roman" w:hAnsi="Courier New" w:cs="Courier New"/>
                <w:color w:val="098156"/>
                <w:kern w:val="0"/>
                <w:sz w:val="21"/>
                <w:szCs w:val="21"/>
                <w:lang w:eastAsia="en-GB"/>
                <w14:ligatures w14:val="none"/>
              </w:rPr>
              <w:t>100</w:t>
            </w:r>
          </w:p>
          <w:p w14:paraId="6FD03DEA"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valid_mape)</w:t>
            </w:r>
          </w:p>
          <w:p w14:paraId="22E436EA"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(y_pred_val - yval))</w:t>
            </w:r>
          </w:p>
          <w:p w14:paraId="281B810E"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valid_mae)</w:t>
            </w:r>
          </w:p>
          <w:p w14:paraId="4232CBF4"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valid_rmse = np.sqrt(np.mean((y_pred_val - yval)**</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31C72FA0"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valid_rmse)</w:t>
            </w:r>
          </w:p>
          <w:p w14:paraId="417ADAC0"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2126D87C"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'---------TEST-------------'</w:t>
            </w:r>
            <w:r w:rsidRPr="005F7A89">
              <w:rPr>
                <w:rFonts w:ascii="Courier New" w:eastAsia="Times New Roman" w:hAnsi="Courier New" w:cs="Courier New"/>
                <w:color w:val="000000"/>
                <w:kern w:val="0"/>
                <w:sz w:val="21"/>
                <w:szCs w:val="21"/>
                <w:lang w:eastAsia="en-GB"/>
                <w14:ligatures w14:val="none"/>
              </w:rPr>
              <w:t>)</w:t>
            </w:r>
          </w:p>
          <w:p w14:paraId="6A4BD3A1"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((ytest - y_pred) / ytest)) * </w:t>
            </w:r>
            <w:r w:rsidRPr="005F7A89">
              <w:rPr>
                <w:rFonts w:ascii="Courier New" w:eastAsia="Times New Roman" w:hAnsi="Courier New" w:cs="Courier New"/>
                <w:color w:val="098156"/>
                <w:kern w:val="0"/>
                <w:sz w:val="21"/>
                <w:szCs w:val="21"/>
                <w:lang w:eastAsia="en-GB"/>
                <w14:ligatures w14:val="none"/>
              </w:rPr>
              <w:t>100</w:t>
            </w:r>
          </w:p>
          <w:p w14:paraId="7A02A55F"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test_mape)</w:t>
            </w:r>
          </w:p>
          <w:p w14:paraId="528F1E34"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 - ytest))</w:t>
            </w:r>
          </w:p>
          <w:p w14:paraId="578691EC"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test_mae)</w:t>
            </w:r>
          </w:p>
          <w:p w14:paraId="6098ED30"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test_rmse = np.sqrt(np.mean((y_pred - ytest)**</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65D03E33"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test_rmse)</w:t>
            </w:r>
          </w:p>
          <w:p w14:paraId="00EF1CB9"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702D91C9" w14:textId="77777777" w:rsidR="0052337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1F3ECF26" w14:textId="77777777" w:rsidR="00523379" w:rsidRPr="00DA0857" w:rsidRDefault="00523379" w:rsidP="00024828">
            <w:pPr>
              <w:spacing w:line="360" w:lineRule="auto"/>
              <w:jc w:val="center"/>
              <w:rPr>
                <w:rFonts w:ascii="Courier New" w:eastAsia="Times New Roman" w:hAnsi="Courier New" w:cs="Courier New"/>
                <w:color w:val="000000"/>
                <w:kern w:val="0"/>
                <w:sz w:val="21"/>
                <w:szCs w:val="21"/>
                <w:lang w:eastAsia="en-GB"/>
                <w14:ligatures w14:val="none"/>
              </w:rPr>
            </w:pPr>
            <w:r w:rsidRPr="005F7A89">
              <w:rPr>
                <w:rFonts w:cs="Times New Roman"/>
                <w:sz w:val="26"/>
                <w:szCs w:val="26"/>
              </w:rPr>
              <w:t>Step 11: Evaluate RNN model with MAPE, MAE, RMSE</w:t>
            </w:r>
          </w:p>
        </w:tc>
      </w:tr>
      <w:tr w:rsidR="00523379" w14:paraId="66401288" w14:textId="77777777" w:rsidTr="00024828">
        <w:tc>
          <w:tcPr>
            <w:tcW w:w="9287" w:type="dxa"/>
          </w:tcPr>
          <w:p w14:paraId="04E4C874" w14:textId="77777777" w:rsidR="00523379" w:rsidRPr="006C3270"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train_data_index = pd.RangeIndex(start=</w:t>
            </w:r>
            <w:r w:rsidRPr="006C3270">
              <w:rPr>
                <w:rFonts w:ascii="Courier New" w:eastAsia="Times New Roman" w:hAnsi="Courier New" w:cs="Courier New"/>
                <w:color w:val="098156"/>
                <w:kern w:val="0"/>
                <w:sz w:val="21"/>
                <w:szCs w:val="21"/>
                <w:lang w:eastAsia="en-GB"/>
                <w14:ligatures w14:val="none"/>
              </w:rPr>
              <w:t>0</w:t>
            </w:r>
            <w:r w:rsidRPr="006C3270">
              <w:rPr>
                <w:rFonts w:ascii="Courier New" w:eastAsia="Times New Roman" w:hAnsi="Courier New" w:cs="Courier New"/>
                <w:color w:val="000000"/>
                <w:kern w:val="0"/>
                <w:sz w:val="21"/>
                <w:szCs w:val="21"/>
                <w:lang w:eastAsia="en-GB"/>
                <w14:ligatures w14:val="none"/>
              </w:rPr>
              <w:t>, stop=train_size,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57EAABC8"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plt.plot(scaler.inverse_transform(train_data))</w:t>
            </w:r>
          </w:p>
          <w:p w14:paraId="60CD06D9"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348CA1F4"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122DCF6E"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plt.plot(test_data_index,scaler.inverse_transform(test_data))</w:t>
            </w:r>
          </w:p>
          <w:p w14:paraId="027B74E0"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553F548B"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plt.plot(test_data_index,(y_pred))</w:t>
            </w:r>
          </w:p>
          <w:p w14:paraId="799B47EA"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5522D0AC"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33AC2948"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plt.plot(val_data_index,scaler.inverse_transform(val_data))</w:t>
            </w:r>
          </w:p>
          <w:p w14:paraId="6EB87DFA"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36C5E352"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plt.plot(val_data_index,y_pred_val)</w:t>
            </w:r>
          </w:p>
          <w:p w14:paraId="60AE923C"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242CF2A6"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plt.legend([</w:t>
            </w:r>
            <w:r w:rsidRPr="006C3270">
              <w:rPr>
                <w:rFonts w:ascii="Courier New" w:eastAsia="Times New Roman" w:hAnsi="Courier New" w:cs="Courier New"/>
                <w:color w:val="A31515"/>
                <w:kern w:val="0"/>
                <w:sz w:val="21"/>
                <w:szCs w:val="21"/>
                <w:lang w:eastAsia="en-GB"/>
                <w14:ligatures w14:val="none"/>
              </w:rPr>
              <w:t>'Train'</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'Test'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'Predict'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'ValidatePred'</w:t>
            </w:r>
            <w:r w:rsidRPr="006C3270">
              <w:rPr>
                <w:rFonts w:ascii="Courier New" w:eastAsia="Times New Roman" w:hAnsi="Courier New" w:cs="Courier New"/>
                <w:color w:val="000000"/>
                <w:kern w:val="0"/>
                <w:sz w:val="21"/>
                <w:szCs w:val="21"/>
                <w:lang w:eastAsia="en-GB"/>
                <w14:ligatures w14:val="none"/>
              </w:rPr>
              <w:t>])</w:t>
            </w:r>
          </w:p>
          <w:p w14:paraId="6B657E87" w14:textId="77777777" w:rsidR="00391DE2"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plt.show()</w:t>
            </w:r>
          </w:p>
          <w:p w14:paraId="2FB3F209" w14:textId="4DCF498E" w:rsidR="00523379" w:rsidRDefault="00523379" w:rsidP="00024828">
            <w:pPr>
              <w:shd w:val="clear" w:color="auto" w:fill="F7F7F7"/>
              <w:spacing w:line="285" w:lineRule="atLeast"/>
              <w:rPr>
                <w:rFonts w:ascii="Courier New" w:eastAsia="Times New Roman" w:hAnsi="Courier New" w:cs="Courier New"/>
                <w:color w:val="795E26"/>
                <w:kern w:val="0"/>
                <w:sz w:val="21"/>
                <w:szCs w:val="21"/>
                <w:lang w:eastAsia="en-GB"/>
                <w14:ligatures w14:val="none"/>
              </w:rPr>
            </w:pPr>
          </w:p>
          <w:p w14:paraId="255919D0" w14:textId="77777777" w:rsidR="00523379" w:rsidRPr="005F7A89" w:rsidRDefault="00523379" w:rsidP="00024828">
            <w:pPr>
              <w:spacing w:line="360" w:lineRule="auto"/>
              <w:jc w:val="center"/>
              <w:rPr>
                <w:rFonts w:ascii="Courier New" w:eastAsia="Times New Roman" w:hAnsi="Courier New" w:cs="Courier New"/>
                <w:color w:val="795E26"/>
                <w:kern w:val="0"/>
                <w:sz w:val="21"/>
                <w:szCs w:val="21"/>
                <w:lang w:eastAsia="en-GB"/>
                <w14:ligatures w14:val="none"/>
              </w:rPr>
            </w:pPr>
            <w:r w:rsidRPr="005F7A89">
              <w:rPr>
                <w:rFonts w:cs="Times New Roman"/>
                <w:sz w:val="26"/>
                <w:szCs w:val="26"/>
              </w:rPr>
              <w:t>Step 12: Plot data</w:t>
            </w:r>
          </w:p>
        </w:tc>
      </w:tr>
    </w:tbl>
    <w:p w14:paraId="4313E0AB" w14:textId="77777777" w:rsidR="00523379" w:rsidRPr="00D95BBE" w:rsidRDefault="00523379" w:rsidP="00523379">
      <w:pPr>
        <w:jc w:val="center"/>
        <w:rPr>
          <w:i/>
          <w:iCs/>
          <w:sz w:val="26"/>
          <w:szCs w:val="26"/>
          <w:lang w:val="en-US"/>
        </w:rPr>
      </w:pPr>
      <w:r w:rsidRPr="00D95BBE">
        <w:rPr>
          <w:i/>
          <w:iCs/>
          <w:sz w:val="26"/>
          <w:szCs w:val="26"/>
          <w:lang w:val="en-US"/>
        </w:rPr>
        <w:t>Result of model RNN 7-2-1</w:t>
      </w:r>
    </w:p>
    <w:tbl>
      <w:tblPr>
        <w:tblStyle w:val="TableGrid"/>
        <w:tblW w:w="0" w:type="auto"/>
        <w:tblLook w:val="04A0" w:firstRow="1" w:lastRow="0" w:firstColumn="1" w:lastColumn="0" w:noHBand="0" w:noVBand="1"/>
      </w:tblPr>
      <w:tblGrid>
        <w:gridCol w:w="9287"/>
      </w:tblGrid>
      <w:tr w:rsidR="00523379" w14:paraId="0B09ABF8" w14:textId="77777777" w:rsidTr="00024828">
        <w:tc>
          <w:tcPr>
            <w:tcW w:w="9287" w:type="dxa"/>
          </w:tcPr>
          <w:p w14:paraId="6C9EE439"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pandas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pd</w:t>
            </w:r>
          </w:p>
          <w:p w14:paraId="26A65253"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numpy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np</w:t>
            </w:r>
          </w:p>
          <w:p w14:paraId="55B0F81E"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matplotlib.pyplot </w:t>
            </w:r>
            <w:r w:rsidRPr="00FB41F3">
              <w:rPr>
                <w:rFonts w:ascii="Courier New" w:eastAsia="Times New Roman" w:hAnsi="Courier New" w:cs="Courier New"/>
                <w:color w:val="AF00DB"/>
                <w:kern w:val="0"/>
                <w:sz w:val="21"/>
                <w:szCs w:val="21"/>
                <w:lang w:eastAsia="en-GB"/>
                <w14:ligatures w14:val="none"/>
              </w:rPr>
              <w:t>as</w:t>
            </w:r>
            <w:r w:rsidRPr="00FB41F3">
              <w:rPr>
                <w:rFonts w:ascii="Courier New" w:eastAsia="Times New Roman" w:hAnsi="Courier New" w:cs="Courier New"/>
                <w:color w:val="000000"/>
                <w:kern w:val="0"/>
                <w:sz w:val="21"/>
                <w:szCs w:val="21"/>
                <w:lang w:eastAsia="en-GB"/>
                <w14:ligatures w14:val="none"/>
              </w:rPr>
              <w:t xml:space="preserve"> plt</w:t>
            </w:r>
          </w:p>
          <w:p w14:paraId="012B790F"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google.colab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drive</w:t>
            </w:r>
          </w:p>
          <w:p w14:paraId="7BCFE5F9"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000000"/>
                <w:kern w:val="0"/>
                <w:sz w:val="21"/>
                <w:szCs w:val="21"/>
                <w:lang w:eastAsia="en-GB"/>
                <w14:ligatures w14:val="none"/>
              </w:rPr>
              <w:t>drive.mount(</w:t>
            </w:r>
            <w:r w:rsidRPr="00FB41F3">
              <w:rPr>
                <w:rFonts w:ascii="Courier New" w:eastAsia="Times New Roman" w:hAnsi="Courier New" w:cs="Courier New"/>
                <w:color w:val="A31515"/>
                <w:kern w:val="0"/>
                <w:sz w:val="21"/>
                <w:szCs w:val="21"/>
                <w:lang w:eastAsia="en-GB"/>
                <w14:ligatures w14:val="none"/>
              </w:rPr>
              <w:t>'/content/drive'</w:t>
            </w:r>
            <w:r w:rsidRPr="00FB41F3">
              <w:rPr>
                <w:rFonts w:ascii="Courier New" w:eastAsia="Times New Roman" w:hAnsi="Courier New" w:cs="Courier New"/>
                <w:color w:val="000000"/>
                <w:kern w:val="0"/>
                <w:sz w:val="21"/>
                <w:szCs w:val="21"/>
                <w:lang w:eastAsia="en-GB"/>
                <w14:ligatures w14:val="none"/>
              </w:rPr>
              <w:t>)</w:t>
            </w:r>
          </w:p>
          <w:p w14:paraId="71B68421"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sklearn.preprocessing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MinMaxScaler</w:t>
            </w:r>
          </w:p>
          <w:p w14:paraId="01F7E957"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keras.models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Sequential</w:t>
            </w:r>
          </w:p>
          <w:p w14:paraId="1EBF721E" w14:textId="77777777" w:rsidR="00523379" w:rsidRPr="00FB41F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keras.layers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Dense, SimpleRNN</w:t>
            </w:r>
          </w:p>
          <w:p w14:paraId="3189B5A1" w14:textId="77777777" w:rsidR="00523379" w:rsidRDefault="00523379" w:rsidP="00024828">
            <w:pPr>
              <w:spacing w:line="360" w:lineRule="auto"/>
              <w:jc w:val="center"/>
              <w:rPr>
                <w:rFonts w:cs="Times New Roman"/>
                <w:sz w:val="26"/>
                <w:szCs w:val="26"/>
              </w:rPr>
            </w:pPr>
            <w:r>
              <w:rPr>
                <w:rFonts w:cs="Times New Roman"/>
                <w:sz w:val="26"/>
                <w:szCs w:val="26"/>
              </w:rPr>
              <w:lastRenderedPageBreak/>
              <w:t>Step 1: import library</w:t>
            </w:r>
          </w:p>
        </w:tc>
      </w:tr>
      <w:tr w:rsidR="00523379" w14:paraId="335893A2" w14:textId="77777777" w:rsidTr="00024828">
        <w:tc>
          <w:tcPr>
            <w:tcW w:w="9287" w:type="dxa"/>
          </w:tcPr>
          <w:p w14:paraId="0D1711B4" w14:textId="77777777" w:rsidR="00523379" w:rsidRPr="00741E4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lastRenderedPageBreak/>
              <w:t>df = pd.read_csv(</w:t>
            </w:r>
            <w:r w:rsidRPr="00741E47">
              <w:rPr>
                <w:rFonts w:ascii="Courier New" w:eastAsia="Times New Roman" w:hAnsi="Courier New" w:cs="Courier New"/>
                <w:color w:val="A31515"/>
                <w:kern w:val="0"/>
                <w:sz w:val="21"/>
                <w:szCs w:val="21"/>
                <w:lang w:eastAsia="en-GB"/>
                <w14:ligatures w14:val="none"/>
              </w:rPr>
              <w:t>'/content/drive/MyDrive/BA/Dataset/TRX-USD.csv'</w:t>
            </w:r>
            <w:r w:rsidRPr="00741E47">
              <w:rPr>
                <w:rFonts w:ascii="Courier New" w:eastAsia="Times New Roman" w:hAnsi="Courier New" w:cs="Courier New"/>
                <w:color w:val="000000"/>
                <w:kern w:val="0"/>
                <w:sz w:val="21"/>
                <w:szCs w:val="21"/>
                <w:lang w:eastAsia="en-GB"/>
                <w14:ligatures w14:val="none"/>
              </w:rPr>
              <w:t>,usecols=[</w:t>
            </w:r>
            <w:r w:rsidRPr="00741E47">
              <w:rPr>
                <w:rFonts w:ascii="Courier New" w:eastAsia="Times New Roman" w:hAnsi="Courier New" w:cs="Courier New"/>
                <w:color w:val="A31515"/>
                <w:kern w:val="0"/>
                <w:sz w:val="21"/>
                <w:szCs w:val="21"/>
                <w:lang w:eastAsia="en-GB"/>
                <w14:ligatures w14:val="none"/>
              </w:rPr>
              <w:t>'Date'</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490EDA3E" w14:textId="77777777" w:rsidR="00523379" w:rsidRPr="00741E4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df.reset_index()[</w:t>
            </w:r>
            <w:r w:rsidRPr="00741E47">
              <w:rPr>
                <w:rFonts w:ascii="Courier New" w:eastAsia="Times New Roman" w:hAnsi="Courier New" w:cs="Courier New"/>
                <w:color w:val="A31515"/>
                <w:kern w:val="0"/>
                <w:sz w:val="21"/>
                <w:szCs w:val="21"/>
                <w:lang w:eastAsia="en-GB"/>
                <w14:ligatures w14:val="none"/>
              </w:rPr>
              <w:t>'Close'</w:t>
            </w:r>
            <w:r w:rsidRPr="00741E47">
              <w:rPr>
                <w:rFonts w:ascii="Courier New" w:eastAsia="Times New Roman" w:hAnsi="Courier New" w:cs="Courier New"/>
                <w:color w:val="000000"/>
                <w:kern w:val="0"/>
                <w:sz w:val="21"/>
                <w:szCs w:val="21"/>
                <w:lang w:eastAsia="en-GB"/>
                <w14:ligatures w14:val="none"/>
              </w:rPr>
              <w:t>]</w:t>
            </w:r>
          </w:p>
          <w:p w14:paraId="59D74AAC" w14:textId="77777777" w:rsidR="00523379" w:rsidRDefault="00523379" w:rsidP="00024828">
            <w:pPr>
              <w:spacing w:line="360" w:lineRule="auto"/>
              <w:jc w:val="center"/>
              <w:rPr>
                <w:rFonts w:cs="Times New Roman"/>
                <w:sz w:val="26"/>
                <w:szCs w:val="26"/>
              </w:rPr>
            </w:pPr>
            <w:r>
              <w:rPr>
                <w:rFonts w:cs="Times New Roman"/>
                <w:sz w:val="26"/>
                <w:szCs w:val="26"/>
              </w:rPr>
              <w:t>Step 2: Read data</w:t>
            </w:r>
          </w:p>
        </w:tc>
      </w:tr>
      <w:tr w:rsidR="00523379" w14:paraId="5F086FB2" w14:textId="77777777" w:rsidTr="00024828">
        <w:tc>
          <w:tcPr>
            <w:tcW w:w="9287" w:type="dxa"/>
          </w:tcPr>
          <w:p w14:paraId="68247DF3" w14:textId="77777777" w:rsidR="00523379" w:rsidRPr="00741E4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scaler = MinMaxScaler(feature_range=(</w:t>
            </w:r>
            <w:r w:rsidRPr="00741E47">
              <w:rPr>
                <w:rFonts w:ascii="Courier New" w:eastAsia="Times New Roman" w:hAnsi="Courier New" w:cs="Courier New"/>
                <w:color w:val="098156"/>
                <w:kern w:val="0"/>
                <w:sz w:val="21"/>
                <w:szCs w:val="21"/>
                <w:lang w:eastAsia="en-GB"/>
                <w14:ligatures w14:val="none"/>
              </w:rPr>
              <w:t>0</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5B00B3C9" w14:textId="77777777" w:rsidR="00523379" w:rsidRPr="00741E4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741E47">
              <w:rPr>
                <w:rFonts w:ascii="Courier New" w:eastAsia="Times New Roman" w:hAnsi="Courier New" w:cs="Courier New"/>
                <w:color w:val="000000"/>
                <w:kern w:val="0"/>
                <w:sz w:val="21"/>
                <w:szCs w:val="21"/>
                <w:lang w:eastAsia="en-GB"/>
                <w14:ligatures w14:val="none"/>
              </w:rPr>
              <w:t>df1 = scaler.fit_transform(np.array(df1).reshape(</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r w:rsidRPr="00741E47">
              <w:rPr>
                <w:rFonts w:ascii="Courier New" w:eastAsia="Times New Roman" w:hAnsi="Courier New" w:cs="Courier New"/>
                <w:color w:val="098156"/>
                <w:kern w:val="0"/>
                <w:sz w:val="21"/>
                <w:szCs w:val="21"/>
                <w:lang w:eastAsia="en-GB"/>
                <w14:ligatures w14:val="none"/>
              </w:rPr>
              <w:t>1</w:t>
            </w:r>
            <w:r w:rsidRPr="00741E47">
              <w:rPr>
                <w:rFonts w:ascii="Courier New" w:eastAsia="Times New Roman" w:hAnsi="Courier New" w:cs="Courier New"/>
                <w:color w:val="000000"/>
                <w:kern w:val="0"/>
                <w:sz w:val="21"/>
                <w:szCs w:val="21"/>
                <w:lang w:eastAsia="en-GB"/>
                <w14:ligatures w14:val="none"/>
              </w:rPr>
              <w:t>))</w:t>
            </w:r>
          </w:p>
          <w:p w14:paraId="44FDFE0F" w14:textId="77777777" w:rsidR="00523379" w:rsidRDefault="00523379" w:rsidP="00024828">
            <w:pPr>
              <w:spacing w:line="360" w:lineRule="auto"/>
              <w:jc w:val="center"/>
              <w:rPr>
                <w:rFonts w:cs="Times New Roman"/>
                <w:sz w:val="26"/>
                <w:szCs w:val="26"/>
              </w:rPr>
            </w:pPr>
            <w:r>
              <w:rPr>
                <w:rFonts w:cs="Times New Roman"/>
                <w:sz w:val="26"/>
                <w:szCs w:val="26"/>
              </w:rPr>
              <w:t>Step 3: Scale data</w:t>
            </w:r>
          </w:p>
        </w:tc>
      </w:tr>
      <w:tr w:rsidR="00523379" w14:paraId="25A76819" w14:textId="77777777" w:rsidTr="00024828">
        <w:tc>
          <w:tcPr>
            <w:tcW w:w="9287" w:type="dxa"/>
          </w:tcPr>
          <w:p w14:paraId="61B1EF3B" w14:textId="77777777" w:rsidR="00523379" w:rsidRPr="00506A43"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train_size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w:t>
            </w:r>
            <w:r>
              <w:rPr>
                <w:rFonts w:ascii="Courier New" w:eastAsia="Times New Roman" w:hAnsi="Courier New" w:cs="Courier New"/>
                <w:color w:val="098156"/>
                <w:kern w:val="0"/>
                <w:sz w:val="21"/>
                <w:szCs w:val="21"/>
                <w:lang w:eastAsia="en-GB"/>
                <w14:ligatures w14:val="none"/>
              </w:rPr>
              <w:t>6</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02339609"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test_size = </w:t>
            </w:r>
            <w:r w:rsidRPr="00506A43">
              <w:rPr>
                <w:rFonts w:ascii="Courier New" w:eastAsia="Times New Roman" w:hAnsi="Courier New" w:cs="Courier New"/>
                <w:color w:val="257693"/>
                <w:kern w:val="0"/>
                <w:sz w:val="21"/>
                <w:szCs w:val="21"/>
                <w:lang w:eastAsia="en-GB"/>
                <w14:ligatures w14:val="none"/>
              </w:rPr>
              <w:t>int</w:t>
            </w:r>
            <w:r w:rsidRPr="00506A43">
              <w:rPr>
                <w:rFonts w:ascii="Courier New" w:eastAsia="Times New Roman" w:hAnsi="Courier New" w:cs="Courier New"/>
                <w:color w:val="000000"/>
                <w:kern w:val="0"/>
                <w:sz w:val="21"/>
                <w:szCs w:val="21"/>
                <w:lang w:eastAsia="en-GB"/>
                <w14:ligatures w14:val="none"/>
              </w:rPr>
              <w:t>(</w:t>
            </w:r>
            <w:r w:rsidRPr="00506A43">
              <w:rPr>
                <w:rFonts w:ascii="Courier New" w:eastAsia="Times New Roman" w:hAnsi="Courier New" w:cs="Courier New"/>
                <w:color w:val="098156"/>
                <w:kern w:val="0"/>
                <w:sz w:val="21"/>
                <w:szCs w:val="21"/>
                <w:lang w:eastAsia="en-GB"/>
                <w14:ligatures w14:val="none"/>
              </w:rPr>
              <w:t>0.2</w:t>
            </w:r>
            <w:r w:rsidRPr="00506A43">
              <w:rPr>
                <w:rFonts w:ascii="Courier New" w:eastAsia="Times New Roman" w:hAnsi="Courier New" w:cs="Courier New"/>
                <w:color w:val="000000"/>
                <w:kern w:val="0"/>
                <w:sz w:val="21"/>
                <w:szCs w:val="21"/>
                <w:lang w:eastAsia="en-GB"/>
                <w14:ligatures w14:val="none"/>
              </w:rPr>
              <w:t xml:space="preserv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w:t>
            </w:r>
          </w:p>
          <w:p w14:paraId="100F8474"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 xml:space="preserve">val_size = </w:t>
            </w:r>
            <w:r w:rsidRPr="00506A43">
              <w:rPr>
                <w:rFonts w:ascii="Courier New" w:eastAsia="Times New Roman" w:hAnsi="Courier New" w:cs="Courier New"/>
                <w:color w:val="795E26"/>
                <w:kern w:val="0"/>
                <w:sz w:val="21"/>
                <w:szCs w:val="21"/>
                <w:lang w:eastAsia="en-GB"/>
                <w14:ligatures w14:val="none"/>
              </w:rPr>
              <w:t>len</w:t>
            </w:r>
            <w:r w:rsidRPr="00506A43">
              <w:rPr>
                <w:rFonts w:ascii="Courier New" w:eastAsia="Times New Roman" w:hAnsi="Courier New" w:cs="Courier New"/>
                <w:color w:val="000000"/>
                <w:kern w:val="0"/>
                <w:sz w:val="21"/>
                <w:szCs w:val="21"/>
                <w:lang w:eastAsia="en-GB"/>
                <w14:ligatures w14:val="none"/>
              </w:rPr>
              <w:t>(df1) - train_size - test_size</w:t>
            </w:r>
          </w:p>
          <w:p w14:paraId="3E591DED"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7BDDD806"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train_data = df1[:train_size]</w:t>
            </w:r>
          </w:p>
          <w:p w14:paraId="08B55099"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test_data = df1[train_size:train_size + test_size]</w:t>
            </w:r>
          </w:p>
          <w:p w14:paraId="2EE1BF25" w14:textId="77777777" w:rsidR="00523379" w:rsidRPr="00506A4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06A43">
              <w:rPr>
                <w:rFonts w:ascii="Courier New" w:eastAsia="Times New Roman" w:hAnsi="Courier New" w:cs="Courier New"/>
                <w:color w:val="000000"/>
                <w:kern w:val="0"/>
                <w:sz w:val="21"/>
                <w:szCs w:val="21"/>
                <w:lang w:eastAsia="en-GB"/>
                <w14:ligatures w14:val="none"/>
              </w:rPr>
              <w:t>val_data = df1[train_size + test_size:]</w:t>
            </w:r>
          </w:p>
          <w:p w14:paraId="256EC5CF" w14:textId="77777777" w:rsidR="00523379" w:rsidRDefault="00523379" w:rsidP="00024828">
            <w:pPr>
              <w:spacing w:line="360" w:lineRule="auto"/>
              <w:jc w:val="center"/>
              <w:rPr>
                <w:rFonts w:cs="Times New Roman"/>
                <w:sz w:val="26"/>
                <w:szCs w:val="26"/>
              </w:rPr>
            </w:pPr>
            <w:r>
              <w:rPr>
                <w:rFonts w:cs="Times New Roman"/>
                <w:sz w:val="26"/>
                <w:szCs w:val="26"/>
              </w:rPr>
              <w:t>Step 4: Separate train, test, validate</w:t>
            </w:r>
          </w:p>
        </w:tc>
      </w:tr>
      <w:tr w:rsidR="00523379" w14:paraId="2E56E24A" w14:textId="77777777" w:rsidTr="00024828">
        <w:tc>
          <w:tcPr>
            <w:tcW w:w="9287" w:type="dxa"/>
          </w:tcPr>
          <w:p w14:paraId="22514F04" w14:textId="77777777" w:rsidR="00523379" w:rsidRPr="00646A03"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AF00DB"/>
                <w:kern w:val="0"/>
                <w:sz w:val="21"/>
                <w:szCs w:val="21"/>
                <w:lang w:eastAsia="en-GB"/>
                <w14:ligatures w14:val="none"/>
              </w:rPr>
              <w:t>import</w:t>
            </w:r>
            <w:r w:rsidRPr="00646A03">
              <w:rPr>
                <w:rFonts w:ascii="Courier New" w:eastAsia="Times New Roman" w:hAnsi="Courier New" w:cs="Courier New"/>
                <w:color w:val="000000"/>
                <w:kern w:val="0"/>
                <w:sz w:val="21"/>
                <w:szCs w:val="21"/>
                <w:lang w:eastAsia="en-GB"/>
                <w14:ligatures w14:val="none"/>
              </w:rPr>
              <w:t xml:space="preserve"> numpy</w:t>
            </w:r>
          </w:p>
          <w:p w14:paraId="24510E51"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FF"/>
                <w:kern w:val="0"/>
                <w:sz w:val="21"/>
                <w:szCs w:val="21"/>
                <w:lang w:eastAsia="en-GB"/>
                <w14:ligatures w14:val="none"/>
              </w:rPr>
              <w:t>def</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create_dataset</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01080"/>
                <w:kern w:val="0"/>
                <w:sz w:val="21"/>
                <w:szCs w:val="21"/>
                <w:lang w:eastAsia="en-GB"/>
                <w14:ligatures w14:val="none"/>
              </w:rPr>
              <w:t>dataset</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001080"/>
                <w:kern w:val="0"/>
                <w:sz w:val="21"/>
                <w:szCs w:val="21"/>
                <w:lang w:eastAsia="en-GB"/>
                <w14:ligatures w14:val="none"/>
              </w:rPr>
              <w:t>time_step</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549F064D"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 dataY = [], []</w:t>
            </w:r>
          </w:p>
          <w:p w14:paraId="73C19FBF"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for</w:t>
            </w:r>
            <w:r w:rsidRPr="00646A03">
              <w:rPr>
                <w:rFonts w:ascii="Courier New" w:eastAsia="Times New Roman" w:hAnsi="Courier New" w:cs="Courier New"/>
                <w:color w:val="000000"/>
                <w:kern w:val="0"/>
                <w:sz w:val="21"/>
                <w:szCs w:val="21"/>
                <w:lang w:eastAsia="en-GB"/>
                <w14:ligatures w14:val="none"/>
              </w:rPr>
              <w:t xml:space="preserve"> i </w:t>
            </w:r>
            <w:r w:rsidRPr="00646A03">
              <w:rPr>
                <w:rFonts w:ascii="Courier New" w:eastAsia="Times New Roman" w:hAnsi="Courier New" w:cs="Courier New"/>
                <w:color w:val="0000FF"/>
                <w:kern w:val="0"/>
                <w:sz w:val="21"/>
                <w:szCs w:val="21"/>
                <w:lang w:eastAsia="en-GB"/>
                <w14:ligatures w14:val="none"/>
              </w:rPr>
              <w:t>in</w:t>
            </w: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795E26"/>
                <w:kern w:val="0"/>
                <w:sz w:val="21"/>
                <w:szCs w:val="21"/>
                <w:lang w:eastAsia="en-GB"/>
                <w14:ligatures w14:val="none"/>
              </w:rPr>
              <w:t>range</w:t>
            </w:r>
            <w:r w:rsidRPr="00646A03">
              <w:rPr>
                <w:rFonts w:ascii="Courier New" w:eastAsia="Times New Roman" w:hAnsi="Courier New" w:cs="Courier New"/>
                <w:color w:val="000000"/>
                <w:kern w:val="0"/>
                <w:sz w:val="21"/>
                <w:szCs w:val="21"/>
                <w:lang w:eastAsia="en-GB"/>
                <w14:ligatures w14:val="none"/>
              </w:rPr>
              <w:t>(</w:t>
            </w:r>
            <w:r w:rsidRPr="00646A03">
              <w:rPr>
                <w:rFonts w:ascii="Courier New" w:eastAsia="Times New Roman" w:hAnsi="Courier New" w:cs="Courier New"/>
                <w:color w:val="795E26"/>
                <w:kern w:val="0"/>
                <w:sz w:val="21"/>
                <w:szCs w:val="21"/>
                <w:lang w:eastAsia="en-GB"/>
                <w14:ligatures w14:val="none"/>
              </w:rPr>
              <w:t>len</w:t>
            </w:r>
            <w:r w:rsidRPr="00646A03">
              <w:rPr>
                <w:rFonts w:ascii="Courier New" w:eastAsia="Times New Roman" w:hAnsi="Courier New" w:cs="Courier New"/>
                <w:color w:val="000000"/>
                <w:kern w:val="0"/>
                <w:sz w:val="21"/>
                <w:szCs w:val="21"/>
                <w:lang w:eastAsia="en-GB"/>
                <w14:ligatures w14:val="none"/>
              </w:rPr>
              <w:t xml:space="preserve">(dataset) - time_step - </w:t>
            </w:r>
            <w:r w:rsidRPr="00646A03">
              <w:rPr>
                <w:rFonts w:ascii="Courier New" w:eastAsia="Times New Roman" w:hAnsi="Courier New" w:cs="Courier New"/>
                <w:color w:val="098156"/>
                <w:kern w:val="0"/>
                <w:sz w:val="21"/>
                <w:szCs w:val="21"/>
                <w:lang w:eastAsia="en-GB"/>
                <w14:ligatures w14:val="none"/>
              </w:rPr>
              <w:t>1</w:t>
            </w:r>
            <w:r w:rsidRPr="00646A03">
              <w:rPr>
                <w:rFonts w:ascii="Courier New" w:eastAsia="Times New Roman" w:hAnsi="Courier New" w:cs="Courier New"/>
                <w:color w:val="000000"/>
                <w:kern w:val="0"/>
                <w:sz w:val="21"/>
                <w:szCs w:val="21"/>
                <w:lang w:eastAsia="en-GB"/>
                <w14:ligatures w14:val="none"/>
              </w:rPr>
              <w:t>):</w:t>
            </w:r>
          </w:p>
          <w:p w14:paraId="661A522D"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a = dataset[i:(i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1ACF88DA"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dataX.append(a)</w:t>
            </w:r>
          </w:p>
          <w:p w14:paraId="26C1DA61"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dataY.append(dataset[i + time_step, </w:t>
            </w:r>
            <w:r w:rsidRPr="00646A03">
              <w:rPr>
                <w:rFonts w:ascii="Courier New" w:eastAsia="Times New Roman" w:hAnsi="Courier New" w:cs="Courier New"/>
                <w:color w:val="098156"/>
                <w:kern w:val="0"/>
                <w:sz w:val="21"/>
                <w:szCs w:val="21"/>
                <w:lang w:eastAsia="en-GB"/>
                <w14:ligatures w14:val="none"/>
              </w:rPr>
              <w:t>0</w:t>
            </w:r>
            <w:r w:rsidRPr="00646A03">
              <w:rPr>
                <w:rFonts w:ascii="Courier New" w:eastAsia="Times New Roman" w:hAnsi="Courier New" w:cs="Courier New"/>
                <w:color w:val="000000"/>
                <w:kern w:val="0"/>
                <w:sz w:val="21"/>
                <w:szCs w:val="21"/>
                <w:lang w:eastAsia="en-GB"/>
                <w14:ligatures w14:val="none"/>
              </w:rPr>
              <w:t>])</w:t>
            </w:r>
          </w:p>
          <w:p w14:paraId="75E38424" w14:textId="77777777" w:rsidR="00523379" w:rsidRPr="00646A03"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46A03">
              <w:rPr>
                <w:rFonts w:ascii="Courier New" w:eastAsia="Times New Roman" w:hAnsi="Courier New" w:cs="Courier New"/>
                <w:color w:val="000000"/>
                <w:kern w:val="0"/>
                <w:sz w:val="21"/>
                <w:szCs w:val="21"/>
                <w:lang w:eastAsia="en-GB"/>
                <w14:ligatures w14:val="none"/>
              </w:rPr>
              <w:t xml:space="preserve">  </w:t>
            </w:r>
            <w:r w:rsidRPr="00646A03">
              <w:rPr>
                <w:rFonts w:ascii="Courier New" w:eastAsia="Times New Roman" w:hAnsi="Courier New" w:cs="Courier New"/>
                <w:color w:val="AF00DB"/>
                <w:kern w:val="0"/>
                <w:sz w:val="21"/>
                <w:szCs w:val="21"/>
                <w:lang w:eastAsia="en-GB"/>
                <w14:ligatures w14:val="none"/>
              </w:rPr>
              <w:t>return</w:t>
            </w:r>
            <w:r w:rsidRPr="00646A03">
              <w:rPr>
                <w:rFonts w:ascii="Courier New" w:eastAsia="Times New Roman" w:hAnsi="Courier New" w:cs="Courier New"/>
                <w:color w:val="000000"/>
                <w:kern w:val="0"/>
                <w:sz w:val="21"/>
                <w:szCs w:val="21"/>
                <w:lang w:eastAsia="en-GB"/>
                <w14:ligatures w14:val="none"/>
              </w:rPr>
              <w:t xml:space="preserve"> numpy.array(dataX), numpy.array(dataY)</w:t>
            </w:r>
          </w:p>
          <w:p w14:paraId="34514F2B" w14:textId="77777777" w:rsidR="00523379" w:rsidRDefault="00523379" w:rsidP="00024828">
            <w:pPr>
              <w:spacing w:line="360" w:lineRule="auto"/>
              <w:jc w:val="center"/>
              <w:rPr>
                <w:rFonts w:cs="Times New Roman"/>
                <w:sz w:val="26"/>
                <w:szCs w:val="26"/>
              </w:rPr>
            </w:pPr>
            <w:r>
              <w:rPr>
                <w:rFonts w:cs="Times New Roman"/>
                <w:sz w:val="26"/>
                <w:szCs w:val="26"/>
              </w:rPr>
              <w:t>Step 5: Create function create_dataset with time_step</w:t>
            </w:r>
          </w:p>
        </w:tc>
      </w:tr>
      <w:tr w:rsidR="00523379" w14:paraId="55E587B1" w14:textId="77777777" w:rsidTr="00024828">
        <w:tc>
          <w:tcPr>
            <w:tcW w:w="9287" w:type="dxa"/>
          </w:tcPr>
          <w:p w14:paraId="5633F72A" w14:textId="77777777" w:rsidR="00523379" w:rsidRPr="00D35598"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 xml:space="preserve">time_step = </w:t>
            </w:r>
            <w:r w:rsidRPr="00D35598">
              <w:rPr>
                <w:rFonts w:ascii="Courier New" w:eastAsia="Times New Roman" w:hAnsi="Courier New" w:cs="Courier New"/>
                <w:color w:val="098156"/>
                <w:kern w:val="0"/>
                <w:sz w:val="21"/>
                <w:szCs w:val="21"/>
                <w:lang w:eastAsia="en-GB"/>
                <w14:ligatures w14:val="none"/>
              </w:rPr>
              <w:t>100</w:t>
            </w:r>
          </w:p>
          <w:p w14:paraId="229DEEA3"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y_train = create_dataset(train_data, time_step)</w:t>
            </w:r>
          </w:p>
          <w:p w14:paraId="1FD897AB"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yval = create_dataset(val_data, time_step)</w:t>
            </w:r>
          </w:p>
          <w:p w14:paraId="533F344A"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ytest = create_dataset(test_data, time_step)</w:t>
            </w:r>
          </w:p>
          <w:p w14:paraId="3AC5EB6D" w14:textId="77777777" w:rsidR="00523379" w:rsidRDefault="00523379" w:rsidP="00024828">
            <w:pPr>
              <w:spacing w:line="360" w:lineRule="auto"/>
              <w:jc w:val="center"/>
              <w:rPr>
                <w:rFonts w:cs="Times New Roman"/>
                <w:sz w:val="26"/>
                <w:szCs w:val="26"/>
              </w:rPr>
            </w:pPr>
            <w:r>
              <w:rPr>
                <w:rFonts w:cs="Times New Roman"/>
                <w:sz w:val="26"/>
                <w:szCs w:val="26"/>
              </w:rPr>
              <w:t>Step 6: Create dataset with time_step = 100</w:t>
            </w:r>
          </w:p>
        </w:tc>
      </w:tr>
      <w:tr w:rsidR="00523379" w14:paraId="43AD4CDB" w14:textId="77777777" w:rsidTr="00024828">
        <w:tc>
          <w:tcPr>
            <w:tcW w:w="9287" w:type="dxa"/>
          </w:tcPr>
          <w:p w14:paraId="61937BFF" w14:textId="77777777" w:rsidR="00523379" w:rsidRPr="00D35598"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X_train = X_train.reshape(X_train.shape[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X_train.shape[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7208D8A6"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X_test = X_test.reshape(X_test.shape[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X_test.shape[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586C518A" w14:textId="77777777" w:rsidR="00523379" w:rsidRPr="00D35598"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35598">
              <w:rPr>
                <w:rFonts w:ascii="Courier New" w:eastAsia="Times New Roman" w:hAnsi="Courier New" w:cs="Courier New"/>
                <w:color w:val="000000"/>
                <w:kern w:val="0"/>
                <w:sz w:val="21"/>
                <w:szCs w:val="21"/>
                <w:lang w:eastAsia="en-GB"/>
                <w14:ligatures w14:val="none"/>
              </w:rPr>
              <w:t>X_val = X_val.reshape(X_val.shape[</w:t>
            </w:r>
            <w:r w:rsidRPr="00D35598">
              <w:rPr>
                <w:rFonts w:ascii="Courier New" w:eastAsia="Times New Roman" w:hAnsi="Courier New" w:cs="Courier New"/>
                <w:color w:val="098156"/>
                <w:kern w:val="0"/>
                <w:sz w:val="21"/>
                <w:szCs w:val="21"/>
                <w:lang w:eastAsia="en-GB"/>
                <w14:ligatures w14:val="none"/>
              </w:rPr>
              <w:t>0</w:t>
            </w:r>
            <w:r w:rsidRPr="00D35598">
              <w:rPr>
                <w:rFonts w:ascii="Courier New" w:eastAsia="Times New Roman" w:hAnsi="Courier New" w:cs="Courier New"/>
                <w:color w:val="000000"/>
                <w:kern w:val="0"/>
                <w:sz w:val="21"/>
                <w:szCs w:val="21"/>
                <w:lang w:eastAsia="en-GB"/>
                <w14:ligatures w14:val="none"/>
              </w:rPr>
              <w:t>], X_val.shape[</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 xml:space="preserve">], </w:t>
            </w:r>
            <w:r w:rsidRPr="00D35598">
              <w:rPr>
                <w:rFonts w:ascii="Courier New" w:eastAsia="Times New Roman" w:hAnsi="Courier New" w:cs="Courier New"/>
                <w:color w:val="098156"/>
                <w:kern w:val="0"/>
                <w:sz w:val="21"/>
                <w:szCs w:val="21"/>
                <w:lang w:eastAsia="en-GB"/>
                <w14:ligatures w14:val="none"/>
              </w:rPr>
              <w:t>1</w:t>
            </w:r>
            <w:r w:rsidRPr="00D35598">
              <w:rPr>
                <w:rFonts w:ascii="Courier New" w:eastAsia="Times New Roman" w:hAnsi="Courier New" w:cs="Courier New"/>
                <w:color w:val="000000"/>
                <w:kern w:val="0"/>
                <w:sz w:val="21"/>
                <w:szCs w:val="21"/>
                <w:lang w:eastAsia="en-GB"/>
                <w14:ligatures w14:val="none"/>
              </w:rPr>
              <w:t>)</w:t>
            </w:r>
          </w:p>
          <w:p w14:paraId="4E80F113" w14:textId="77777777" w:rsidR="00523379" w:rsidRDefault="00523379" w:rsidP="00024828">
            <w:pPr>
              <w:spacing w:line="360" w:lineRule="auto"/>
              <w:jc w:val="center"/>
              <w:rPr>
                <w:rFonts w:cs="Times New Roman"/>
                <w:sz w:val="26"/>
                <w:szCs w:val="26"/>
              </w:rPr>
            </w:pPr>
            <w:r>
              <w:rPr>
                <w:rFonts w:cs="Times New Roman"/>
                <w:sz w:val="26"/>
                <w:szCs w:val="26"/>
              </w:rPr>
              <w:t>Step 7: Reshape into shape (none,none,none) for LSTM</w:t>
            </w:r>
          </w:p>
        </w:tc>
      </w:tr>
      <w:tr w:rsidR="00523379" w14:paraId="7A893F88" w14:textId="77777777" w:rsidTr="00024828">
        <w:tc>
          <w:tcPr>
            <w:tcW w:w="9287" w:type="dxa"/>
          </w:tcPr>
          <w:p w14:paraId="6A6A3710"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 = Sequential()</w:t>
            </w:r>
          </w:p>
          <w:p w14:paraId="07CF41EC"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model.add(SimpleRNN(</w:t>
            </w:r>
            <w:r w:rsidRPr="006629D5">
              <w:rPr>
                <w:rFonts w:ascii="Courier New" w:eastAsia="Times New Roman" w:hAnsi="Courier New" w:cs="Courier New"/>
                <w:color w:val="098156"/>
                <w:kern w:val="0"/>
                <w:sz w:val="21"/>
                <w:szCs w:val="21"/>
                <w:lang w:eastAsia="en-GB"/>
                <w14:ligatures w14:val="none"/>
              </w:rPr>
              <w:t>50</w:t>
            </w:r>
            <w:r w:rsidRPr="006629D5">
              <w:rPr>
                <w:rFonts w:ascii="Courier New" w:eastAsia="Times New Roman" w:hAnsi="Courier New" w:cs="Courier New"/>
                <w:color w:val="000000"/>
                <w:kern w:val="0"/>
                <w:sz w:val="21"/>
                <w:szCs w:val="21"/>
                <w:lang w:eastAsia="en-GB"/>
                <w14:ligatures w14:val="none"/>
              </w:rPr>
              <w:t xml:space="preserve">, input_shape=(time_step, </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3520BDCC"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model.add(Dense(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441E0464" w14:textId="77777777" w:rsidR="0052337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w:t>
            </w:r>
            <w:r w:rsidRPr="006629D5">
              <w:rPr>
                <w:rFonts w:ascii="Courier New" w:eastAsia="Times New Roman" w:hAnsi="Courier New" w:cs="Courier New"/>
                <w:color w:val="795E26"/>
                <w:kern w:val="0"/>
                <w:sz w:val="21"/>
                <w:szCs w:val="21"/>
                <w:lang w:eastAsia="en-GB"/>
                <w14:ligatures w14:val="none"/>
              </w:rPr>
              <w:t>compile</w:t>
            </w:r>
            <w:r w:rsidRPr="006629D5">
              <w:rPr>
                <w:rFonts w:ascii="Courier New" w:eastAsia="Times New Roman" w:hAnsi="Courier New" w:cs="Courier New"/>
                <w:color w:val="000000"/>
                <w:kern w:val="0"/>
                <w:sz w:val="21"/>
                <w:szCs w:val="21"/>
                <w:lang w:eastAsia="en-GB"/>
                <w14:ligatures w14:val="none"/>
              </w:rPr>
              <w:t>(loss=</w:t>
            </w:r>
            <w:r w:rsidRPr="006629D5">
              <w:rPr>
                <w:rFonts w:ascii="Courier New" w:eastAsia="Times New Roman" w:hAnsi="Courier New" w:cs="Courier New"/>
                <w:color w:val="A31515"/>
                <w:kern w:val="0"/>
                <w:sz w:val="21"/>
                <w:szCs w:val="21"/>
                <w:lang w:eastAsia="en-GB"/>
                <w14:ligatures w14:val="none"/>
              </w:rPr>
              <w:t>'mean_squared_error'</w:t>
            </w:r>
            <w:r w:rsidRPr="006629D5">
              <w:rPr>
                <w:rFonts w:ascii="Courier New" w:eastAsia="Times New Roman" w:hAnsi="Courier New" w:cs="Courier New"/>
                <w:color w:val="000000"/>
                <w:kern w:val="0"/>
                <w:sz w:val="21"/>
                <w:szCs w:val="21"/>
                <w:lang w:eastAsia="en-GB"/>
                <w14:ligatures w14:val="none"/>
              </w:rPr>
              <w:t>,optimizer=</w:t>
            </w:r>
            <w:r w:rsidRPr="006629D5">
              <w:rPr>
                <w:rFonts w:ascii="Courier New" w:eastAsia="Times New Roman" w:hAnsi="Courier New" w:cs="Courier New"/>
                <w:color w:val="A31515"/>
                <w:kern w:val="0"/>
                <w:sz w:val="21"/>
                <w:szCs w:val="21"/>
                <w:lang w:eastAsia="en-GB"/>
                <w14:ligatures w14:val="none"/>
              </w:rPr>
              <w:t>'adam'</w:t>
            </w:r>
            <w:r w:rsidRPr="006629D5">
              <w:rPr>
                <w:rFonts w:ascii="Courier New" w:eastAsia="Times New Roman" w:hAnsi="Courier New" w:cs="Courier New"/>
                <w:color w:val="000000"/>
                <w:kern w:val="0"/>
                <w:sz w:val="21"/>
                <w:szCs w:val="21"/>
                <w:lang w:eastAsia="en-GB"/>
                <w14:ligatures w14:val="none"/>
              </w:rPr>
              <w:t>)</w:t>
            </w:r>
          </w:p>
          <w:p w14:paraId="4E9B3C88" w14:textId="77777777" w:rsidR="00523379" w:rsidRPr="006629D5"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629D5">
              <w:rPr>
                <w:rFonts w:ascii="Courier New" w:eastAsia="Times New Roman" w:hAnsi="Courier New" w:cs="Courier New"/>
                <w:color w:val="000000"/>
                <w:kern w:val="0"/>
                <w:sz w:val="21"/>
                <w:szCs w:val="21"/>
                <w:lang w:eastAsia="en-GB"/>
                <w14:ligatures w14:val="none"/>
              </w:rPr>
              <w:t>model.fit(X_train,y_train,validation_data=(X_test,ytest),epochs=</w:t>
            </w:r>
            <w:r w:rsidRPr="006629D5">
              <w:rPr>
                <w:rFonts w:ascii="Courier New" w:eastAsia="Times New Roman" w:hAnsi="Courier New" w:cs="Courier New"/>
                <w:color w:val="098156"/>
                <w:kern w:val="0"/>
                <w:sz w:val="21"/>
                <w:szCs w:val="21"/>
                <w:lang w:eastAsia="en-GB"/>
                <w14:ligatures w14:val="none"/>
              </w:rPr>
              <w:t>100</w:t>
            </w:r>
            <w:r w:rsidRPr="006629D5">
              <w:rPr>
                <w:rFonts w:ascii="Courier New" w:eastAsia="Times New Roman" w:hAnsi="Courier New" w:cs="Courier New"/>
                <w:color w:val="000000"/>
                <w:kern w:val="0"/>
                <w:sz w:val="21"/>
                <w:szCs w:val="21"/>
                <w:lang w:eastAsia="en-GB"/>
                <w14:ligatures w14:val="none"/>
              </w:rPr>
              <w:t>,batch_size=</w:t>
            </w:r>
            <w:r w:rsidRPr="006629D5">
              <w:rPr>
                <w:rFonts w:ascii="Courier New" w:eastAsia="Times New Roman" w:hAnsi="Courier New" w:cs="Courier New"/>
                <w:color w:val="098156"/>
                <w:kern w:val="0"/>
                <w:sz w:val="21"/>
                <w:szCs w:val="21"/>
                <w:lang w:eastAsia="en-GB"/>
                <w14:ligatures w14:val="none"/>
              </w:rPr>
              <w:t>64</w:t>
            </w:r>
            <w:r w:rsidRPr="006629D5">
              <w:rPr>
                <w:rFonts w:ascii="Courier New" w:eastAsia="Times New Roman" w:hAnsi="Courier New" w:cs="Courier New"/>
                <w:color w:val="000000"/>
                <w:kern w:val="0"/>
                <w:sz w:val="21"/>
                <w:szCs w:val="21"/>
                <w:lang w:eastAsia="en-GB"/>
                <w14:ligatures w14:val="none"/>
              </w:rPr>
              <w:t>,verbose=</w:t>
            </w:r>
            <w:r w:rsidRPr="006629D5">
              <w:rPr>
                <w:rFonts w:ascii="Courier New" w:eastAsia="Times New Roman" w:hAnsi="Courier New" w:cs="Courier New"/>
                <w:color w:val="098156"/>
                <w:kern w:val="0"/>
                <w:sz w:val="21"/>
                <w:szCs w:val="21"/>
                <w:lang w:eastAsia="en-GB"/>
                <w14:ligatures w14:val="none"/>
              </w:rPr>
              <w:t>1</w:t>
            </w:r>
            <w:r w:rsidRPr="006629D5">
              <w:rPr>
                <w:rFonts w:ascii="Courier New" w:eastAsia="Times New Roman" w:hAnsi="Courier New" w:cs="Courier New"/>
                <w:color w:val="000000"/>
                <w:kern w:val="0"/>
                <w:sz w:val="21"/>
                <w:szCs w:val="21"/>
                <w:lang w:eastAsia="en-GB"/>
                <w14:ligatures w14:val="none"/>
              </w:rPr>
              <w:t>)</w:t>
            </w:r>
          </w:p>
          <w:p w14:paraId="346DFCD5" w14:textId="77777777" w:rsidR="00523379" w:rsidRDefault="00523379" w:rsidP="00024828">
            <w:pPr>
              <w:spacing w:line="360" w:lineRule="auto"/>
              <w:jc w:val="center"/>
              <w:rPr>
                <w:rFonts w:cs="Times New Roman"/>
                <w:sz w:val="26"/>
                <w:szCs w:val="26"/>
              </w:rPr>
            </w:pPr>
            <w:r>
              <w:rPr>
                <w:rFonts w:cs="Times New Roman"/>
                <w:sz w:val="26"/>
                <w:szCs w:val="26"/>
              </w:rPr>
              <w:t xml:space="preserve">Step 8: Apply SimpleRNN </w:t>
            </w:r>
          </w:p>
        </w:tc>
      </w:tr>
      <w:tr w:rsidR="00523379" w:rsidRPr="006629D5" w14:paraId="48CD8218" w14:textId="77777777" w:rsidTr="00024828">
        <w:tc>
          <w:tcPr>
            <w:tcW w:w="9287" w:type="dxa"/>
          </w:tcPr>
          <w:p w14:paraId="7E574188" w14:textId="77777777" w:rsidR="00523379" w:rsidRPr="00DA085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train_predict = model.predict(X_train)</w:t>
            </w:r>
          </w:p>
          <w:p w14:paraId="747A0BCB" w14:textId="77777777" w:rsidR="00523379" w:rsidRPr="00DA085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model.predict(X_test)</w:t>
            </w:r>
          </w:p>
          <w:p w14:paraId="092361A9" w14:textId="77777777" w:rsidR="00523379" w:rsidRPr="00DA085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model.predict(X_val)</w:t>
            </w:r>
          </w:p>
          <w:p w14:paraId="2D664E10" w14:textId="77777777" w:rsidR="00523379" w:rsidRPr="006629D5" w:rsidRDefault="00523379"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9: Predict train, test, validate</w:t>
            </w:r>
          </w:p>
        </w:tc>
      </w:tr>
      <w:tr w:rsidR="00523379" w:rsidRPr="006629D5" w14:paraId="0BD5EE08" w14:textId="77777777" w:rsidTr="00024828">
        <w:tc>
          <w:tcPr>
            <w:tcW w:w="9287" w:type="dxa"/>
          </w:tcPr>
          <w:p w14:paraId="0F04BB19" w14:textId="77777777" w:rsidR="00523379" w:rsidRPr="00DA0857"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lastRenderedPageBreak/>
              <w:t>train_predict = scaler.inverse_transform(train_predict)</w:t>
            </w:r>
          </w:p>
          <w:p w14:paraId="438A6288" w14:textId="77777777" w:rsidR="00523379" w:rsidRPr="00DA0857"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 = scaler.inverse_transform(y_pred)</w:t>
            </w:r>
          </w:p>
          <w:p w14:paraId="2EF2DAF1" w14:textId="77777777" w:rsidR="0052337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DA0857">
              <w:rPr>
                <w:rFonts w:ascii="Courier New" w:eastAsia="Times New Roman" w:hAnsi="Courier New" w:cs="Courier New"/>
                <w:color w:val="000000"/>
                <w:kern w:val="0"/>
                <w:sz w:val="21"/>
                <w:szCs w:val="21"/>
                <w:lang w:eastAsia="en-GB"/>
                <w14:ligatures w14:val="none"/>
              </w:rPr>
              <w:t>y_pred_val = scaler.inverse_transform(y_pred_val)</w:t>
            </w:r>
          </w:p>
          <w:p w14:paraId="35C619BB" w14:textId="77777777" w:rsidR="00523379" w:rsidRPr="006629D5" w:rsidRDefault="00523379" w:rsidP="00024828">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10: Normalise data</w:t>
            </w:r>
          </w:p>
        </w:tc>
      </w:tr>
      <w:tr w:rsidR="00523379" w:rsidRPr="00DA0857" w14:paraId="0593D43F" w14:textId="77777777" w:rsidTr="00024828">
        <w:tc>
          <w:tcPr>
            <w:tcW w:w="9287" w:type="dxa"/>
          </w:tcPr>
          <w:p w14:paraId="29196D3E" w14:textId="77777777" w:rsidR="00523379" w:rsidRPr="005F7A89"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'---------VALIDATE----------'</w:t>
            </w:r>
            <w:r w:rsidRPr="005F7A89">
              <w:rPr>
                <w:rFonts w:ascii="Courier New" w:eastAsia="Times New Roman" w:hAnsi="Courier New" w:cs="Courier New"/>
                <w:color w:val="000000"/>
                <w:kern w:val="0"/>
                <w:sz w:val="21"/>
                <w:szCs w:val="21"/>
                <w:lang w:eastAsia="en-GB"/>
                <w14:ligatures w14:val="none"/>
              </w:rPr>
              <w:t>)</w:t>
            </w:r>
          </w:p>
          <w:p w14:paraId="4F80B02D"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 (yval - y_pred_val) / yval )) * </w:t>
            </w:r>
            <w:r w:rsidRPr="005F7A89">
              <w:rPr>
                <w:rFonts w:ascii="Courier New" w:eastAsia="Times New Roman" w:hAnsi="Courier New" w:cs="Courier New"/>
                <w:color w:val="098156"/>
                <w:kern w:val="0"/>
                <w:sz w:val="21"/>
                <w:szCs w:val="21"/>
                <w:lang w:eastAsia="en-GB"/>
                <w14:ligatures w14:val="none"/>
              </w:rPr>
              <w:t>100</w:t>
            </w:r>
          </w:p>
          <w:p w14:paraId="16F38139"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valid_mape)</w:t>
            </w:r>
          </w:p>
          <w:p w14:paraId="16B11724"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(y_pred_val - yval))</w:t>
            </w:r>
          </w:p>
          <w:p w14:paraId="22D172BB"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valid_mae)</w:t>
            </w:r>
          </w:p>
          <w:p w14:paraId="582B41AE"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valid_rmse = np.sqrt(np.mean((y_pred_val - yval)**</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0E839092"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valid_rmse)</w:t>
            </w:r>
          </w:p>
          <w:p w14:paraId="684DFB24"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12A88692"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'---------TEST-------------'</w:t>
            </w:r>
            <w:r w:rsidRPr="005F7A89">
              <w:rPr>
                <w:rFonts w:ascii="Courier New" w:eastAsia="Times New Roman" w:hAnsi="Courier New" w:cs="Courier New"/>
                <w:color w:val="000000"/>
                <w:kern w:val="0"/>
                <w:sz w:val="21"/>
                <w:szCs w:val="21"/>
                <w:lang w:eastAsia="en-GB"/>
                <w14:ligatures w14:val="none"/>
              </w:rPr>
              <w:t>)</w:t>
            </w:r>
          </w:p>
          <w:p w14:paraId="663F577E"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test_mape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 xml:space="preserve">((ytest - y_pred) / ytest)) * </w:t>
            </w:r>
            <w:r w:rsidRPr="005F7A89">
              <w:rPr>
                <w:rFonts w:ascii="Courier New" w:eastAsia="Times New Roman" w:hAnsi="Courier New" w:cs="Courier New"/>
                <w:color w:val="098156"/>
                <w:kern w:val="0"/>
                <w:sz w:val="21"/>
                <w:szCs w:val="21"/>
                <w:lang w:eastAsia="en-GB"/>
                <w14:ligatures w14:val="none"/>
              </w:rPr>
              <w:t>100</w:t>
            </w:r>
          </w:p>
          <w:p w14:paraId="270C6F6A"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'MAPE:'</w:t>
            </w:r>
            <w:r w:rsidRPr="005F7A89">
              <w:rPr>
                <w:rFonts w:ascii="Courier New" w:eastAsia="Times New Roman" w:hAnsi="Courier New" w:cs="Courier New"/>
                <w:color w:val="000000"/>
                <w:kern w:val="0"/>
                <w:sz w:val="21"/>
                <w:szCs w:val="21"/>
                <w:lang w:eastAsia="en-GB"/>
                <w14:ligatures w14:val="none"/>
              </w:rPr>
              <w:t>, test_mape)</w:t>
            </w:r>
          </w:p>
          <w:p w14:paraId="231B0BE7"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test_mae = np.mean(np.</w:t>
            </w:r>
            <w:r w:rsidRPr="005F7A89">
              <w:rPr>
                <w:rFonts w:ascii="Courier New" w:eastAsia="Times New Roman" w:hAnsi="Courier New" w:cs="Courier New"/>
                <w:color w:val="795E26"/>
                <w:kern w:val="0"/>
                <w:sz w:val="21"/>
                <w:szCs w:val="21"/>
                <w:lang w:eastAsia="en-GB"/>
                <w14:ligatures w14:val="none"/>
              </w:rPr>
              <w:t>abs</w:t>
            </w:r>
            <w:r w:rsidRPr="005F7A89">
              <w:rPr>
                <w:rFonts w:ascii="Courier New" w:eastAsia="Times New Roman" w:hAnsi="Courier New" w:cs="Courier New"/>
                <w:color w:val="000000"/>
                <w:kern w:val="0"/>
                <w:sz w:val="21"/>
                <w:szCs w:val="21"/>
                <w:lang w:eastAsia="en-GB"/>
                <w14:ligatures w14:val="none"/>
              </w:rPr>
              <w:t>(y_pred - ytest))</w:t>
            </w:r>
          </w:p>
          <w:p w14:paraId="5FA460F4"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'MAE:'</w:t>
            </w:r>
            <w:r w:rsidRPr="005F7A89">
              <w:rPr>
                <w:rFonts w:ascii="Courier New" w:eastAsia="Times New Roman" w:hAnsi="Courier New" w:cs="Courier New"/>
                <w:color w:val="000000"/>
                <w:kern w:val="0"/>
                <w:sz w:val="21"/>
                <w:szCs w:val="21"/>
                <w:lang w:eastAsia="en-GB"/>
                <w14:ligatures w14:val="none"/>
              </w:rPr>
              <w:t>, test_mae)</w:t>
            </w:r>
          </w:p>
          <w:p w14:paraId="402847C8"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000000"/>
                <w:kern w:val="0"/>
                <w:sz w:val="21"/>
                <w:szCs w:val="21"/>
                <w:lang w:eastAsia="en-GB"/>
                <w14:ligatures w14:val="none"/>
              </w:rPr>
              <w:t>test_rmse = np.sqrt(np.mean((y_pred - ytest)**</w:t>
            </w:r>
            <w:r w:rsidRPr="005F7A89">
              <w:rPr>
                <w:rFonts w:ascii="Courier New" w:eastAsia="Times New Roman" w:hAnsi="Courier New" w:cs="Courier New"/>
                <w:color w:val="098156"/>
                <w:kern w:val="0"/>
                <w:sz w:val="21"/>
                <w:szCs w:val="21"/>
                <w:lang w:eastAsia="en-GB"/>
                <w14:ligatures w14:val="none"/>
              </w:rPr>
              <w:t>2</w:t>
            </w:r>
            <w:r w:rsidRPr="005F7A89">
              <w:rPr>
                <w:rFonts w:ascii="Courier New" w:eastAsia="Times New Roman" w:hAnsi="Courier New" w:cs="Courier New"/>
                <w:color w:val="000000"/>
                <w:kern w:val="0"/>
                <w:sz w:val="21"/>
                <w:szCs w:val="21"/>
                <w:lang w:eastAsia="en-GB"/>
                <w14:ligatures w14:val="none"/>
              </w:rPr>
              <w:t>))</w:t>
            </w:r>
          </w:p>
          <w:p w14:paraId="6456A702"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'RMSE:'</w:t>
            </w:r>
            <w:r w:rsidRPr="005F7A89">
              <w:rPr>
                <w:rFonts w:ascii="Courier New" w:eastAsia="Times New Roman" w:hAnsi="Courier New" w:cs="Courier New"/>
                <w:color w:val="000000"/>
                <w:kern w:val="0"/>
                <w:sz w:val="21"/>
                <w:szCs w:val="21"/>
                <w:lang w:eastAsia="en-GB"/>
                <w14:ligatures w14:val="none"/>
              </w:rPr>
              <w:t>, test_rmse)</w:t>
            </w:r>
          </w:p>
          <w:p w14:paraId="6B51F262" w14:textId="77777777" w:rsidR="00523379" w:rsidRPr="005F7A8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5F7A89">
              <w:rPr>
                <w:rFonts w:ascii="Courier New" w:eastAsia="Times New Roman" w:hAnsi="Courier New" w:cs="Courier New"/>
                <w:color w:val="795E26"/>
                <w:kern w:val="0"/>
                <w:sz w:val="21"/>
                <w:szCs w:val="21"/>
                <w:lang w:eastAsia="en-GB"/>
                <w14:ligatures w14:val="none"/>
              </w:rPr>
              <w:t>print</w:t>
            </w:r>
            <w:r w:rsidRPr="005F7A89">
              <w:rPr>
                <w:rFonts w:ascii="Courier New" w:eastAsia="Times New Roman" w:hAnsi="Courier New" w:cs="Courier New"/>
                <w:color w:val="000000"/>
                <w:kern w:val="0"/>
                <w:sz w:val="21"/>
                <w:szCs w:val="21"/>
                <w:lang w:eastAsia="en-GB"/>
                <w14:ligatures w14:val="none"/>
              </w:rPr>
              <w:t>(</w:t>
            </w:r>
            <w:r w:rsidRPr="005F7A89">
              <w:rPr>
                <w:rFonts w:ascii="Courier New" w:eastAsia="Times New Roman" w:hAnsi="Courier New" w:cs="Courier New"/>
                <w:color w:val="A31515"/>
                <w:kern w:val="0"/>
                <w:sz w:val="21"/>
                <w:szCs w:val="21"/>
                <w:lang w:eastAsia="en-GB"/>
                <w14:ligatures w14:val="none"/>
              </w:rPr>
              <w:t>'-------------------------'</w:t>
            </w:r>
            <w:r w:rsidRPr="005F7A89">
              <w:rPr>
                <w:rFonts w:ascii="Courier New" w:eastAsia="Times New Roman" w:hAnsi="Courier New" w:cs="Courier New"/>
                <w:color w:val="000000"/>
                <w:kern w:val="0"/>
                <w:sz w:val="21"/>
                <w:szCs w:val="21"/>
                <w:lang w:eastAsia="en-GB"/>
                <w14:ligatures w14:val="none"/>
              </w:rPr>
              <w:t>)</w:t>
            </w:r>
          </w:p>
          <w:p w14:paraId="41CC80B4" w14:textId="77777777" w:rsidR="00523379"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5D7250D5" w14:textId="77777777" w:rsidR="00523379" w:rsidRPr="00DA0857" w:rsidRDefault="00523379" w:rsidP="00024828">
            <w:pPr>
              <w:spacing w:line="360" w:lineRule="auto"/>
              <w:jc w:val="center"/>
              <w:rPr>
                <w:rFonts w:ascii="Courier New" w:eastAsia="Times New Roman" w:hAnsi="Courier New" w:cs="Courier New"/>
                <w:color w:val="000000"/>
                <w:kern w:val="0"/>
                <w:sz w:val="21"/>
                <w:szCs w:val="21"/>
                <w:lang w:eastAsia="en-GB"/>
                <w14:ligatures w14:val="none"/>
              </w:rPr>
            </w:pPr>
            <w:r w:rsidRPr="005F7A89">
              <w:rPr>
                <w:rFonts w:cs="Times New Roman"/>
                <w:sz w:val="26"/>
                <w:szCs w:val="26"/>
              </w:rPr>
              <w:t>Step 11: Evaluate RNN model with MAPE, MAE, RMSE</w:t>
            </w:r>
          </w:p>
        </w:tc>
      </w:tr>
      <w:tr w:rsidR="00523379" w:rsidRPr="005F7A89" w14:paraId="37C4AEA1" w14:textId="77777777" w:rsidTr="00024828">
        <w:tc>
          <w:tcPr>
            <w:tcW w:w="9287" w:type="dxa"/>
          </w:tcPr>
          <w:p w14:paraId="134238B3" w14:textId="77777777" w:rsidR="00523379" w:rsidRPr="006C3270" w:rsidRDefault="00523379">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train_data_index = pd.RangeIndex(start=</w:t>
            </w:r>
            <w:r w:rsidRPr="006C3270">
              <w:rPr>
                <w:rFonts w:ascii="Courier New" w:eastAsia="Times New Roman" w:hAnsi="Courier New" w:cs="Courier New"/>
                <w:color w:val="098156"/>
                <w:kern w:val="0"/>
                <w:sz w:val="21"/>
                <w:szCs w:val="21"/>
                <w:lang w:eastAsia="en-GB"/>
                <w14:ligatures w14:val="none"/>
              </w:rPr>
              <w:t>0</w:t>
            </w:r>
            <w:r w:rsidRPr="006C3270">
              <w:rPr>
                <w:rFonts w:ascii="Courier New" w:eastAsia="Times New Roman" w:hAnsi="Courier New" w:cs="Courier New"/>
                <w:color w:val="000000"/>
                <w:kern w:val="0"/>
                <w:sz w:val="21"/>
                <w:szCs w:val="21"/>
                <w:lang w:eastAsia="en-GB"/>
                <w14:ligatures w14:val="none"/>
              </w:rPr>
              <w:t>, stop=train_size,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6E85ED43"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plt.plot(scaler.inverse_transform(train_data))</w:t>
            </w:r>
          </w:p>
          <w:p w14:paraId="22EC130F"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55A3F9B2"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0EAEF3F0"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plt.plot(test_data_index,scaler.inverse_transform(test_data))</w:t>
            </w:r>
          </w:p>
          <w:p w14:paraId="68D10298"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test_data_index = pd.RangeIndex(start=train_size+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355D7B34"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plt.plot(test_data_index,(y_pred))</w:t>
            </w:r>
          </w:p>
          <w:p w14:paraId="5E4C48A4"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2F8B91BF"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186321E2"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plt.plot(val_data_index,scaler.inverse_transform(val_data))</w:t>
            </w:r>
          </w:p>
          <w:p w14:paraId="2E17983F"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val_data_index = pd.RangeIndex(start=train_size+test_size+</w:t>
            </w:r>
            <w:r w:rsidRPr="006C3270">
              <w:rPr>
                <w:rFonts w:ascii="Courier New" w:eastAsia="Times New Roman" w:hAnsi="Courier New" w:cs="Courier New"/>
                <w:color w:val="098156"/>
                <w:kern w:val="0"/>
                <w:sz w:val="21"/>
                <w:szCs w:val="21"/>
                <w:lang w:eastAsia="en-GB"/>
                <w14:ligatures w14:val="none"/>
              </w:rPr>
              <w:t>101</w:t>
            </w:r>
            <w:r w:rsidRPr="006C3270">
              <w:rPr>
                <w:rFonts w:ascii="Courier New" w:eastAsia="Times New Roman" w:hAnsi="Courier New" w:cs="Courier New"/>
                <w:color w:val="000000"/>
                <w:kern w:val="0"/>
                <w:sz w:val="21"/>
                <w:szCs w:val="21"/>
                <w:lang w:eastAsia="en-GB"/>
                <w14:ligatures w14:val="none"/>
              </w:rPr>
              <w:t>, stop=train_size+test_size+val_size, step=</w:t>
            </w:r>
            <w:r w:rsidRPr="006C3270">
              <w:rPr>
                <w:rFonts w:ascii="Courier New" w:eastAsia="Times New Roman" w:hAnsi="Courier New" w:cs="Courier New"/>
                <w:color w:val="098156"/>
                <w:kern w:val="0"/>
                <w:sz w:val="21"/>
                <w:szCs w:val="21"/>
                <w:lang w:eastAsia="en-GB"/>
                <w14:ligatures w14:val="none"/>
              </w:rPr>
              <w:t>1</w:t>
            </w:r>
            <w:r w:rsidRPr="006C3270">
              <w:rPr>
                <w:rFonts w:ascii="Courier New" w:eastAsia="Times New Roman" w:hAnsi="Courier New" w:cs="Courier New"/>
                <w:color w:val="000000"/>
                <w:kern w:val="0"/>
                <w:sz w:val="21"/>
                <w:szCs w:val="21"/>
                <w:lang w:eastAsia="en-GB"/>
                <w14:ligatures w14:val="none"/>
              </w:rPr>
              <w:t>)</w:t>
            </w:r>
          </w:p>
          <w:p w14:paraId="5A3864C1"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plt.plot(val_data_index,y_pred_val)</w:t>
            </w:r>
          </w:p>
          <w:p w14:paraId="407E1EF9"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41770EA6"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plt.legend([</w:t>
            </w:r>
            <w:r w:rsidRPr="006C3270">
              <w:rPr>
                <w:rFonts w:ascii="Courier New" w:eastAsia="Times New Roman" w:hAnsi="Courier New" w:cs="Courier New"/>
                <w:color w:val="A31515"/>
                <w:kern w:val="0"/>
                <w:sz w:val="21"/>
                <w:szCs w:val="21"/>
                <w:lang w:eastAsia="en-GB"/>
                <w14:ligatures w14:val="none"/>
              </w:rPr>
              <w:t>'Train'</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'Test'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'Predict'</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w:t>
            </w:r>
            <w:r w:rsidRPr="006C3270">
              <w:rPr>
                <w:rFonts w:ascii="Courier New" w:eastAsia="Times New Roman" w:hAnsi="Courier New" w:cs="Courier New"/>
                <w:color w:val="000000"/>
                <w:kern w:val="0"/>
                <w:sz w:val="21"/>
                <w:szCs w:val="21"/>
                <w:lang w:eastAsia="en-GB"/>
                <w14:ligatures w14:val="none"/>
              </w:rPr>
              <w:t>,</w:t>
            </w:r>
            <w:r w:rsidRPr="006C3270">
              <w:rPr>
                <w:rFonts w:ascii="Courier New" w:eastAsia="Times New Roman" w:hAnsi="Courier New" w:cs="Courier New"/>
                <w:color w:val="A31515"/>
                <w:kern w:val="0"/>
                <w:sz w:val="21"/>
                <w:szCs w:val="21"/>
                <w:lang w:eastAsia="en-GB"/>
                <w14:ligatures w14:val="none"/>
              </w:rPr>
              <w:t>'ValidatePred'</w:t>
            </w:r>
            <w:r w:rsidRPr="006C3270">
              <w:rPr>
                <w:rFonts w:ascii="Courier New" w:eastAsia="Times New Roman" w:hAnsi="Courier New" w:cs="Courier New"/>
                <w:color w:val="000000"/>
                <w:kern w:val="0"/>
                <w:sz w:val="21"/>
                <w:szCs w:val="21"/>
                <w:lang w:eastAsia="en-GB"/>
                <w14:ligatures w14:val="none"/>
              </w:rPr>
              <w:t>])</w:t>
            </w:r>
          </w:p>
          <w:p w14:paraId="0F79C821" w14:textId="77777777" w:rsidR="00523379" w:rsidRPr="006C3270" w:rsidRDefault="00523379" w:rsidP="00024828">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6C3270">
              <w:rPr>
                <w:rFonts w:ascii="Courier New" w:eastAsia="Times New Roman" w:hAnsi="Courier New" w:cs="Courier New"/>
                <w:color w:val="000000"/>
                <w:kern w:val="0"/>
                <w:sz w:val="21"/>
                <w:szCs w:val="21"/>
                <w:lang w:eastAsia="en-GB"/>
                <w14:ligatures w14:val="none"/>
              </w:rPr>
              <w:t>plt.show()</w:t>
            </w:r>
          </w:p>
          <w:p w14:paraId="4DFF5AF3" w14:textId="2445B3B0" w:rsidR="00523379" w:rsidRDefault="00523379" w:rsidP="00024828">
            <w:pPr>
              <w:shd w:val="clear" w:color="auto" w:fill="F7F7F7"/>
              <w:spacing w:line="285" w:lineRule="atLeast"/>
              <w:rPr>
                <w:rFonts w:ascii="Courier New" w:eastAsia="Times New Roman" w:hAnsi="Courier New" w:cs="Courier New"/>
                <w:color w:val="795E26"/>
                <w:kern w:val="0"/>
                <w:sz w:val="21"/>
                <w:szCs w:val="21"/>
                <w:lang w:eastAsia="en-GB"/>
                <w14:ligatures w14:val="none"/>
              </w:rPr>
            </w:pPr>
          </w:p>
          <w:p w14:paraId="5851089F" w14:textId="77777777" w:rsidR="00523379" w:rsidRPr="005F7A89" w:rsidRDefault="00523379" w:rsidP="00024828">
            <w:pPr>
              <w:spacing w:line="360" w:lineRule="auto"/>
              <w:jc w:val="center"/>
              <w:rPr>
                <w:rFonts w:ascii="Courier New" w:eastAsia="Times New Roman" w:hAnsi="Courier New" w:cs="Courier New"/>
                <w:color w:val="795E26"/>
                <w:kern w:val="0"/>
                <w:sz w:val="21"/>
                <w:szCs w:val="21"/>
                <w:lang w:eastAsia="en-GB"/>
                <w14:ligatures w14:val="none"/>
              </w:rPr>
            </w:pPr>
            <w:r w:rsidRPr="005F7A89">
              <w:rPr>
                <w:rFonts w:cs="Times New Roman"/>
                <w:sz w:val="26"/>
                <w:szCs w:val="26"/>
              </w:rPr>
              <w:t>Step 12: Plot data</w:t>
            </w:r>
          </w:p>
        </w:tc>
      </w:tr>
    </w:tbl>
    <w:p w14:paraId="4A34C9FA" w14:textId="31321EFE" w:rsidR="00E46D94" w:rsidRDefault="00523379" w:rsidP="00E46D94">
      <w:pPr>
        <w:spacing w:line="360" w:lineRule="auto"/>
        <w:jc w:val="center"/>
        <w:rPr>
          <w:i/>
          <w:iCs/>
          <w:sz w:val="26"/>
          <w:szCs w:val="26"/>
          <w:lang w:val="en-US"/>
        </w:rPr>
      </w:pPr>
      <w:r w:rsidRPr="002C6BCB">
        <w:rPr>
          <w:i/>
          <w:iCs/>
          <w:sz w:val="26"/>
          <w:szCs w:val="26"/>
          <w:lang w:val="en-US"/>
        </w:rPr>
        <w:t>Result of model RNN 6-2-</w:t>
      </w:r>
      <w:r>
        <w:rPr>
          <w:i/>
          <w:iCs/>
          <w:sz w:val="26"/>
          <w:szCs w:val="26"/>
          <w:lang w:val="en-US"/>
        </w:rPr>
        <w:t>2</w:t>
      </w:r>
    </w:p>
    <w:p w14:paraId="50D3446C" w14:textId="0BF39171" w:rsidR="00F91604" w:rsidRDefault="00F91604" w:rsidP="00E46D94">
      <w:pPr>
        <w:spacing w:line="360" w:lineRule="auto"/>
        <w:rPr>
          <w:i/>
          <w:iCs/>
          <w:sz w:val="26"/>
          <w:szCs w:val="26"/>
          <w:lang w:val="en-US"/>
        </w:rPr>
      </w:pPr>
      <w:r>
        <w:rPr>
          <w:i/>
          <w:iCs/>
          <w:sz w:val="26"/>
          <w:szCs w:val="26"/>
          <w:lang w:val="en-US"/>
        </w:rPr>
        <w:t xml:space="preserve">Visualise data: </w:t>
      </w:r>
    </w:p>
    <w:tbl>
      <w:tblPr>
        <w:tblStyle w:val="TableGrid"/>
        <w:tblW w:w="0" w:type="auto"/>
        <w:tblLook w:val="04A0" w:firstRow="1" w:lastRow="0" w:firstColumn="1" w:lastColumn="0" w:noHBand="0" w:noVBand="1"/>
      </w:tblPr>
      <w:tblGrid>
        <w:gridCol w:w="9287"/>
      </w:tblGrid>
      <w:tr w:rsidR="00F91604" w14:paraId="5B3F1959" w14:textId="77777777" w:rsidTr="00024828">
        <w:tc>
          <w:tcPr>
            <w:tcW w:w="9287" w:type="dxa"/>
          </w:tcPr>
          <w:p w14:paraId="5332624F" w14:textId="77777777" w:rsidR="00F91604" w:rsidRDefault="00F91604" w:rsidP="00E46D94">
            <w:pPr>
              <w:spacing w:line="360" w:lineRule="auto"/>
              <w:jc w:val="center"/>
              <w:rPr>
                <w:i/>
                <w:iCs/>
                <w:sz w:val="26"/>
                <w:szCs w:val="26"/>
                <w:lang w:val="en-US"/>
              </w:rPr>
            </w:pPr>
            <w:r w:rsidRPr="008F287C">
              <w:rPr>
                <w:i/>
                <w:iCs/>
                <w:sz w:val="26"/>
                <w:szCs w:val="26"/>
                <w:lang w:val="en-US"/>
              </w:rPr>
              <w:lastRenderedPageBreak/>
              <w:drawing>
                <wp:inline distT="0" distB="0" distL="0" distR="0" wp14:anchorId="61F7D9E9" wp14:editId="3536736D">
                  <wp:extent cx="4933950" cy="3480036"/>
                  <wp:effectExtent l="0" t="0" r="0" b="0"/>
                  <wp:docPr id="1817447781" name="Picture 181744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47781" name=""/>
                          <pic:cNvPicPr/>
                        </pic:nvPicPr>
                        <pic:blipFill>
                          <a:blip r:embed="rId24"/>
                          <a:stretch>
                            <a:fillRect/>
                          </a:stretch>
                        </pic:blipFill>
                        <pic:spPr>
                          <a:xfrm>
                            <a:off x="0" y="0"/>
                            <a:ext cx="4954223" cy="3494335"/>
                          </a:xfrm>
                          <a:prstGeom prst="rect">
                            <a:avLst/>
                          </a:prstGeom>
                        </pic:spPr>
                      </pic:pic>
                    </a:graphicData>
                  </a:graphic>
                </wp:inline>
              </w:drawing>
            </w:r>
          </w:p>
          <w:p w14:paraId="4EF25D6B" w14:textId="597D9938" w:rsidR="00F91604" w:rsidRDefault="00F91604" w:rsidP="00E46D94">
            <w:pPr>
              <w:spacing w:line="360" w:lineRule="auto"/>
              <w:jc w:val="center"/>
              <w:rPr>
                <w:i/>
                <w:iCs/>
                <w:sz w:val="26"/>
                <w:szCs w:val="26"/>
                <w:lang w:val="en-US"/>
              </w:rPr>
            </w:pPr>
            <w:r>
              <w:rPr>
                <w:i/>
                <w:iCs/>
                <w:sz w:val="26"/>
                <w:szCs w:val="26"/>
                <w:lang w:val="en-US"/>
              </w:rPr>
              <w:t>Result of model LSTM on 7-2-1</w:t>
            </w:r>
          </w:p>
          <w:p w14:paraId="42F6C137" w14:textId="77777777" w:rsidR="00F91604" w:rsidRDefault="00F91604" w:rsidP="00E46D94">
            <w:pPr>
              <w:spacing w:line="360" w:lineRule="auto"/>
              <w:jc w:val="center"/>
              <w:rPr>
                <w:i/>
                <w:iCs/>
                <w:sz w:val="26"/>
                <w:szCs w:val="26"/>
                <w:lang w:val="en-US"/>
              </w:rPr>
            </w:pPr>
            <w:r w:rsidRPr="002561DB">
              <w:rPr>
                <w:i/>
                <w:iCs/>
                <w:sz w:val="26"/>
                <w:szCs w:val="26"/>
                <w:lang w:val="en-US"/>
              </w:rPr>
              <w:drawing>
                <wp:inline distT="0" distB="0" distL="0" distR="0" wp14:anchorId="6220678B" wp14:editId="2891C4C2">
                  <wp:extent cx="5435600" cy="3875209"/>
                  <wp:effectExtent l="0" t="0" r="0" b="0"/>
                  <wp:docPr id="401052421" name="Picture 40105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52421" name=""/>
                          <pic:cNvPicPr/>
                        </pic:nvPicPr>
                        <pic:blipFill>
                          <a:blip r:embed="rId25"/>
                          <a:stretch>
                            <a:fillRect/>
                          </a:stretch>
                        </pic:blipFill>
                        <pic:spPr>
                          <a:xfrm>
                            <a:off x="0" y="0"/>
                            <a:ext cx="5437995" cy="3876916"/>
                          </a:xfrm>
                          <a:prstGeom prst="rect">
                            <a:avLst/>
                          </a:prstGeom>
                        </pic:spPr>
                      </pic:pic>
                    </a:graphicData>
                  </a:graphic>
                </wp:inline>
              </w:drawing>
            </w:r>
          </w:p>
          <w:p w14:paraId="0F5F31AD" w14:textId="0CE4D21D" w:rsidR="00F91604" w:rsidRDefault="00F91604" w:rsidP="00E46D94">
            <w:pPr>
              <w:spacing w:line="360" w:lineRule="auto"/>
              <w:jc w:val="center"/>
              <w:rPr>
                <w:i/>
                <w:iCs/>
                <w:sz w:val="26"/>
                <w:szCs w:val="26"/>
                <w:lang w:val="en-US"/>
              </w:rPr>
            </w:pPr>
            <w:r>
              <w:rPr>
                <w:i/>
                <w:iCs/>
                <w:sz w:val="26"/>
                <w:szCs w:val="26"/>
                <w:lang w:val="en-US"/>
              </w:rPr>
              <w:t>Result of model LSTM on 5-3-2</w:t>
            </w:r>
          </w:p>
          <w:p w14:paraId="52017364" w14:textId="77777777" w:rsidR="00F91604" w:rsidRDefault="00F91604" w:rsidP="00E46D94">
            <w:pPr>
              <w:spacing w:line="360" w:lineRule="auto"/>
              <w:jc w:val="center"/>
              <w:rPr>
                <w:i/>
                <w:iCs/>
                <w:sz w:val="26"/>
                <w:szCs w:val="26"/>
                <w:lang w:val="en-US"/>
              </w:rPr>
            </w:pPr>
            <w:r w:rsidRPr="00314E35">
              <w:rPr>
                <w:i/>
                <w:iCs/>
                <w:sz w:val="26"/>
                <w:szCs w:val="26"/>
                <w:lang w:val="en-US"/>
              </w:rPr>
              <w:lastRenderedPageBreak/>
              <w:drawing>
                <wp:inline distT="0" distB="0" distL="0" distR="0" wp14:anchorId="47FEBA65" wp14:editId="7156BAD6">
                  <wp:extent cx="5696398" cy="4089400"/>
                  <wp:effectExtent l="0" t="0" r="0" b="0"/>
                  <wp:docPr id="591080473" name="Picture 59108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0473" name=""/>
                          <pic:cNvPicPr/>
                        </pic:nvPicPr>
                        <pic:blipFill>
                          <a:blip r:embed="rId26"/>
                          <a:stretch>
                            <a:fillRect/>
                          </a:stretch>
                        </pic:blipFill>
                        <pic:spPr>
                          <a:xfrm>
                            <a:off x="0" y="0"/>
                            <a:ext cx="5701114" cy="4092786"/>
                          </a:xfrm>
                          <a:prstGeom prst="rect">
                            <a:avLst/>
                          </a:prstGeom>
                        </pic:spPr>
                      </pic:pic>
                    </a:graphicData>
                  </a:graphic>
                </wp:inline>
              </w:drawing>
            </w:r>
          </w:p>
          <w:p w14:paraId="5ADE2B2F" w14:textId="32111D51" w:rsidR="00F91604" w:rsidRDefault="00F91604" w:rsidP="00DD0E38">
            <w:pPr>
              <w:spacing w:line="360" w:lineRule="auto"/>
              <w:jc w:val="center"/>
              <w:rPr>
                <w:i/>
                <w:iCs/>
                <w:sz w:val="26"/>
                <w:szCs w:val="26"/>
                <w:lang w:val="en-US"/>
              </w:rPr>
            </w:pPr>
            <w:r>
              <w:rPr>
                <w:i/>
                <w:iCs/>
                <w:sz w:val="26"/>
                <w:szCs w:val="26"/>
                <w:lang w:val="en-US"/>
              </w:rPr>
              <w:t>Result of model LSTM on 6-2-2</w:t>
            </w:r>
          </w:p>
          <w:p w14:paraId="182B96A6" w14:textId="77777777" w:rsidR="00F91604" w:rsidRDefault="00F91604" w:rsidP="00E46D94">
            <w:pPr>
              <w:spacing w:line="360" w:lineRule="auto"/>
              <w:jc w:val="center"/>
              <w:rPr>
                <w:i/>
                <w:iCs/>
                <w:sz w:val="26"/>
                <w:szCs w:val="26"/>
                <w:lang w:val="en-US"/>
              </w:rPr>
            </w:pPr>
            <w:r>
              <w:rPr>
                <w:i/>
                <w:iCs/>
                <w:sz w:val="26"/>
                <w:szCs w:val="26"/>
                <w:lang w:val="en-US"/>
              </w:rPr>
              <w:t>TRX</w:t>
            </w:r>
          </w:p>
        </w:tc>
      </w:tr>
      <w:tr w:rsidR="00F91604" w14:paraId="089236CB" w14:textId="77777777" w:rsidTr="00024828">
        <w:tc>
          <w:tcPr>
            <w:tcW w:w="9287" w:type="dxa"/>
          </w:tcPr>
          <w:p w14:paraId="1EBC4A45" w14:textId="77777777" w:rsidR="00F91604" w:rsidRDefault="00F91604" w:rsidP="00024828">
            <w:pPr>
              <w:jc w:val="center"/>
              <w:rPr>
                <w:i/>
                <w:iCs/>
                <w:sz w:val="26"/>
                <w:szCs w:val="26"/>
                <w:lang w:val="en-US"/>
              </w:rPr>
            </w:pPr>
          </w:p>
          <w:p w14:paraId="3879F1DD" w14:textId="77777777" w:rsidR="00F91604" w:rsidRDefault="00F91604" w:rsidP="00024828">
            <w:pPr>
              <w:jc w:val="center"/>
              <w:rPr>
                <w:i/>
                <w:iCs/>
                <w:sz w:val="26"/>
                <w:szCs w:val="26"/>
                <w:lang w:val="en-US"/>
              </w:rPr>
            </w:pPr>
            <w:r w:rsidRPr="00E64AE9">
              <w:rPr>
                <w:i/>
                <w:iCs/>
                <w:sz w:val="26"/>
                <w:szCs w:val="26"/>
                <w:lang w:val="en-US"/>
              </w:rPr>
              <w:drawing>
                <wp:inline distT="0" distB="0" distL="0" distR="0" wp14:anchorId="7895829C" wp14:editId="1AC08C31">
                  <wp:extent cx="5760085" cy="4166870"/>
                  <wp:effectExtent l="0" t="0" r="0" b="5080"/>
                  <wp:docPr id="1778633889" name="Picture 177863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33889" name=""/>
                          <pic:cNvPicPr/>
                        </pic:nvPicPr>
                        <pic:blipFill>
                          <a:blip r:embed="rId27"/>
                          <a:stretch>
                            <a:fillRect/>
                          </a:stretch>
                        </pic:blipFill>
                        <pic:spPr>
                          <a:xfrm>
                            <a:off x="0" y="0"/>
                            <a:ext cx="5760085" cy="4166870"/>
                          </a:xfrm>
                          <a:prstGeom prst="rect">
                            <a:avLst/>
                          </a:prstGeom>
                        </pic:spPr>
                      </pic:pic>
                    </a:graphicData>
                  </a:graphic>
                </wp:inline>
              </w:drawing>
            </w:r>
          </w:p>
          <w:p w14:paraId="394078FD" w14:textId="49873F9A" w:rsidR="00F91604" w:rsidRDefault="00F91604" w:rsidP="00024828">
            <w:pPr>
              <w:jc w:val="center"/>
              <w:rPr>
                <w:i/>
                <w:iCs/>
                <w:sz w:val="26"/>
                <w:szCs w:val="26"/>
                <w:lang w:val="en-US"/>
              </w:rPr>
            </w:pPr>
            <w:r>
              <w:rPr>
                <w:i/>
                <w:iCs/>
                <w:sz w:val="26"/>
                <w:szCs w:val="26"/>
                <w:lang w:val="en-US"/>
              </w:rPr>
              <w:lastRenderedPageBreak/>
              <w:t>Result of model LSTM on 7-2-1</w:t>
            </w:r>
          </w:p>
          <w:p w14:paraId="796E433F" w14:textId="77777777" w:rsidR="00F91604" w:rsidRDefault="00F91604" w:rsidP="00024828">
            <w:pPr>
              <w:jc w:val="center"/>
              <w:rPr>
                <w:i/>
                <w:iCs/>
                <w:sz w:val="26"/>
                <w:szCs w:val="26"/>
                <w:lang w:val="en-US"/>
              </w:rPr>
            </w:pPr>
            <w:r w:rsidRPr="00457A10">
              <w:rPr>
                <w:i/>
                <w:iCs/>
                <w:sz w:val="26"/>
                <w:szCs w:val="26"/>
                <w:lang w:val="en-US"/>
              </w:rPr>
              <w:drawing>
                <wp:inline distT="0" distB="0" distL="0" distR="0" wp14:anchorId="67CEEE78" wp14:editId="089F540E">
                  <wp:extent cx="5760085" cy="4265930"/>
                  <wp:effectExtent l="0" t="0" r="0" b="1270"/>
                  <wp:docPr id="2010032353" name="Picture 201003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32353" name=""/>
                          <pic:cNvPicPr/>
                        </pic:nvPicPr>
                        <pic:blipFill>
                          <a:blip r:embed="rId28"/>
                          <a:stretch>
                            <a:fillRect/>
                          </a:stretch>
                        </pic:blipFill>
                        <pic:spPr>
                          <a:xfrm>
                            <a:off x="0" y="0"/>
                            <a:ext cx="5760085" cy="4265930"/>
                          </a:xfrm>
                          <a:prstGeom prst="rect">
                            <a:avLst/>
                          </a:prstGeom>
                        </pic:spPr>
                      </pic:pic>
                    </a:graphicData>
                  </a:graphic>
                </wp:inline>
              </w:drawing>
            </w:r>
          </w:p>
          <w:p w14:paraId="1616B0B7" w14:textId="1647B65F" w:rsidR="00F91604" w:rsidRDefault="00F91604" w:rsidP="00024828">
            <w:pPr>
              <w:jc w:val="center"/>
              <w:rPr>
                <w:i/>
                <w:iCs/>
                <w:sz w:val="26"/>
                <w:szCs w:val="26"/>
                <w:lang w:val="en-US"/>
              </w:rPr>
            </w:pPr>
            <w:r>
              <w:rPr>
                <w:i/>
                <w:iCs/>
                <w:sz w:val="26"/>
                <w:szCs w:val="26"/>
                <w:lang w:val="en-US"/>
              </w:rPr>
              <w:t>Result of model LSTM on 5-3-2</w:t>
            </w:r>
          </w:p>
          <w:p w14:paraId="7F861473" w14:textId="77777777" w:rsidR="00F91604" w:rsidRDefault="00F91604" w:rsidP="00024828">
            <w:pPr>
              <w:jc w:val="center"/>
              <w:rPr>
                <w:i/>
                <w:iCs/>
                <w:sz w:val="26"/>
                <w:szCs w:val="26"/>
                <w:lang w:val="en-US"/>
              </w:rPr>
            </w:pPr>
            <w:r w:rsidRPr="00457A10">
              <w:rPr>
                <w:i/>
                <w:iCs/>
                <w:sz w:val="26"/>
                <w:szCs w:val="26"/>
                <w:lang w:val="en-US"/>
              </w:rPr>
              <w:drawing>
                <wp:inline distT="0" distB="0" distL="0" distR="0" wp14:anchorId="6368441F" wp14:editId="320A4B74">
                  <wp:extent cx="5760085" cy="4298950"/>
                  <wp:effectExtent l="0" t="0" r="0" b="6350"/>
                  <wp:docPr id="427104637" name="Picture 4271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04637" name=""/>
                          <pic:cNvPicPr/>
                        </pic:nvPicPr>
                        <pic:blipFill>
                          <a:blip r:embed="rId29"/>
                          <a:stretch>
                            <a:fillRect/>
                          </a:stretch>
                        </pic:blipFill>
                        <pic:spPr>
                          <a:xfrm>
                            <a:off x="0" y="0"/>
                            <a:ext cx="5760085" cy="4298950"/>
                          </a:xfrm>
                          <a:prstGeom prst="rect">
                            <a:avLst/>
                          </a:prstGeom>
                        </pic:spPr>
                      </pic:pic>
                    </a:graphicData>
                  </a:graphic>
                </wp:inline>
              </w:drawing>
            </w:r>
          </w:p>
          <w:p w14:paraId="55CB73EA" w14:textId="32EAC315" w:rsidR="00F91604" w:rsidRDefault="00F91604" w:rsidP="00024828">
            <w:pPr>
              <w:jc w:val="center"/>
              <w:rPr>
                <w:i/>
                <w:iCs/>
                <w:sz w:val="26"/>
                <w:szCs w:val="26"/>
                <w:lang w:val="en-US"/>
              </w:rPr>
            </w:pPr>
            <w:r>
              <w:rPr>
                <w:i/>
                <w:iCs/>
                <w:sz w:val="26"/>
                <w:szCs w:val="26"/>
                <w:lang w:val="en-US"/>
              </w:rPr>
              <w:t>Result of model LSTM on 6-2-2</w:t>
            </w:r>
          </w:p>
          <w:p w14:paraId="792AC6D3" w14:textId="77777777" w:rsidR="00F91604" w:rsidRDefault="00F91604" w:rsidP="00024828">
            <w:pPr>
              <w:jc w:val="center"/>
              <w:rPr>
                <w:i/>
                <w:iCs/>
                <w:sz w:val="26"/>
                <w:szCs w:val="26"/>
                <w:lang w:val="en-US"/>
              </w:rPr>
            </w:pPr>
          </w:p>
          <w:p w14:paraId="791A7F4A" w14:textId="77777777" w:rsidR="00F91604" w:rsidRDefault="00F91604" w:rsidP="00024828">
            <w:pPr>
              <w:jc w:val="center"/>
              <w:rPr>
                <w:i/>
                <w:iCs/>
                <w:sz w:val="26"/>
                <w:szCs w:val="26"/>
                <w:lang w:val="en-US"/>
              </w:rPr>
            </w:pPr>
            <w:r>
              <w:rPr>
                <w:i/>
                <w:iCs/>
                <w:sz w:val="26"/>
                <w:szCs w:val="26"/>
                <w:lang w:val="en-US"/>
              </w:rPr>
              <w:t>DOGE</w:t>
            </w:r>
          </w:p>
        </w:tc>
      </w:tr>
      <w:tr w:rsidR="00F91604" w14:paraId="0A33029C" w14:textId="77777777" w:rsidTr="00024828">
        <w:tc>
          <w:tcPr>
            <w:tcW w:w="9287" w:type="dxa"/>
          </w:tcPr>
          <w:p w14:paraId="6C4CB56D" w14:textId="77777777" w:rsidR="00F91604" w:rsidRDefault="00F91604" w:rsidP="00024828">
            <w:pPr>
              <w:rPr>
                <w:i/>
                <w:iCs/>
                <w:sz w:val="26"/>
                <w:szCs w:val="26"/>
                <w:lang w:val="en-US"/>
              </w:rPr>
            </w:pPr>
            <w:r w:rsidRPr="0077253D">
              <w:rPr>
                <w:i/>
                <w:iCs/>
                <w:sz w:val="26"/>
                <w:szCs w:val="26"/>
                <w:lang w:val="en-US"/>
              </w:rPr>
              <w:lastRenderedPageBreak/>
              <w:drawing>
                <wp:inline distT="0" distB="0" distL="0" distR="0" wp14:anchorId="4FFD7416" wp14:editId="495B4CC1">
                  <wp:extent cx="5760085" cy="4156710"/>
                  <wp:effectExtent l="0" t="0" r="0" b="0"/>
                  <wp:docPr id="1478222790" name="Picture 147822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2790" name=""/>
                          <pic:cNvPicPr/>
                        </pic:nvPicPr>
                        <pic:blipFill>
                          <a:blip r:embed="rId30"/>
                          <a:stretch>
                            <a:fillRect/>
                          </a:stretch>
                        </pic:blipFill>
                        <pic:spPr>
                          <a:xfrm>
                            <a:off x="0" y="0"/>
                            <a:ext cx="5760085" cy="4156710"/>
                          </a:xfrm>
                          <a:prstGeom prst="rect">
                            <a:avLst/>
                          </a:prstGeom>
                        </pic:spPr>
                      </pic:pic>
                    </a:graphicData>
                  </a:graphic>
                </wp:inline>
              </w:drawing>
            </w:r>
          </w:p>
          <w:p w14:paraId="55D912D4" w14:textId="5B7105C1" w:rsidR="00F91604" w:rsidRDefault="00F91604" w:rsidP="00024828">
            <w:pPr>
              <w:jc w:val="center"/>
              <w:rPr>
                <w:i/>
                <w:iCs/>
                <w:sz w:val="26"/>
                <w:szCs w:val="26"/>
                <w:lang w:val="en-US"/>
              </w:rPr>
            </w:pPr>
            <w:r>
              <w:rPr>
                <w:i/>
                <w:iCs/>
                <w:sz w:val="26"/>
                <w:szCs w:val="26"/>
                <w:lang w:val="en-US"/>
              </w:rPr>
              <w:t>Result of model LSTM on 7-2-1</w:t>
            </w:r>
          </w:p>
          <w:p w14:paraId="03B42F27" w14:textId="77777777" w:rsidR="00F91604" w:rsidRDefault="00F91604" w:rsidP="00024828">
            <w:pPr>
              <w:jc w:val="center"/>
              <w:rPr>
                <w:i/>
                <w:iCs/>
                <w:sz w:val="26"/>
                <w:szCs w:val="26"/>
                <w:lang w:val="en-US"/>
              </w:rPr>
            </w:pPr>
            <w:r w:rsidRPr="0077253D">
              <w:rPr>
                <w:i/>
                <w:iCs/>
                <w:sz w:val="26"/>
                <w:szCs w:val="26"/>
                <w:lang w:val="en-US"/>
              </w:rPr>
              <w:drawing>
                <wp:inline distT="0" distB="0" distL="0" distR="0" wp14:anchorId="4E9C5D02" wp14:editId="5FA8E7D9">
                  <wp:extent cx="5760085" cy="4229735"/>
                  <wp:effectExtent l="0" t="0" r="0" b="0"/>
                  <wp:docPr id="542026452" name="Picture 54202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26452" name=""/>
                          <pic:cNvPicPr/>
                        </pic:nvPicPr>
                        <pic:blipFill>
                          <a:blip r:embed="rId31"/>
                          <a:stretch>
                            <a:fillRect/>
                          </a:stretch>
                        </pic:blipFill>
                        <pic:spPr>
                          <a:xfrm>
                            <a:off x="0" y="0"/>
                            <a:ext cx="5760085" cy="4229735"/>
                          </a:xfrm>
                          <a:prstGeom prst="rect">
                            <a:avLst/>
                          </a:prstGeom>
                        </pic:spPr>
                      </pic:pic>
                    </a:graphicData>
                  </a:graphic>
                </wp:inline>
              </w:drawing>
            </w:r>
          </w:p>
          <w:p w14:paraId="3281A05E" w14:textId="546FCBED" w:rsidR="00F91604" w:rsidRDefault="00F91604" w:rsidP="00024828">
            <w:pPr>
              <w:jc w:val="center"/>
              <w:rPr>
                <w:i/>
                <w:iCs/>
                <w:sz w:val="26"/>
                <w:szCs w:val="26"/>
                <w:lang w:val="en-US"/>
              </w:rPr>
            </w:pPr>
            <w:r>
              <w:rPr>
                <w:i/>
                <w:iCs/>
                <w:sz w:val="26"/>
                <w:szCs w:val="26"/>
                <w:lang w:val="en-US"/>
              </w:rPr>
              <w:t>Result of model LSTM on 5-3-2</w:t>
            </w:r>
          </w:p>
          <w:p w14:paraId="31F20EA4" w14:textId="77777777" w:rsidR="00F91604" w:rsidRDefault="00F91604" w:rsidP="00024828">
            <w:pPr>
              <w:jc w:val="center"/>
              <w:rPr>
                <w:i/>
                <w:iCs/>
                <w:sz w:val="26"/>
                <w:szCs w:val="26"/>
                <w:lang w:val="en-US"/>
              </w:rPr>
            </w:pPr>
            <w:r w:rsidRPr="00FC5CD8">
              <w:rPr>
                <w:i/>
                <w:iCs/>
                <w:sz w:val="26"/>
                <w:szCs w:val="26"/>
                <w:lang w:val="en-US"/>
              </w:rPr>
              <w:lastRenderedPageBreak/>
              <w:drawing>
                <wp:inline distT="0" distB="0" distL="0" distR="0" wp14:anchorId="6DD34CAA" wp14:editId="5E3117FB">
                  <wp:extent cx="5760085" cy="4135755"/>
                  <wp:effectExtent l="0" t="0" r="0" b="0"/>
                  <wp:docPr id="1314857305" name="Picture 131485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7305" name=""/>
                          <pic:cNvPicPr/>
                        </pic:nvPicPr>
                        <pic:blipFill>
                          <a:blip r:embed="rId32"/>
                          <a:stretch>
                            <a:fillRect/>
                          </a:stretch>
                        </pic:blipFill>
                        <pic:spPr>
                          <a:xfrm>
                            <a:off x="0" y="0"/>
                            <a:ext cx="5760085" cy="4135755"/>
                          </a:xfrm>
                          <a:prstGeom prst="rect">
                            <a:avLst/>
                          </a:prstGeom>
                        </pic:spPr>
                      </pic:pic>
                    </a:graphicData>
                  </a:graphic>
                </wp:inline>
              </w:drawing>
            </w:r>
          </w:p>
          <w:p w14:paraId="2E2870E9" w14:textId="6B98A1FF" w:rsidR="00F91604" w:rsidRDefault="00F91604" w:rsidP="00024828">
            <w:pPr>
              <w:jc w:val="center"/>
              <w:rPr>
                <w:i/>
                <w:iCs/>
                <w:sz w:val="26"/>
                <w:szCs w:val="26"/>
                <w:lang w:val="en-US"/>
              </w:rPr>
            </w:pPr>
            <w:r>
              <w:rPr>
                <w:i/>
                <w:iCs/>
                <w:sz w:val="26"/>
                <w:szCs w:val="26"/>
                <w:lang w:val="en-US"/>
              </w:rPr>
              <w:t>Result of model LSTM on 6-2-2</w:t>
            </w:r>
          </w:p>
          <w:p w14:paraId="6080717C" w14:textId="77777777" w:rsidR="00F91604" w:rsidRDefault="00F91604" w:rsidP="00024828">
            <w:pPr>
              <w:jc w:val="center"/>
              <w:rPr>
                <w:i/>
                <w:iCs/>
                <w:sz w:val="26"/>
                <w:szCs w:val="26"/>
                <w:lang w:val="en-US"/>
              </w:rPr>
            </w:pPr>
          </w:p>
          <w:p w14:paraId="3A8E8FE4" w14:textId="77777777" w:rsidR="00F91604" w:rsidRDefault="00F91604" w:rsidP="00024828">
            <w:pPr>
              <w:jc w:val="center"/>
              <w:rPr>
                <w:i/>
                <w:iCs/>
                <w:sz w:val="26"/>
                <w:szCs w:val="26"/>
                <w:lang w:val="en-US"/>
              </w:rPr>
            </w:pPr>
            <w:r>
              <w:rPr>
                <w:i/>
                <w:iCs/>
                <w:sz w:val="26"/>
                <w:szCs w:val="26"/>
                <w:lang w:val="en-US"/>
              </w:rPr>
              <w:t>XLM</w:t>
            </w:r>
          </w:p>
        </w:tc>
      </w:tr>
    </w:tbl>
    <w:p w14:paraId="1E5EBDA4" w14:textId="6ACF253C" w:rsidR="00833465" w:rsidRPr="00C801EA" w:rsidRDefault="00B85F18" w:rsidP="00211704">
      <w:pPr>
        <w:pStyle w:val="Heading3"/>
        <w:numPr>
          <w:ilvl w:val="0"/>
          <w:numId w:val="12"/>
        </w:numPr>
        <w:rPr>
          <w:sz w:val="26"/>
          <w:szCs w:val="26"/>
          <w:lang w:val="en-US"/>
        </w:rPr>
      </w:pPr>
      <w:bookmarkStart w:id="24" w:name="_Toc138234021"/>
      <w:r w:rsidRPr="00C801EA">
        <w:rPr>
          <w:sz w:val="26"/>
          <w:szCs w:val="26"/>
          <w:lang w:val="en-US"/>
        </w:rPr>
        <w:lastRenderedPageBreak/>
        <w:t>DNN</w:t>
      </w:r>
      <w:bookmarkEnd w:id="24"/>
    </w:p>
    <w:p w14:paraId="2D35F5BE" w14:textId="37AA9CE9" w:rsidR="009B0F8D" w:rsidRPr="00C801EA" w:rsidRDefault="009B0F8D" w:rsidP="00F97838">
      <w:pPr>
        <w:spacing w:line="360" w:lineRule="auto"/>
        <w:ind w:left="360"/>
        <w:rPr>
          <w:sz w:val="26"/>
          <w:szCs w:val="26"/>
        </w:rPr>
      </w:pPr>
      <w:r w:rsidRPr="00C801EA">
        <w:rPr>
          <w:sz w:val="26"/>
          <w:szCs w:val="26"/>
        </w:rPr>
        <w:t>The Deep Neural Network (DNN) model is a multilayer machine learning model used in artificial intelligence. It is based on the structure of artificial neural networks, with multiple hidden layers between the input layer and the output layer. DNN is renowned as a deep neural network because it has the ability to learn and understand complex features from input data.</w:t>
      </w:r>
    </w:p>
    <w:p w14:paraId="0A9BC538" w14:textId="7C8A1468" w:rsidR="007C4E2F" w:rsidRPr="00C801EA" w:rsidRDefault="009B0F8D" w:rsidP="00F97838">
      <w:pPr>
        <w:keepNext/>
        <w:spacing w:line="360" w:lineRule="auto"/>
        <w:ind w:left="360"/>
        <w:rPr>
          <w:sz w:val="26"/>
          <w:szCs w:val="26"/>
        </w:rPr>
      </w:pPr>
      <w:r w:rsidRPr="00C801EA">
        <w:rPr>
          <w:sz w:val="26"/>
          <w:szCs w:val="26"/>
        </w:rPr>
        <w:lastRenderedPageBreak/>
        <w:drawing>
          <wp:inline distT="0" distB="0" distL="0" distR="0" wp14:anchorId="2E75DE58" wp14:editId="7ADF9DE6">
            <wp:extent cx="4114800" cy="2979420"/>
            <wp:effectExtent l="0" t="0" r="0" b="0"/>
            <wp:docPr id="506701286" name="Picture 506701286" descr="A picture containing diagram, screenshot,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01286" name="Picture 3" descr="A picture containing diagram, screenshot, line, circ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2979420"/>
                    </a:xfrm>
                    <a:prstGeom prst="rect">
                      <a:avLst/>
                    </a:prstGeom>
                    <a:noFill/>
                    <a:ln>
                      <a:noFill/>
                    </a:ln>
                  </pic:spPr>
                </pic:pic>
              </a:graphicData>
            </a:graphic>
          </wp:inline>
        </w:drawing>
      </w:r>
    </w:p>
    <w:p w14:paraId="5653EDE9" w14:textId="7C8A1468" w:rsidR="009B0F8D" w:rsidRPr="00C801EA" w:rsidRDefault="007C4E2F" w:rsidP="00F97838">
      <w:pPr>
        <w:pStyle w:val="Caption"/>
        <w:spacing w:line="360" w:lineRule="auto"/>
        <w:rPr>
          <w:sz w:val="26"/>
          <w:szCs w:val="26"/>
        </w:rPr>
      </w:pPr>
      <w:bookmarkStart w:id="25" w:name="_Toc138234045"/>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t>2</w:t>
      </w:r>
      <w:r w:rsidRPr="00C801EA">
        <w:rPr>
          <w:sz w:val="26"/>
          <w:szCs w:val="26"/>
        </w:rPr>
        <w:fldChar w:fldCharType="end"/>
      </w:r>
      <w:r w:rsidRPr="00C801EA">
        <w:rPr>
          <w:sz w:val="26"/>
          <w:szCs w:val="26"/>
        </w:rPr>
        <w:t xml:space="preserve">. </w:t>
      </w:r>
      <w:r w:rsidR="00C3117F" w:rsidRPr="00C801EA">
        <w:rPr>
          <w:sz w:val="26"/>
          <w:szCs w:val="26"/>
        </w:rPr>
        <w:t>Deep feedforward neural network.</w:t>
      </w:r>
      <w:bookmarkEnd w:id="25"/>
      <w:r w:rsidRPr="00C801EA">
        <w:rPr>
          <w:sz w:val="26"/>
          <w:szCs w:val="26"/>
        </w:rPr>
        <w:t xml:space="preserve"> (Source: </w:t>
      </w:r>
      <w:hyperlink r:id="rId34" w:history="1">
        <w:r w:rsidRPr="00C801EA">
          <w:rPr>
            <w:rStyle w:val="Hyperlink"/>
            <w:sz w:val="26"/>
            <w:szCs w:val="26"/>
          </w:rPr>
          <w:t>deep_nn.png (432×313) (uc-r.github.io)</w:t>
        </w:r>
      </w:hyperlink>
      <w:r w:rsidRPr="00C801EA">
        <w:rPr>
          <w:rStyle w:val="Hyperlink"/>
          <w:color w:val="000000" w:themeColor="text1"/>
          <w:sz w:val="26"/>
          <w:szCs w:val="26"/>
        </w:rPr>
        <w:t>)</w:t>
      </w:r>
    </w:p>
    <w:p w14:paraId="2258DC44" w14:textId="72C41964" w:rsidR="009B0F8D" w:rsidRPr="00C801EA" w:rsidRDefault="009B0F8D" w:rsidP="00F97838">
      <w:pPr>
        <w:spacing w:line="360" w:lineRule="auto"/>
        <w:ind w:left="360"/>
        <w:rPr>
          <w:sz w:val="26"/>
          <w:szCs w:val="26"/>
        </w:rPr>
      </w:pPr>
      <w:r w:rsidRPr="00C801EA">
        <w:rPr>
          <w:sz w:val="26"/>
          <w:szCs w:val="26"/>
        </w:rPr>
        <w:t>The DNN model consists of three main components: the input layer, hidden layers, and output layer. The input layer receives the input data and passes it through the neural network. The hidden layers are where the learning and feature extraction processes take place. The output layer returns the prediction results. The number of neurons in each layer depends on the specific problem that the model is addressing.</w:t>
      </w:r>
    </w:p>
    <w:p w14:paraId="10C8EB3A" w14:textId="680F0D1C" w:rsidR="009B0F8D" w:rsidRPr="00C801EA" w:rsidRDefault="009B0F8D" w:rsidP="00F97838">
      <w:pPr>
        <w:spacing w:line="360" w:lineRule="auto"/>
        <w:ind w:left="360"/>
        <w:rPr>
          <w:sz w:val="26"/>
          <w:szCs w:val="26"/>
        </w:rPr>
      </w:pPr>
      <w:r w:rsidRPr="00C801EA">
        <w:rPr>
          <w:sz w:val="26"/>
          <w:szCs w:val="26"/>
        </w:rPr>
        <w:t>The training process of the DNN model involves two main stages: forward propagation and backpropagation. In forward propagation, the input data is passed from the input layer through the hidden layers, using the ReLU activation function, to the output layer to compute the prediction results. Backpropagation utilizes the loss function to measure the error and adjust the weights in the neural network.</w:t>
      </w:r>
    </w:p>
    <w:p w14:paraId="06F4D409" w14:textId="77777777" w:rsidR="009B0F8D" w:rsidRPr="00C801EA" w:rsidRDefault="009B0F8D" w:rsidP="009B0F8D">
      <w:pPr>
        <w:ind w:left="360"/>
        <w:rPr>
          <w:b/>
          <w:sz w:val="26"/>
          <w:szCs w:val="26"/>
        </w:rPr>
      </w:pPr>
      <w:r w:rsidRPr="00C801EA">
        <w:rPr>
          <w:sz w:val="26"/>
          <w:szCs w:val="26"/>
        </w:rPr>
        <w:t>Activation function - ReLU:</w:t>
      </w:r>
    </w:p>
    <w:p w14:paraId="47B7F511" w14:textId="77777777" w:rsidR="00102C26" w:rsidRPr="00C801EA" w:rsidRDefault="009B0F8D" w:rsidP="00102C26">
      <w:pPr>
        <w:keepNext/>
        <w:spacing w:line="360" w:lineRule="auto"/>
        <w:ind w:firstLine="360"/>
        <w:jc w:val="both"/>
        <w:rPr>
          <w:sz w:val="26"/>
          <w:szCs w:val="26"/>
        </w:rPr>
      </w:pPr>
      <w:r w:rsidRPr="00C801EA">
        <w:rPr>
          <w:b/>
          <w:sz w:val="26"/>
          <w:szCs w:val="26"/>
        </w:rPr>
        <w:lastRenderedPageBreak/>
        <w:drawing>
          <wp:inline distT="0" distB="0" distL="0" distR="0" wp14:anchorId="6FB968C7" wp14:editId="36F58D9C">
            <wp:extent cx="5761990" cy="2637790"/>
            <wp:effectExtent l="0" t="0" r="0" b="0"/>
            <wp:docPr id="237245432" name="Picture 237245432" descr="A diagram of a func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45432" name="Picture 1" descr="A diagram of a function&#10;&#10;Description automatically generated with low confidence"/>
                    <pic:cNvPicPr/>
                  </pic:nvPicPr>
                  <pic:blipFill>
                    <a:blip r:embed="rId35"/>
                    <a:stretch>
                      <a:fillRect/>
                    </a:stretch>
                  </pic:blipFill>
                  <pic:spPr>
                    <a:xfrm>
                      <a:off x="0" y="0"/>
                      <a:ext cx="5761990" cy="2637790"/>
                    </a:xfrm>
                    <a:prstGeom prst="rect">
                      <a:avLst/>
                    </a:prstGeom>
                  </pic:spPr>
                </pic:pic>
              </a:graphicData>
            </a:graphic>
          </wp:inline>
        </w:drawing>
      </w:r>
    </w:p>
    <w:p w14:paraId="4506D397" w14:textId="051E33ED" w:rsidR="000E2148" w:rsidRPr="00C801EA" w:rsidRDefault="00102C26" w:rsidP="000E2148">
      <w:pPr>
        <w:pStyle w:val="Caption"/>
        <w:jc w:val="center"/>
        <w:rPr>
          <w:sz w:val="26"/>
          <w:szCs w:val="26"/>
        </w:rPr>
      </w:pPr>
      <w:bookmarkStart w:id="26" w:name="_Toc138234046"/>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t>3</w:t>
      </w:r>
      <w:r w:rsidRPr="00C801EA">
        <w:rPr>
          <w:sz w:val="26"/>
          <w:szCs w:val="26"/>
        </w:rPr>
        <w:fldChar w:fldCharType="end"/>
      </w:r>
      <w:r w:rsidRPr="00C801EA">
        <w:rPr>
          <w:sz w:val="26"/>
          <w:szCs w:val="26"/>
        </w:rPr>
        <w:t xml:space="preserve">. </w:t>
      </w:r>
      <w:r w:rsidR="000E2148" w:rsidRPr="00C801EA">
        <w:rPr>
          <w:sz w:val="26"/>
          <w:szCs w:val="26"/>
        </w:rPr>
        <w:t>Flow of information in an artificial neuron.</w:t>
      </w:r>
      <w:bookmarkEnd w:id="26"/>
      <w:r w:rsidR="000E2148" w:rsidRPr="00C801EA">
        <w:rPr>
          <w:sz w:val="26"/>
          <w:szCs w:val="26"/>
        </w:rPr>
        <w:t xml:space="preserve"> </w:t>
      </w:r>
    </w:p>
    <w:p w14:paraId="665771BD" w14:textId="44712E37" w:rsidR="009B0F8D" w:rsidRPr="00C801EA" w:rsidRDefault="009B0F8D" w:rsidP="000E2148">
      <w:pPr>
        <w:pStyle w:val="Caption"/>
        <w:jc w:val="center"/>
        <w:rPr>
          <w:sz w:val="26"/>
          <w:szCs w:val="26"/>
        </w:rPr>
      </w:pPr>
      <w:r w:rsidRPr="00C801EA">
        <w:rPr>
          <w:sz w:val="26"/>
          <w:szCs w:val="26"/>
        </w:rPr>
        <w:t xml:space="preserve">Cre: </w:t>
      </w:r>
      <w:hyperlink r:id="rId36" w:history="1">
        <w:r w:rsidRPr="00C801EA">
          <w:rPr>
            <w:rStyle w:val="Hyperlink"/>
            <w:sz w:val="26"/>
            <w:szCs w:val="26"/>
          </w:rPr>
          <w:t>Feedforward Deep Learning Models · UC Business Analytics R Programming Guide (uc-r.github.io)</w:t>
        </w:r>
      </w:hyperlink>
    </w:p>
    <w:p w14:paraId="43B35A05" w14:textId="77777777" w:rsidR="009B0F8D" w:rsidRPr="00C801EA" w:rsidRDefault="009B0F8D" w:rsidP="009B0F8D">
      <w:pPr>
        <w:spacing w:line="360" w:lineRule="auto"/>
        <w:ind w:firstLine="360"/>
        <w:jc w:val="both"/>
        <w:rPr>
          <w:b/>
          <w:sz w:val="26"/>
          <w:szCs w:val="26"/>
        </w:rPr>
      </w:pPr>
      <w:r w:rsidRPr="00C801EA">
        <w:rPr>
          <w:b/>
          <w:sz w:val="26"/>
          <w:szCs w:val="26"/>
        </w:rPr>
        <w:drawing>
          <wp:inline distT="0" distB="0" distL="0" distR="0" wp14:anchorId="05466222" wp14:editId="782F5843">
            <wp:extent cx="5761990" cy="914400"/>
            <wp:effectExtent l="0" t="0" r="0" b="0"/>
            <wp:docPr id="861991955" name="Picture 861991955"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91955" name="Picture 1" descr="A black text on a white background&#10;&#10;Description automatically generated with medium confidence"/>
                    <pic:cNvPicPr/>
                  </pic:nvPicPr>
                  <pic:blipFill>
                    <a:blip r:embed="rId37"/>
                    <a:stretch>
                      <a:fillRect/>
                    </a:stretch>
                  </pic:blipFill>
                  <pic:spPr>
                    <a:xfrm>
                      <a:off x="0" y="0"/>
                      <a:ext cx="5761990" cy="914400"/>
                    </a:xfrm>
                    <a:prstGeom prst="rect">
                      <a:avLst/>
                    </a:prstGeom>
                  </pic:spPr>
                </pic:pic>
              </a:graphicData>
            </a:graphic>
          </wp:inline>
        </w:drawing>
      </w:r>
    </w:p>
    <w:p w14:paraId="52913D0B" w14:textId="77777777" w:rsidR="009B0F8D" w:rsidRPr="00C801EA" w:rsidRDefault="009B0F8D" w:rsidP="009B0F8D">
      <w:pPr>
        <w:spacing w:line="360" w:lineRule="auto"/>
        <w:ind w:firstLine="360"/>
        <w:jc w:val="both"/>
        <w:rPr>
          <w:sz w:val="26"/>
          <w:szCs w:val="26"/>
        </w:rPr>
      </w:pPr>
      <w:r w:rsidRPr="00C801EA">
        <w:rPr>
          <w:sz w:val="26"/>
          <w:szCs w:val="26"/>
        </w:rPr>
        <w:t xml:space="preserve">Cre: </w:t>
      </w:r>
      <w:hyperlink r:id="rId38" w:history="1">
        <w:r w:rsidRPr="00C801EA">
          <w:rPr>
            <w:rStyle w:val="Hyperlink"/>
            <w:sz w:val="26"/>
            <w:szCs w:val="26"/>
          </w:rPr>
          <w:t>Feedforward Deep Learning Models · UC Business Analytics R Programming Guide (uc-r.github.io)</w:t>
        </w:r>
      </w:hyperlink>
    </w:p>
    <w:p w14:paraId="06D24919" w14:textId="293F6F00" w:rsidR="007E76EC" w:rsidRDefault="009B0F8D" w:rsidP="000327E7">
      <w:pPr>
        <w:spacing w:line="360" w:lineRule="auto"/>
        <w:ind w:left="360"/>
        <w:jc w:val="both"/>
        <w:rPr>
          <w:sz w:val="26"/>
          <w:szCs w:val="26"/>
        </w:rPr>
      </w:pPr>
      <w:r w:rsidRPr="00C801EA">
        <w:rPr>
          <w:sz w:val="26"/>
          <w:szCs w:val="26"/>
        </w:rPr>
        <w:t>Meaning: If the input value x is greater than 0, the output value will be equal to x. Conversely, if the input value x is less than or equal to 0, the output value will be 0.</w:t>
      </w:r>
    </w:p>
    <w:tbl>
      <w:tblPr>
        <w:tblStyle w:val="TableGrid"/>
        <w:tblW w:w="0" w:type="auto"/>
        <w:tblLook w:val="04A0" w:firstRow="1" w:lastRow="0" w:firstColumn="1" w:lastColumn="0" w:noHBand="0" w:noVBand="1"/>
      </w:tblPr>
      <w:tblGrid>
        <w:gridCol w:w="9287"/>
      </w:tblGrid>
      <w:tr w:rsidR="00A57D5B" w14:paraId="63A08035" w14:textId="77777777">
        <w:tc>
          <w:tcPr>
            <w:tcW w:w="9287" w:type="dxa"/>
          </w:tcPr>
          <w:p w14:paraId="2AC51885" w14:textId="77777777" w:rsidR="00A57D5B" w:rsidRPr="000E6546"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pandas </w:t>
            </w:r>
            <w:r w:rsidRPr="000E6546">
              <w:rPr>
                <w:rFonts w:ascii="Courier New" w:eastAsia="Times New Roman" w:hAnsi="Courier New" w:cs="Courier New"/>
                <w:color w:val="AF00DB"/>
                <w:kern w:val="0"/>
                <w:sz w:val="21"/>
                <w:szCs w:val="21"/>
                <w:lang w:val="en-US" w:eastAsia="en-US"/>
                <w14:ligatures w14:val="none"/>
              </w:rPr>
              <w:t>as</w:t>
            </w:r>
            <w:r w:rsidRPr="000E6546">
              <w:rPr>
                <w:rFonts w:ascii="Courier New" w:eastAsia="Times New Roman" w:hAnsi="Courier New" w:cs="Courier New"/>
                <w:color w:val="000000"/>
                <w:kern w:val="0"/>
                <w:sz w:val="21"/>
                <w:szCs w:val="21"/>
                <w:lang w:val="en-US" w:eastAsia="en-US"/>
                <w14:ligatures w14:val="none"/>
              </w:rPr>
              <w:t xml:space="preserve"> pd</w:t>
            </w:r>
          </w:p>
          <w:p w14:paraId="664A7D3B" w14:textId="77777777" w:rsidR="00A57D5B" w:rsidRPr="000E6546"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numpy </w:t>
            </w:r>
            <w:r w:rsidRPr="000E6546">
              <w:rPr>
                <w:rFonts w:ascii="Courier New" w:eastAsia="Times New Roman" w:hAnsi="Courier New" w:cs="Courier New"/>
                <w:color w:val="AF00DB"/>
                <w:kern w:val="0"/>
                <w:sz w:val="21"/>
                <w:szCs w:val="21"/>
                <w:lang w:val="en-US" w:eastAsia="en-US"/>
                <w14:ligatures w14:val="none"/>
              </w:rPr>
              <w:t>as</w:t>
            </w:r>
            <w:r w:rsidRPr="000E6546">
              <w:rPr>
                <w:rFonts w:ascii="Courier New" w:eastAsia="Times New Roman" w:hAnsi="Courier New" w:cs="Courier New"/>
                <w:color w:val="000000"/>
                <w:kern w:val="0"/>
                <w:sz w:val="21"/>
                <w:szCs w:val="21"/>
                <w:lang w:val="en-US" w:eastAsia="en-US"/>
                <w14:ligatures w14:val="none"/>
              </w:rPr>
              <w:t xml:space="preserve"> np</w:t>
            </w:r>
          </w:p>
          <w:p w14:paraId="52B3353F" w14:textId="77777777" w:rsidR="00A57D5B" w:rsidRPr="000E6546"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matplotlib.pyplot </w:t>
            </w:r>
            <w:r w:rsidRPr="000E6546">
              <w:rPr>
                <w:rFonts w:ascii="Courier New" w:eastAsia="Times New Roman" w:hAnsi="Courier New" w:cs="Courier New"/>
                <w:color w:val="AF00DB"/>
                <w:kern w:val="0"/>
                <w:sz w:val="21"/>
                <w:szCs w:val="21"/>
                <w:lang w:val="en-US" w:eastAsia="en-US"/>
                <w14:ligatures w14:val="none"/>
              </w:rPr>
              <w:t>as</w:t>
            </w:r>
            <w:r w:rsidRPr="000E6546">
              <w:rPr>
                <w:rFonts w:ascii="Courier New" w:eastAsia="Times New Roman" w:hAnsi="Courier New" w:cs="Courier New"/>
                <w:color w:val="000000"/>
                <w:kern w:val="0"/>
                <w:sz w:val="21"/>
                <w:szCs w:val="21"/>
                <w:lang w:val="en-US" w:eastAsia="en-US"/>
                <w14:ligatures w14:val="none"/>
              </w:rPr>
              <w:t xml:space="preserve"> plt</w:t>
            </w:r>
          </w:p>
          <w:p w14:paraId="400E928B" w14:textId="77777777" w:rsidR="00A57D5B" w:rsidRPr="000E6546"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from</w:t>
            </w:r>
            <w:r w:rsidRPr="000E6546">
              <w:rPr>
                <w:rFonts w:ascii="Courier New" w:eastAsia="Times New Roman" w:hAnsi="Courier New" w:cs="Courier New"/>
                <w:color w:val="000000"/>
                <w:kern w:val="0"/>
                <w:sz w:val="21"/>
                <w:szCs w:val="21"/>
                <w:lang w:val="en-US" w:eastAsia="en-US"/>
                <w14:ligatures w14:val="none"/>
              </w:rPr>
              <w:t xml:space="preserve"> sklearn.preprocessing </w:t>
            </w: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MinMaxScaler</w:t>
            </w:r>
          </w:p>
          <w:p w14:paraId="0A18C47A" w14:textId="77777777" w:rsidR="00A57D5B" w:rsidRPr="000E6546"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from</w:t>
            </w:r>
            <w:r w:rsidRPr="000E6546">
              <w:rPr>
                <w:rFonts w:ascii="Courier New" w:eastAsia="Times New Roman" w:hAnsi="Courier New" w:cs="Courier New"/>
                <w:color w:val="000000"/>
                <w:kern w:val="0"/>
                <w:sz w:val="21"/>
                <w:szCs w:val="21"/>
                <w:lang w:val="en-US" w:eastAsia="en-US"/>
                <w14:ligatures w14:val="none"/>
              </w:rPr>
              <w:t xml:space="preserve"> keras.models </w:t>
            </w: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Sequential</w:t>
            </w:r>
          </w:p>
          <w:p w14:paraId="733637F6" w14:textId="77777777" w:rsidR="00A57D5B" w:rsidRPr="000E6546"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from</w:t>
            </w:r>
            <w:r w:rsidRPr="000E6546">
              <w:rPr>
                <w:rFonts w:ascii="Courier New" w:eastAsia="Times New Roman" w:hAnsi="Courier New" w:cs="Courier New"/>
                <w:color w:val="000000"/>
                <w:kern w:val="0"/>
                <w:sz w:val="21"/>
                <w:szCs w:val="21"/>
                <w:lang w:val="en-US" w:eastAsia="en-US"/>
                <w14:ligatures w14:val="none"/>
              </w:rPr>
              <w:t xml:space="preserve"> keras.layers </w:t>
            </w: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Dense, </w:t>
            </w:r>
            <w:r w:rsidR="000E6546" w:rsidRPr="000E6546">
              <w:rPr>
                <w:rFonts w:ascii="Courier New" w:eastAsia="Times New Roman" w:hAnsi="Courier New" w:cs="Courier New"/>
                <w:color w:val="000000"/>
                <w:kern w:val="0"/>
                <w:sz w:val="21"/>
                <w:szCs w:val="21"/>
                <w:lang w:val="en-US" w:eastAsia="en-US"/>
                <w14:ligatures w14:val="none"/>
              </w:rPr>
              <w:t>LSTM</w:t>
            </w:r>
          </w:p>
          <w:p w14:paraId="1FA04C6C" w14:textId="77777777" w:rsidR="00A57D5B" w:rsidRDefault="00A57D5B">
            <w:pPr>
              <w:spacing w:line="360" w:lineRule="auto"/>
              <w:jc w:val="center"/>
              <w:rPr>
                <w:rFonts w:cs="Times New Roman"/>
                <w:sz w:val="26"/>
                <w:szCs w:val="26"/>
              </w:rPr>
            </w:pPr>
            <w:r>
              <w:rPr>
                <w:rFonts w:cs="Times New Roman"/>
                <w:sz w:val="26"/>
                <w:szCs w:val="26"/>
              </w:rPr>
              <w:t>Step 1: import library</w:t>
            </w:r>
          </w:p>
        </w:tc>
      </w:tr>
      <w:tr w:rsidR="00A57D5B" w14:paraId="4FA7CEAA" w14:textId="77777777">
        <w:tc>
          <w:tcPr>
            <w:tcW w:w="9287" w:type="dxa"/>
          </w:tcPr>
          <w:p w14:paraId="001A4740" w14:textId="77777777" w:rsidR="000E6546" w:rsidRPr="000E6546" w:rsidRDefault="000E6546" w:rsidP="000E654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000000"/>
                <w:kern w:val="0"/>
                <w:sz w:val="21"/>
                <w:szCs w:val="21"/>
                <w:lang w:val="en-US" w:eastAsia="en-US"/>
                <w14:ligatures w14:val="none"/>
              </w:rPr>
              <w:t>data = pd.read_csv(</w:t>
            </w:r>
            <w:r w:rsidRPr="000E6546">
              <w:rPr>
                <w:rFonts w:ascii="Courier New" w:eastAsia="Times New Roman" w:hAnsi="Courier New" w:cs="Courier New"/>
                <w:color w:val="A31515"/>
                <w:kern w:val="0"/>
                <w:sz w:val="21"/>
                <w:szCs w:val="21"/>
                <w:lang w:val="en-US" w:eastAsia="en-US"/>
                <w14:ligatures w14:val="none"/>
              </w:rPr>
              <w:t>'/content/DOGE-USD.csv'</w:t>
            </w:r>
            <w:r w:rsidRPr="000E6546">
              <w:rPr>
                <w:rFonts w:ascii="Courier New" w:eastAsia="Times New Roman" w:hAnsi="Courier New" w:cs="Courier New"/>
                <w:color w:val="000000"/>
                <w:kern w:val="0"/>
                <w:sz w:val="21"/>
                <w:szCs w:val="21"/>
                <w:lang w:val="en-US" w:eastAsia="en-US"/>
                <w14:ligatures w14:val="none"/>
              </w:rPr>
              <w:t>)</w:t>
            </w:r>
          </w:p>
          <w:p w14:paraId="65462935" w14:textId="77777777" w:rsidR="00A57D5B" w:rsidRDefault="00A57D5B">
            <w:pPr>
              <w:spacing w:line="360" w:lineRule="auto"/>
              <w:jc w:val="center"/>
              <w:rPr>
                <w:rFonts w:cs="Times New Roman"/>
                <w:sz w:val="26"/>
                <w:szCs w:val="26"/>
              </w:rPr>
            </w:pPr>
            <w:r>
              <w:rPr>
                <w:rFonts w:cs="Times New Roman"/>
                <w:sz w:val="26"/>
                <w:szCs w:val="26"/>
              </w:rPr>
              <w:t>Step 2: Read data</w:t>
            </w:r>
          </w:p>
        </w:tc>
      </w:tr>
      <w:tr w:rsidR="00A57D5B" w14:paraId="7F6ED8B5" w14:textId="77777777">
        <w:tc>
          <w:tcPr>
            <w:tcW w:w="9287" w:type="dxa"/>
          </w:tcPr>
          <w:p w14:paraId="0B42D8E2" w14:textId="77777777" w:rsidR="00B9259C" w:rsidRPr="00B9259C" w:rsidRDefault="00B9259C" w:rsidP="00B9259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timestamps = pd.to_datetime(data[</w:t>
            </w:r>
            <w:r w:rsidRPr="00B9259C">
              <w:rPr>
                <w:rFonts w:ascii="Courier New" w:eastAsia="Times New Roman" w:hAnsi="Courier New" w:cs="Courier New"/>
                <w:color w:val="A31515"/>
                <w:kern w:val="0"/>
                <w:sz w:val="21"/>
                <w:szCs w:val="21"/>
                <w:lang w:val="en-US" w:eastAsia="en-US"/>
                <w14:ligatures w14:val="none"/>
              </w:rPr>
              <w:t>'Date'</w:t>
            </w:r>
            <w:r w:rsidRPr="00B9259C">
              <w:rPr>
                <w:rFonts w:ascii="Courier New" w:eastAsia="Times New Roman" w:hAnsi="Courier New" w:cs="Courier New"/>
                <w:color w:val="000000"/>
                <w:kern w:val="0"/>
                <w:sz w:val="21"/>
                <w:szCs w:val="21"/>
                <w:lang w:val="en-US" w:eastAsia="en-US"/>
                <w14:ligatures w14:val="none"/>
              </w:rPr>
              <w:t>])</w:t>
            </w:r>
          </w:p>
          <w:p w14:paraId="1E87078E" w14:textId="77777777" w:rsidR="00B9259C" w:rsidRDefault="00B9259C" w:rsidP="00B9259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prices = data[</w:t>
            </w:r>
            <w:r w:rsidRPr="00B9259C">
              <w:rPr>
                <w:rFonts w:ascii="Courier New" w:eastAsia="Times New Roman" w:hAnsi="Courier New" w:cs="Courier New"/>
                <w:color w:val="A31515"/>
                <w:kern w:val="0"/>
                <w:sz w:val="21"/>
                <w:szCs w:val="21"/>
                <w:lang w:val="en-US" w:eastAsia="en-US"/>
                <w14:ligatures w14:val="none"/>
              </w:rPr>
              <w:t>'Close'</w:t>
            </w:r>
            <w:r w:rsidRPr="00B9259C">
              <w:rPr>
                <w:rFonts w:ascii="Courier New" w:eastAsia="Times New Roman" w:hAnsi="Courier New" w:cs="Courier New"/>
                <w:color w:val="000000"/>
                <w:kern w:val="0"/>
                <w:sz w:val="21"/>
                <w:szCs w:val="21"/>
                <w:lang w:val="en-US" w:eastAsia="en-US"/>
                <w14:ligatures w14:val="none"/>
              </w:rPr>
              <w:t>]</w:t>
            </w:r>
          </w:p>
          <w:p w14:paraId="3D0DAC98" w14:textId="77777777" w:rsidR="00B9259C" w:rsidRPr="00B9259C" w:rsidRDefault="00B9259C" w:rsidP="00B9259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scaler = MinMaxScaler()</w:t>
            </w:r>
          </w:p>
          <w:p w14:paraId="50A308C0" w14:textId="77777777" w:rsidR="00B9259C" w:rsidRPr="00B9259C" w:rsidRDefault="00B9259C" w:rsidP="00B9259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scaled_prices = scaler.fit_transform(prices.values.reshape(</w:t>
            </w:r>
            <w:r w:rsidRPr="00B9259C">
              <w:rPr>
                <w:rFonts w:ascii="Courier New" w:eastAsia="Times New Roman" w:hAnsi="Courier New" w:cs="Courier New"/>
                <w:color w:val="098156"/>
                <w:kern w:val="0"/>
                <w:sz w:val="21"/>
                <w:szCs w:val="21"/>
                <w:lang w:val="en-US" w:eastAsia="en-US"/>
                <w14:ligatures w14:val="none"/>
              </w:rPr>
              <w:t>-1</w:t>
            </w:r>
            <w:r w:rsidRPr="00B9259C">
              <w:rPr>
                <w:rFonts w:ascii="Courier New" w:eastAsia="Times New Roman" w:hAnsi="Courier New" w:cs="Courier New"/>
                <w:color w:val="000000"/>
                <w:kern w:val="0"/>
                <w:sz w:val="21"/>
                <w:szCs w:val="21"/>
                <w:lang w:val="en-US" w:eastAsia="en-US"/>
                <w14:ligatures w14:val="none"/>
              </w:rPr>
              <w:t xml:space="preserve">, </w:t>
            </w:r>
            <w:r w:rsidRPr="00B9259C">
              <w:rPr>
                <w:rFonts w:ascii="Courier New" w:eastAsia="Times New Roman" w:hAnsi="Courier New" w:cs="Courier New"/>
                <w:color w:val="098156"/>
                <w:kern w:val="0"/>
                <w:sz w:val="21"/>
                <w:szCs w:val="21"/>
                <w:lang w:val="en-US" w:eastAsia="en-US"/>
                <w14:ligatures w14:val="none"/>
              </w:rPr>
              <w:t>1</w:t>
            </w:r>
            <w:r w:rsidRPr="00B9259C">
              <w:rPr>
                <w:rFonts w:ascii="Courier New" w:eastAsia="Times New Roman" w:hAnsi="Courier New" w:cs="Courier New"/>
                <w:color w:val="000000"/>
                <w:kern w:val="0"/>
                <w:sz w:val="21"/>
                <w:szCs w:val="21"/>
                <w:lang w:val="en-US" w:eastAsia="en-US"/>
                <w14:ligatures w14:val="none"/>
              </w:rPr>
              <w:t>))</w:t>
            </w:r>
          </w:p>
          <w:p w14:paraId="630D3354" w14:textId="77777777" w:rsidR="00B9259C" w:rsidRPr="00B9259C" w:rsidRDefault="00B9259C" w:rsidP="00B9259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6B6E3EDF" w14:textId="77777777" w:rsidR="00A57D5B" w:rsidRDefault="00A57D5B">
            <w:pPr>
              <w:spacing w:line="360" w:lineRule="auto"/>
              <w:jc w:val="center"/>
              <w:rPr>
                <w:rFonts w:cs="Times New Roman"/>
                <w:sz w:val="26"/>
                <w:szCs w:val="26"/>
              </w:rPr>
            </w:pPr>
            <w:r>
              <w:rPr>
                <w:rFonts w:cs="Times New Roman"/>
                <w:sz w:val="26"/>
                <w:szCs w:val="26"/>
              </w:rPr>
              <w:t>Step 3: Scale data</w:t>
            </w:r>
          </w:p>
        </w:tc>
      </w:tr>
      <w:tr w:rsidR="00A57D5B" w14:paraId="5A39C7CF" w14:textId="77777777">
        <w:tc>
          <w:tcPr>
            <w:tcW w:w="9287" w:type="dxa"/>
          </w:tcPr>
          <w:p w14:paraId="558412A6" w14:textId="77777777" w:rsidR="00FF58CB" w:rsidRPr="00FF58CB" w:rsidRDefault="00FF58CB" w:rsidP="00FF58C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lastRenderedPageBreak/>
              <w:t xml:space="preserve">train_size = </w:t>
            </w:r>
            <w:r w:rsidRPr="00FF58CB">
              <w:rPr>
                <w:rFonts w:ascii="Courier New" w:eastAsia="Times New Roman" w:hAnsi="Courier New" w:cs="Courier New"/>
                <w:color w:val="257693"/>
                <w:kern w:val="0"/>
                <w:sz w:val="21"/>
                <w:szCs w:val="21"/>
                <w:lang w:val="en-US" w:eastAsia="en-US"/>
                <w14:ligatures w14:val="none"/>
              </w:rPr>
              <w:t>int</w:t>
            </w:r>
            <w:r w:rsidRPr="00FF58CB">
              <w:rPr>
                <w:rFonts w:ascii="Courier New" w:eastAsia="Times New Roman" w:hAnsi="Courier New" w:cs="Courier New"/>
                <w:color w:val="000000"/>
                <w:kern w:val="0"/>
                <w:sz w:val="21"/>
                <w:szCs w:val="21"/>
                <w:lang w:val="en-US" w:eastAsia="en-US"/>
                <w14:ligatures w14:val="none"/>
              </w:rPr>
              <w:t>(</w:t>
            </w:r>
            <w:r w:rsidRPr="00FF58CB">
              <w:rPr>
                <w:rFonts w:ascii="Courier New" w:eastAsia="Times New Roman" w:hAnsi="Courier New" w:cs="Courier New"/>
                <w:color w:val="795E26"/>
                <w:kern w:val="0"/>
                <w:sz w:val="21"/>
                <w:szCs w:val="21"/>
                <w:lang w:val="en-US" w:eastAsia="en-US"/>
                <w14:ligatures w14:val="none"/>
              </w:rPr>
              <w:t>len</w:t>
            </w:r>
            <w:r w:rsidRPr="00FF58CB">
              <w:rPr>
                <w:rFonts w:ascii="Courier New" w:eastAsia="Times New Roman" w:hAnsi="Courier New" w:cs="Courier New"/>
                <w:color w:val="000000"/>
                <w:kern w:val="0"/>
                <w:sz w:val="21"/>
                <w:szCs w:val="21"/>
                <w:lang w:val="en-US" w:eastAsia="en-US"/>
                <w14:ligatures w14:val="none"/>
              </w:rPr>
              <w:t xml:space="preserve">(scaled_prices) * </w:t>
            </w:r>
            <w:r w:rsidRPr="00FF58CB">
              <w:rPr>
                <w:rFonts w:ascii="Courier New" w:eastAsia="Times New Roman" w:hAnsi="Courier New" w:cs="Courier New"/>
                <w:color w:val="098156"/>
                <w:kern w:val="0"/>
                <w:sz w:val="21"/>
                <w:szCs w:val="21"/>
                <w:lang w:val="en-US" w:eastAsia="en-US"/>
                <w14:ligatures w14:val="none"/>
              </w:rPr>
              <w:t>0.7</w:t>
            </w:r>
            <w:r w:rsidRPr="00FF58CB">
              <w:rPr>
                <w:rFonts w:ascii="Courier New" w:eastAsia="Times New Roman" w:hAnsi="Courier New" w:cs="Courier New"/>
                <w:color w:val="000000"/>
                <w:kern w:val="0"/>
                <w:sz w:val="21"/>
                <w:szCs w:val="21"/>
                <w:lang w:val="en-US" w:eastAsia="en-US"/>
                <w14:ligatures w14:val="none"/>
              </w:rPr>
              <w:t>)</w:t>
            </w:r>
          </w:p>
          <w:p w14:paraId="46CC4BDC" w14:textId="77777777" w:rsidR="00FF58CB" w:rsidRPr="00FF58CB" w:rsidRDefault="00FF58CB" w:rsidP="00FF58C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 xml:space="preserve">test_size = </w:t>
            </w:r>
            <w:r w:rsidRPr="00FF58CB">
              <w:rPr>
                <w:rFonts w:ascii="Courier New" w:eastAsia="Times New Roman" w:hAnsi="Courier New" w:cs="Courier New"/>
                <w:color w:val="257693"/>
                <w:kern w:val="0"/>
                <w:sz w:val="21"/>
                <w:szCs w:val="21"/>
                <w:lang w:val="en-US" w:eastAsia="en-US"/>
                <w14:ligatures w14:val="none"/>
              </w:rPr>
              <w:t>int</w:t>
            </w:r>
            <w:r w:rsidRPr="00FF58CB">
              <w:rPr>
                <w:rFonts w:ascii="Courier New" w:eastAsia="Times New Roman" w:hAnsi="Courier New" w:cs="Courier New"/>
                <w:color w:val="000000"/>
                <w:kern w:val="0"/>
                <w:sz w:val="21"/>
                <w:szCs w:val="21"/>
                <w:lang w:val="en-US" w:eastAsia="en-US"/>
                <w14:ligatures w14:val="none"/>
              </w:rPr>
              <w:t>(</w:t>
            </w:r>
            <w:r w:rsidRPr="00FF58CB">
              <w:rPr>
                <w:rFonts w:ascii="Courier New" w:eastAsia="Times New Roman" w:hAnsi="Courier New" w:cs="Courier New"/>
                <w:color w:val="795E26"/>
                <w:kern w:val="0"/>
                <w:sz w:val="21"/>
                <w:szCs w:val="21"/>
                <w:lang w:val="en-US" w:eastAsia="en-US"/>
                <w14:ligatures w14:val="none"/>
              </w:rPr>
              <w:t>len</w:t>
            </w:r>
            <w:r w:rsidRPr="00FF58CB">
              <w:rPr>
                <w:rFonts w:ascii="Courier New" w:eastAsia="Times New Roman" w:hAnsi="Courier New" w:cs="Courier New"/>
                <w:color w:val="000000"/>
                <w:kern w:val="0"/>
                <w:sz w:val="21"/>
                <w:szCs w:val="21"/>
                <w:lang w:val="en-US" w:eastAsia="en-US"/>
                <w14:ligatures w14:val="none"/>
              </w:rPr>
              <w:t xml:space="preserve">(scaled_prices) * </w:t>
            </w:r>
            <w:r w:rsidRPr="00FF58CB">
              <w:rPr>
                <w:rFonts w:ascii="Courier New" w:eastAsia="Times New Roman" w:hAnsi="Courier New" w:cs="Courier New"/>
                <w:color w:val="098156"/>
                <w:kern w:val="0"/>
                <w:sz w:val="21"/>
                <w:szCs w:val="21"/>
                <w:lang w:val="en-US" w:eastAsia="en-US"/>
                <w14:ligatures w14:val="none"/>
              </w:rPr>
              <w:t>0.2</w:t>
            </w:r>
            <w:r w:rsidRPr="00FF58CB">
              <w:rPr>
                <w:rFonts w:ascii="Courier New" w:eastAsia="Times New Roman" w:hAnsi="Courier New" w:cs="Courier New"/>
                <w:color w:val="000000"/>
                <w:kern w:val="0"/>
                <w:sz w:val="21"/>
                <w:szCs w:val="21"/>
                <w:lang w:val="en-US" w:eastAsia="en-US"/>
                <w14:ligatures w14:val="none"/>
              </w:rPr>
              <w:t>)</w:t>
            </w:r>
          </w:p>
          <w:p w14:paraId="268723CB" w14:textId="77777777" w:rsidR="00FF58CB" w:rsidRPr="00FF58CB" w:rsidRDefault="00FF58CB" w:rsidP="00FF58C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 xml:space="preserve">validate_size = </w:t>
            </w:r>
            <w:r w:rsidRPr="00FF58CB">
              <w:rPr>
                <w:rFonts w:ascii="Courier New" w:eastAsia="Times New Roman" w:hAnsi="Courier New" w:cs="Courier New"/>
                <w:color w:val="795E26"/>
                <w:kern w:val="0"/>
                <w:sz w:val="21"/>
                <w:szCs w:val="21"/>
                <w:lang w:val="en-US" w:eastAsia="en-US"/>
                <w14:ligatures w14:val="none"/>
              </w:rPr>
              <w:t>len</w:t>
            </w:r>
            <w:r w:rsidRPr="00FF58CB">
              <w:rPr>
                <w:rFonts w:ascii="Courier New" w:eastAsia="Times New Roman" w:hAnsi="Courier New" w:cs="Courier New"/>
                <w:color w:val="000000"/>
                <w:kern w:val="0"/>
                <w:sz w:val="21"/>
                <w:szCs w:val="21"/>
                <w:lang w:val="en-US" w:eastAsia="en-US"/>
                <w14:ligatures w14:val="none"/>
              </w:rPr>
              <w:t>(scaled_prices) - train_size - test_size</w:t>
            </w:r>
          </w:p>
          <w:p w14:paraId="2974F9AA" w14:textId="77777777" w:rsidR="00FF58CB" w:rsidRPr="00FF58CB" w:rsidRDefault="00FF58CB" w:rsidP="00FF58C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079ABD36" w14:textId="77777777" w:rsidR="00FF58CB" w:rsidRPr="00FF58CB" w:rsidRDefault="00FF58CB" w:rsidP="00FF58C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train_data = scaled_prices[:train_size]</w:t>
            </w:r>
          </w:p>
          <w:p w14:paraId="56597AE9" w14:textId="77777777" w:rsidR="00FF58CB" w:rsidRPr="00FF58CB" w:rsidRDefault="00FF58CB" w:rsidP="00FF58C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test_data = scaled_prices[train_size:train_size+test_size]</w:t>
            </w:r>
          </w:p>
          <w:p w14:paraId="41CD229F" w14:textId="77777777" w:rsidR="00FF58CB" w:rsidRPr="00FF58CB" w:rsidRDefault="00FF58CB" w:rsidP="00FF58C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validate_data = scaled_prices[train_size+test_size:]</w:t>
            </w:r>
          </w:p>
          <w:p w14:paraId="1D22C705" w14:textId="77777777" w:rsidR="00A57D5B" w:rsidRDefault="00A57D5B">
            <w:pPr>
              <w:spacing w:line="360" w:lineRule="auto"/>
              <w:jc w:val="center"/>
              <w:rPr>
                <w:rFonts w:cs="Times New Roman"/>
                <w:sz w:val="26"/>
                <w:szCs w:val="26"/>
              </w:rPr>
            </w:pPr>
            <w:r>
              <w:rPr>
                <w:rFonts w:cs="Times New Roman"/>
                <w:sz w:val="26"/>
                <w:szCs w:val="26"/>
              </w:rPr>
              <w:t>Step 4: Separate train, test, validate</w:t>
            </w:r>
          </w:p>
        </w:tc>
      </w:tr>
      <w:tr w:rsidR="00A57D5B" w14:paraId="350C5068" w14:textId="77777777">
        <w:tc>
          <w:tcPr>
            <w:tcW w:w="9287" w:type="dxa"/>
          </w:tcPr>
          <w:p w14:paraId="64A72AD7" w14:textId="77777777" w:rsidR="00630AD6" w:rsidRPr="00630AD6" w:rsidRDefault="00630AD6" w:rsidP="00630AD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FF"/>
                <w:kern w:val="0"/>
                <w:sz w:val="21"/>
                <w:szCs w:val="21"/>
                <w:lang w:val="en-US" w:eastAsia="en-US"/>
                <w14:ligatures w14:val="none"/>
              </w:rPr>
              <w:t>def</w:t>
            </w: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795E26"/>
                <w:kern w:val="0"/>
                <w:sz w:val="21"/>
                <w:szCs w:val="21"/>
                <w:lang w:val="en-US" w:eastAsia="en-US"/>
                <w14:ligatures w14:val="none"/>
              </w:rPr>
              <w:t>create_time_series</w:t>
            </w:r>
            <w:r w:rsidRPr="00630AD6">
              <w:rPr>
                <w:rFonts w:ascii="Courier New" w:eastAsia="Times New Roman" w:hAnsi="Courier New" w:cs="Courier New"/>
                <w:color w:val="000000"/>
                <w:kern w:val="0"/>
                <w:sz w:val="21"/>
                <w:szCs w:val="21"/>
                <w:lang w:val="en-US" w:eastAsia="en-US"/>
                <w14:ligatures w14:val="none"/>
              </w:rPr>
              <w:t>(</w:t>
            </w:r>
            <w:r w:rsidRPr="00630AD6">
              <w:rPr>
                <w:rFonts w:ascii="Courier New" w:eastAsia="Times New Roman" w:hAnsi="Courier New" w:cs="Courier New"/>
                <w:color w:val="001080"/>
                <w:kern w:val="0"/>
                <w:sz w:val="21"/>
                <w:szCs w:val="21"/>
                <w:lang w:val="en-US" w:eastAsia="en-US"/>
                <w14:ligatures w14:val="none"/>
              </w:rPr>
              <w:t>data</w:t>
            </w: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001080"/>
                <w:kern w:val="0"/>
                <w:sz w:val="21"/>
                <w:szCs w:val="21"/>
                <w:lang w:val="en-US" w:eastAsia="en-US"/>
                <w14:ligatures w14:val="none"/>
              </w:rPr>
              <w:t>time_steps</w:t>
            </w:r>
            <w:r w:rsidRPr="00630AD6">
              <w:rPr>
                <w:rFonts w:ascii="Courier New" w:eastAsia="Times New Roman" w:hAnsi="Courier New" w:cs="Courier New"/>
                <w:color w:val="000000"/>
                <w:kern w:val="0"/>
                <w:sz w:val="21"/>
                <w:szCs w:val="21"/>
                <w:lang w:val="en-US" w:eastAsia="en-US"/>
                <w14:ligatures w14:val="none"/>
              </w:rPr>
              <w:t>):</w:t>
            </w:r>
          </w:p>
          <w:p w14:paraId="7C23628D" w14:textId="77777777" w:rsidR="00630AD6" w:rsidRPr="00630AD6" w:rsidRDefault="00630AD6" w:rsidP="00630AD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 y = [], []</w:t>
            </w:r>
          </w:p>
          <w:p w14:paraId="7488C35D" w14:textId="77777777" w:rsidR="00630AD6" w:rsidRPr="00630AD6" w:rsidRDefault="00630AD6" w:rsidP="00630AD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AF00DB"/>
                <w:kern w:val="0"/>
                <w:sz w:val="21"/>
                <w:szCs w:val="21"/>
                <w:lang w:val="en-US" w:eastAsia="en-US"/>
                <w14:ligatures w14:val="none"/>
              </w:rPr>
              <w:t>for</w:t>
            </w:r>
            <w:r w:rsidRPr="00630AD6">
              <w:rPr>
                <w:rFonts w:ascii="Courier New" w:eastAsia="Times New Roman" w:hAnsi="Courier New" w:cs="Courier New"/>
                <w:color w:val="000000"/>
                <w:kern w:val="0"/>
                <w:sz w:val="21"/>
                <w:szCs w:val="21"/>
                <w:lang w:val="en-US" w:eastAsia="en-US"/>
                <w14:ligatures w14:val="none"/>
              </w:rPr>
              <w:t xml:space="preserve"> i </w:t>
            </w:r>
            <w:r w:rsidRPr="00630AD6">
              <w:rPr>
                <w:rFonts w:ascii="Courier New" w:eastAsia="Times New Roman" w:hAnsi="Courier New" w:cs="Courier New"/>
                <w:color w:val="0000FF"/>
                <w:kern w:val="0"/>
                <w:sz w:val="21"/>
                <w:szCs w:val="21"/>
                <w:lang w:val="en-US" w:eastAsia="en-US"/>
                <w14:ligatures w14:val="none"/>
              </w:rPr>
              <w:t>in</w:t>
            </w: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795E26"/>
                <w:kern w:val="0"/>
                <w:sz w:val="21"/>
                <w:szCs w:val="21"/>
                <w:lang w:val="en-US" w:eastAsia="en-US"/>
                <w14:ligatures w14:val="none"/>
              </w:rPr>
              <w:t>range</w:t>
            </w:r>
            <w:r w:rsidRPr="00630AD6">
              <w:rPr>
                <w:rFonts w:ascii="Courier New" w:eastAsia="Times New Roman" w:hAnsi="Courier New" w:cs="Courier New"/>
                <w:color w:val="000000"/>
                <w:kern w:val="0"/>
                <w:sz w:val="21"/>
                <w:szCs w:val="21"/>
                <w:lang w:val="en-US" w:eastAsia="en-US"/>
                <w14:ligatures w14:val="none"/>
              </w:rPr>
              <w:t>(</w:t>
            </w:r>
            <w:r w:rsidRPr="00630AD6">
              <w:rPr>
                <w:rFonts w:ascii="Courier New" w:eastAsia="Times New Roman" w:hAnsi="Courier New" w:cs="Courier New"/>
                <w:color w:val="795E26"/>
                <w:kern w:val="0"/>
                <w:sz w:val="21"/>
                <w:szCs w:val="21"/>
                <w:lang w:val="en-US" w:eastAsia="en-US"/>
                <w14:ligatures w14:val="none"/>
              </w:rPr>
              <w:t>len</w:t>
            </w:r>
            <w:r w:rsidRPr="00630AD6">
              <w:rPr>
                <w:rFonts w:ascii="Courier New" w:eastAsia="Times New Roman" w:hAnsi="Courier New" w:cs="Courier New"/>
                <w:color w:val="000000"/>
                <w:kern w:val="0"/>
                <w:sz w:val="21"/>
                <w:szCs w:val="21"/>
                <w:lang w:val="en-US" w:eastAsia="en-US"/>
                <w14:ligatures w14:val="none"/>
              </w:rPr>
              <w:t>(data) - time_steps):</w:t>
            </w:r>
          </w:p>
          <w:p w14:paraId="3DBBC8A3" w14:textId="77777777" w:rsidR="00630AD6" w:rsidRPr="00630AD6" w:rsidRDefault="00630AD6" w:rsidP="00630AD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X.append(data[i:i+time_steps])</w:t>
            </w:r>
          </w:p>
          <w:p w14:paraId="680CE6CF" w14:textId="77777777" w:rsidR="00630AD6" w:rsidRPr="00630AD6" w:rsidRDefault="00630AD6" w:rsidP="00630AD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y.append(data[i+time_steps])</w:t>
            </w:r>
          </w:p>
          <w:p w14:paraId="51FF8BFC" w14:textId="77777777" w:rsidR="00630AD6" w:rsidRPr="00630AD6" w:rsidRDefault="00630AD6" w:rsidP="00630AD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AF00DB"/>
                <w:kern w:val="0"/>
                <w:sz w:val="21"/>
                <w:szCs w:val="21"/>
                <w:lang w:val="en-US" w:eastAsia="en-US"/>
                <w14:ligatures w14:val="none"/>
              </w:rPr>
              <w:t>return</w:t>
            </w:r>
            <w:r w:rsidRPr="00630AD6">
              <w:rPr>
                <w:rFonts w:ascii="Courier New" w:eastAsia="Times New Roman" w:hAnsi="Courier New" w:cs="Courier New"/>
                <w:color w:val="000000"/>
                <w:kern w:val="0"/>
                <w:sz w:val="21"/>
                <w:szCs w:val="21"/>
                <w:lang w:val="en-US" w:eastAsia="en-US"/>
                <w14:ligatures w14:val="none"/>
              </w:rPr>
              <w:t xml:space="preserve"> np.array(X), np.array(y)</w:t>
            </w:r>
          </w:p>
          <w:p w14:paraId="53AA14E4" w14:textId="77777777" w:rsidR="00630AD6" w:rsidRPr="00630AD6" w:rsidRDefault="00630AD6" w:rsidP="00630AD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30367AA8" w14:textId="3A7DE169" w:rsidR="00A57D5B" w:rsidRDefault="00A57D5B">
            <w:pPr>
              <w:spacing w:line="360" w:lineRule="auto"/>
              <w:jc w:val="center"/>
              <w:rPr>
                <w:rFonts w:cs="Times New Roman"/>
                <w:sz w:val="26"/>
                <w:szCs w:val="26"/>
              </w:rPr>
            </w:pPr>
            <w:r>
              <w:rPr>
                <w:rFonts w:cs="Times New Roman"/>
                <w:sz w:val="26"/>
                <w:szCs w:val="26"/>
              </w:rPr>
              <w:t>Step 5: Create function create_</w:t>
            </w:r>
            <w:r w:rsidR="00630AD6">
              <w:rPr>
                <w:rFonts w:cs="Times New Roman"/>
                <w:sz w:val="26"/>
                <w:szCs w:val="26"/>
              </w:rPr>
              <w:t>time</w:t>
            </w:r>
            <w:r w:rsidR="00630AD6">
              <w:rPr>
                <w:rFonts w:cs="Times New Roman"/>
                <w:sz w:val="26"/>
                <w:szCs w:val="26"/>
                <w:lang w:val="vi-VN"/>
              </w:rPr>
              <w:t>_series</w:t>
            </w:r>
            <w:r>
              <w:rPr>
                <w:rFonts w:cs="Times New Roman"/>
                <w:sz w:val="26"/>
                <w:szCs w:val="26"/>
              </w:rPr>
              <w:t xml:space="preserve"> with time_step</w:t>
            </w:r>
          </w:p>
        </w:tc>
      </w:tr>
      <w:tr w:rsidR="00A57D5B" w14:paraId="6DEF14A4" w14:textId="77777777">
        <w:tc>
          <w:tcPr>
            <w:tcW w:w="9287" w:type="dxa"/>
          </w:tcPr>
          <w:p w14:paraId="3197D378" w14:textId="2C066BE2" w:rsidR="00834CB8" w:rsidRPr="00630AD6" w:rsidRDefault="00834CB8" w:rsidP="00834CB8">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ml:space="preserve">time_steps = </w:t>
            </w:r>
            <w:r w:rsidRPr="00630AD6">
              <w:rPr>
                <w:rFonts w:ascii="Courier New" w:eastAsia="Times New Roman" w:hAnsi="Courier New" w:cs="Courier New"/>
                <w:color w:val="098156"/>
                <w:kern w:val="0"/>
                <w:sz w:val="21"/>
                <w:szCs w:val="21"/>
                <w:lang w:val="en-US" w:eastAsia="en-US"/>
                <w14:ligatures w14:val="none"/>
              </w:rPr>
              <w:t>100</w:t>
            </w:r>
            <w:r w:rsidRPr="00630AD6">
              <w:rPr>
                <w:rFonts w:ascii="Courier New" w:eastAsia="Times New Roman" w:hAnsi="Courier New" w:cs="Courier New"/>
                <w:color w:val="000000"/>
                <w:kern w:val="0"/>
                <w:sz w:val="21"/>
                <w:szCs w:val="21"/>
                <w:lang w:val="en-US" w:eastAsia="en-US"/>
                <w14:ligatures w14:val="none"/>
              </w:rPr>
              <w:t xml:space="preserve">  </w:t>
            </w:r>
          </w:p>
          <w:p w14:paraId="2898777D" w14:textId="77777777" w:rsidR="00834CB8" w:rsidRPr="00630AD6" w:rsidRDefault="00834CB8" w:rsidP="00834CB8">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X_train, y_train = create_time_series(train_data, time_steps)</w:t>
            </w:r>
          </w:p>
          <w:p w14:paraId="7C2CC887" w14:textId="77777777" w:rsidR="00834CB8" w:rsidRPr="00630AD6" w:rsidRDefault="00834CB8" w:rsidP="00834CB8">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X_test, y_test = create_time_series(test_data, time_steps)</w:t>
            </w:r>
          </w:p>
          <w:p w14:paraId="5D15E63E" w14:textId="77777777" w:rsidR="00834CB8" w:rsidRPr="00630AD6" w:rsidRDefault="00834CB8" w:rsidP="00834CB8">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X_validate, y_validate = create_time_series(validate_data, time_steps)</w:t>
            </w:r>
          </w:p>
          <w:p w14:paraId="1C7C7707" w14:textId="77777777" w:rsidR="00A57D5B" w:rsidRDefault="00A57D5B">
            <w:pPr>
              <w:spacing w:line="360" w:lineRule="auto"/>
              <w:jc w:val="center"/>
              <w:rPr>
                <w:rFonts w:cs="Times New Roman"/>
                <w:sz w:val="26"/>
                <w:szCs w:val="26"/>
              </w:rPr>
            </w:pPr>
            <w:r>
              <w:rPr>
                <w:rFonts w:cs="Times New Roman"/>
                <w:sz w:val="26"/>
                <w:szCs w:val="26"/>
              </w:rPr>
              <w:t>Step 6: Create dataset with time_step = 100</w:t>
            </w:r>
          </w:p>
        </w:tc>
      </w:tr>
      <w:tr w:rsidR="00A57D5B" w14:paraId="3EF566A3" w14:textId="77777777">
        <w:tc>
          <w:tcPr>
            <w:tcW w:w="9287" w:type="dxa"/>
          </w:tcPr>
          <w:p w14:paraId="2B93CE26" w14:textId="77777777" w:rsidR="00A57D5B" w:rsidRPr="00834CB8"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34CB8">
              <w:rPr>
                <w:rFonts w:ascii="Courier New" w:eastAsia="Times New Roman" w:hAnsi="Courier New" w:cs="Courier New"/>
                <w:color w:val="000000"/>
                <w:kern w:val="0"/>
                <w:sz w:val="21"/>
                <w:szCs w:val="21"/>
                <w:lang w:val="en-US" w:eastAsia="en-US"/>
                <w14:ligatures w14:val="none"/>
              </w:rPr>
              <w:t>X_train = X_train.reshape(X_train.shape[</w:t>
            </w:r>
            <w:r w:rsidRPr="00834CB8">
              <w:rPr>
                <w:rFonts w:ascii="Courier New" w:eastAsia="Times New Roman" w:hAnsi="Courier New" w:cs="Courier New"/>
                <w:color w:val="098156"/>
                <w:kern w:val="0"/>
                <w:sz w:val="21"/>
                <w:szCs w:val="21"/>
                <w:lang w:val="en-US" w:eastAsia="en-US"/>
                <w14:ligatures w14:val="none"/>
              </w:rPr>
              <w:t>0</w:t>
            </w:r>
            <w:r w:rsidRPr="00834CB8">
              <w:rPr>
                <w:rFonts w:ascii="Courier New" w:eastAsia="Times New Roman" w:hAnsi="Courier New" w:cs="Courier New"/>
                <w:color w:val="000000"/>
                <w:kern w:val="0"/>
                <w:sz w:val="21"/>
                <w:szCs w:val="21"/>
                <w:lang w:val="en-US" w:eastAsia="en-US"/>
                <w14:ligatures w14:val="none"/>
              </w:rPr>
              <w:t>], X_train.shape[</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 xml:space="preserve">], </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w:t>
            </w:r>
          </w:p>
          <w:p w14:paraId="60584F5C" w14:textId="77777777" w:rsidR="00A57D5B" w:rsidRPr="00834CB8"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34CB8">
              <w:rPr>
                <w:rFonts w:ascii="Courier New" w:eastAsia="Times New Roman" w:hAnsi="Courier New" w:cs="Courier New"/>
                <w:color w:val="000000"/>
                <w:kern w:val="0"/>
                <w:sz w:val="21"/>
                <w:szCs w:val="21"/>
                <w:lang w:val="en-US" w:eastAsia="en-US"/>
                <w14:ligatures w14:val="none"/>
              </w:rPr>
              <w:t>X_test = X_test.reshape(X_test.shape[</w:t>
            </w:r>
            <w:r w:rsidRPr="00834CB8">
              <w:rPr>
                <w:rFonts w:ascii="Courier New" w:eastAsia="Times New Roman" w:hAnsi="Courier New" w:cs="Courier New"/>
                <w:color w:val="098156"/>
                <w:kern w:val="0"/>
                <w:sz w:val="21"/>
                <w:szCs w:val="21"/>
                <w:lang w:val="en-US" w:eastAsia="en-US"/>
                <w14:ligatures w14:val="none"/>
              </w:rPr>
              <w:t>0</w:t>
            </w:r>
            <w:r w:rsidRPr="00834CB8">
              <w:rPr>
                <w:rFonts w:ascii="Courier New" w:eastAsia="Times New Roman" w:hAnsi="Courier New" w:cs="Courier New"/>
                <w:color w:val="000000"/>
                <w:kern w:val="0"/>
                <w:sz w:val="21"/>
                <w:szCs w:val="21"/>
                <w:lang w:val="en-US" w:eastAsia="en-US"/>
                <w14:ligatures w14:val="none"/>
              </w:rPr>
              <w:t>], X_test.shape[</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 xml:space="preserve">], </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w:t>
            </w:r>
          </w:p>
          <w:p w14:paraId="36E9682B" w14:textId="77777777" w:rsidR="00834CB8" w:rsidRPr="00834CB8" w:rsidRDefault="00834CB8" w:rsidP="00834CB8">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34CB8">
              <w:rPr>
                <w:rFonts w:ascii="Courier New" w:eastAsia="Times New Roman" w:hAnsi="Courier New" w:cs="Courier New"/>
                <w:color w:val="000000"/>
                <w:kern w:val="0"/>
                <w:sz w:val="21"/>
                <w:szCs w:val="21"/>
                <w:lang w:val="en-US" w:eastAsia="en-US"/>
                <w14:ligatures w14:val="none"/>
              </w:rPr>
              <w:t>X_validate = X_validate.reshape(X_validate.shape[</w:t>
            </w:r>
            <w:r w:rsidRPr="00834CB8">
              <w:rPr>
                <w:rFonts w:ascii="Courier New" w:eastAsia="Times New Roman" w:hAnsi="Courier New" w:cs="Courier New"/>
                <w:color w:val="098156"/>
                <w:kern w:val="0"/>
                <w:sz w:val="21"/>
                <w:szCs w:val="21"/>
                <w:lang w:val="en-US" w:eastAsia="en-US"/>
                <w14:ligatures w14:val="none"/>
              </w:rPr>
              <w:t>0</w:t>
            </w:r>
            <w:r w:rsidRPr="00834CB8">
              <w:rPr>
                <w:rFonts w:ascii="Courier New" w:eastAsia="Times New Roman" w:hAnsi="Courier New" w:cs="Courier New"/>
                <w:color w:val="000000"/>
                <w:kern w:val="0"/>
                <w:sz w:val="21"/>
                <w:szCs w:val="21"/>
                <w:lang w:val="en-US" w:eastAsia="en-US"/>
                <w14:ligatures w14:val="none"/>
              </w:rPr>
              <w:t>], X_validate.shape[</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 xml:space="preserve">], </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w:t>
            </w:r>
          </w:p>
          <w:p w14:paraId="3D6DF8FA" w14:textId="77777777" w:rsidR="00A57D5B" w:rsidRDefault="00A57D5B">
            <w:pPr>
              <w:spacing w:line="360" w:lineRule="auto"/>
              <w:jc w:val="center"/>
              <w:rPr>
                <w:rFonts w:cs="Times New Roman"/>
                <w:sz w:val="26"/>
                <w:szCs w:val="26"/>
              </w:rPr>
            </w:pPr>
            <w:r>
              <w:rPr>
                <w:rFonts w:cs="Times New Roman"/>
                <w:sz w:val="26"/>
                <w:szCs w:val="26"/>
              </w:rPr>
              <w:t>Step 7: Reshape into shape (none,none,none) for LSTM</w:t>
            </w:r>
          </w:p>
        </w:tc>
      </w:tr>
      <w:tr w:rsidR="00A57D5B" w14:paraId="3A36AD59" w14:textId="77777777">
        <w:tc>
          <w:tcPr>
            <w:tcW w:w="9287" w:type="dxa"/>
          </w:tcPr>
          <w:p w14:paraId="171469CE" w14:textId="77777777" w:rsidR="00A57D5B" w:rsidRPr="0044706F"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 = Sequential()</w:t>
            </w:r>
          </w:p>
          <w:p w14:paraId="052BD4EA" w14:textId="77777777" w:rsidR="0044706F" w:rsidRPr="0044706F" w:rsidRDefault="0044706F" w:rsidP="0044706F">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 input_shape=(time_steps,)))</w:t>
            </w:r>
          </w:p>
          <w:p w14:paraId="7D93B6A6" w14:textId="77777777" w:rsidR="0044706F" w:rsidRPr="0044706F" w:rsidRDefault="0044706F" w:rsidP="0044706F">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w:t>
            </w:r>
          </w:p>
          <w:p w14:paraId="26D2ED80" w14:textId="77777777" w:rsidR="0044706F" w:rsidRPr="0044706F" w:rsidRDefault="0044706F" w:rsidP="0044706F">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w:t>
            </w:r>
          </w:p>
          <w:p w14:paraId="04EE1042" w14:textId="77777777" w:rsidR="0044706F" w:rsidRPr="0044706F" w:rsidRDefault="0044706F" w:rsidP="0044706F">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w:t>
            </w:r>
          </w:p>
          <w:p w14:paraId="3BF275C4" w14:textId="77777777" w:rsidR="0044706F" w:rsidRDefault="0044706F" w:rsidP="0044706F">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1</w:t>
            </w:r>
            <w:r w:rsidRPr="0044706F">
              <w:rPr>
                <w:rFonts w:ascii="Courier New" w:eastAsia="Times New Roman" w:hAnsi="Courier New" w:cs="Courier New"/>
                <w:color w:val="000000"/>
                <w:kern w:val="0"/>
                <w:sz w:val="21"/>
                <w:szCs w:val="21"/>
                <w:lang w:val="en-US" w:eastAsia="en-US"/>
                <w14:ligatures w14:val="none"/>
              </w:rPr>
              <w:t>))</w:t>
            </w:r>
          </w:p>
          <w:p w14:paraId="2002A8CE" w14:textId="5DC481EC" w:rsidR="001F37E6" w:rsidRPr="001F37E6" w:rsidRDefault="001F37E6" w:rsidP="001F37E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000000"/>
                <w:kern w:val="0"/>
                <w:sz w:val="21"/>
                <w:szCs w:val="21"/>
                <w:lang w:val="en-US" w:eastAsia="en-US"/>
                <w14:ligatures w14:val="none"/>
              </w:rPr>
              <w:t>model.</w:t>
            </w:r>
            <w:r w:rsidRPr="001F37E6">
              <w:rPr>
                <w:rFonts w:ascii="Courier New" w:eastAsia="Times New Roman" w:hAnsi="Courier New" w:cs="Courier New"/>
                <w:color w:val="795E26"/>
                <w:kern w:val="0"/>
                <w:sz w:val="21"/>
                <w:szCs w:val="21"/>
                <w:lang w:val="en-US" w:eastAsia="en-US"/>
                <w14:ligatures w14:val="none"/>
              </w:rPr>
              <w:t>compile</w:t>
            </w:r>
            <w:r w:rsidRPr="001F37E6">
              <w:rPr>
                <w:rFonts w:ascii="Courier New" w:eastAsia="Times New Roman" w:hAnsi="Courier New" w:cs="Courier New"/>
                <w:color w:val="000000"/>
                <w:kern w:val="0"/>
                <w:sz w:val="21"/>
                <w:szCs w:val="21"/>
                <w:lang w:val="en-US" w:eastAsia="en-US"/>
                <w14:ligatures w14:val="none"/>
              </w:rPr>
              <w:t>(optimizer=</w:t>
            </w:r>
            <w:r w:rsidRPr="001F37E6">
              <w:rPr>
                <w:rFonts w:ascii="Courier New" w:eastAsia="Times New Roman" w:hAnsi="Courier New" w:cs="Courier New"/>
                <w:color w:val="A31515"/>
                <w:kern w:val="0"/>
                <w:sz w:val="21"/>
                <w:szCs w:val="21"/>
                <w:lang w:val="en-US" w:eastAsia="en-US"/>
                <w14:ligatures w14:val="none"/>
              </w:rPr>
              <w:t>'adam'</w:t>
            </w:r>
            <w:r w:rsidRPr="001F37E6">
              <w:rPr>
                <w:rFonts w:ascii="Courier New" w:eastAsia="Times New Roman" w:hAnsi="Courier New" w:cs="Courier New"/>
                <w:color w:val="000000"/>
                <w:kern w:val="0"/>
                <w:sz w:val="21"/>
                <w:szCs w:val="21"/>
                <w:lang w:val="en-US" w:eastAsia="en-US"/>
                <w14:ligatures w14:val="none"/>
              </w:rPr>
              <w:t>, loss=</w:t>
            </w:r>
            <w:r w:rsidRPr="001F37E6">
              <w:rPr>
                <w:rFonts w:ascii="Courier New" w:eastAsia="Times New Roman" w:hAnsi="Courier New" w:cs="Courier New"/>
                <w:color w:val="A31515"/>
                <w:kern w:val="0"/>
                <w:sz w:val="21"/>
                <w:szCs w:val="21"/>
                <w:lang w:val="en-US" w:eastAsia="en-US"/>
                <w14:ligatures w14:val="none"/>
              </w:rPr>
              <w:t>'mean_squared_error'</w:t>
            </w:r>
            <w:r w:rsidRPr="001F37E6">
              <w:rPr>
                <w:rFonts w:ascii="Courier New" w:eastAsia="Times New Roman" w:hAnsi="Courier New" w:cs="Courier New"/>
                <w:color w:val="000000"/>
                <w:kern w:val="0"/>
                <w:sz w:val="21"/>
                <w:szCs w:val="21"/>
                <w:lang w:val="en-US" w:eastAsia="en-US"/>
                <w14:ligatures w14:val="none"/>
              </w:rPr>
              <w:t>)</w:t>
            </w:r>
          </w:p>
          <w:p w14:paraId="6696489B" w14:textId="77777777" w:rsidR="001F37E6" w:rsidRPr="001F37E6" w:rsidRDefault="001F37E6" w:rsidP="001F37E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000000"/>
                <w:kern w:val="0"/>
                <w:sz w:val="21"/>
                <w:szCs w:val="21"/>
                <w:lang w:val="en-US" w:eastAsia="en-US"/>
                <w14:ligatures w14:val="none"/>
              </w:rPr>
              <w:t>model.fit(X_train, y_train, epochs=</w:t>
            </w:r>
            <w:r w:rsidRPr="001F37E6">
              <w:rPr>
                <w:rFonts w:ascii="Courier New" w:eastAsia="Times New Roman" w:hAnsi="Courier New" w:cs="Courier New"/>
                <w:color w:val="098156"/>
                <w:kern w:val="0"/>
                <w:sz w:val="21"/>
                <w:szCs w:val="21"/>
                <w:lang w:val="en-US" w:eastAsia="en-US"/>
                <w14:ligatures w14:val="none"/>
              </w:rPr>
              <w:t>100</w:t>
            </w:r>
            <w:r w:rsidRPr="001F37E6">
              <w:rPr>
                <w:rFonts w:ascii="Courier New" w:eastAsia="Times New Roman" w:hAnsi="Courier New" w:cs="Courier New"/>
                <w:color w:val="000000"/>
                <w:kern w:val="0"/>
                <w:sz w:val="21"/>
                <w:szCs w:val="21"/>
                <w:lang w:val="en-US" w:eastAsia="en-US"/>
                <w14:ligatures w14:val="none"/>
              </w:rPr>
              <w:t>, batch_size=</w:t>
            </w:r>
            <w:r w:rsidRPr="001F37E6">
              <w:rPr>
                <w:rFonts w:ascii="Courier New" w:eastAsia="Times New Roman" w:hAnsi="Courier New" w:cs="Courier New"/>
                <w:color w:val="098156"/>
                <w:kern w:val="0"/>
                <w:sz w:val="21"/>
                <w:szCs w:val="21"/>
                <w:lang w:val="en-US" w:eastAsia="en-US"/>
                <w14:ligatures w14:val="none"/>
              </w:rPr>
              <w:t>64</w:t>
            </w:r>
            <w:r w:rsidRPr="001F37E6">
              <w:rPr>
                <w:rFonts w:ascii="Courier New" w:eastAsia="Times New Roman" w:hAnsi="Courier New" w:cs="Courier New"/>
                <w:color w:val="000000"/>
                <w:kern w:val="0"/>
                <w:sz w:val="21"/>
                <w:szCs w:val="21"/>
                <w:lang w:val="en-US" w:eastAsia="en-US"/>
                <w14:ligatures w14:val="none"/>
              </w:rPr>
              <w:t>)</w:t>
            </w:r>
          </w:p>
          <w:p w14:paraId="4B479827" w14:textId="77777777" w:rsidR="001F37E6" w:rsidRPr="001F37E6" w:rsidRDefault="001F37E6" w:rsidP="001F37E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000000"/>
                <w:kern w:val="0"/>
                <w:sz w:val="21"/>
                <w:szCs w:val="21"/>
                <w:lang w:val="en-US" w:eastAsia="en-US"/>
                <w14:ligatures w14:val="none"/>
              </w:rPr>
              <w:t>loss = model.evaluate(X_test, y_test)</w:t>
            </w:r>
          </w:p>
          <w:p w14:paraId="14A4FE77" w14:textId="77777777" w:rsidR="001F37E6" w:rsidRPr="001F37E6" w:rsidRDefault="001F37E6" w:rsidP="001F37E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795E26"/>
                <w:kern w:val="0"/>
                <w:sz w:val="21"/>
                <w:szCs w:val="21"/>
                <w:lang w:val="en-US" w:eastAsia="en-US"/>
                <w14:ligatures w14:val="none"/>
              </w:rPr>
              <w:t>print</w:t>
            </w:r>
            <w:r w:rsidRPr="001F37E6">
              <w:rPr>
                <w:rFonts w:ascii="Courier New" w:eastAsia="Times New Roman" w:hAnsi="Courier New" w:cs="Courier New"/>
                <w:color w:val="000000"/>
                <w:kern w:val="0"/>
                <w:sz w:val="21"/>
                <w:szCs w:val="21"/>
                <w:lang w:val="en-US" w:eastAsia="en-US"/>
                <w14:ligatures w14:val="none"/>
              </w:rPr>
              <w:t>(</w:t>
            </w:r>
            <w:r w:rsidRPr="001F37E6">
              <w:rPr>
                <w:rFonts w:ascii="Courier New" w:eastAsia="Times New Roman" w:hAnsi="Courier New" w:cs="Courier New"/>
                <w:color w:val="A31515"/>
                <w:kern w:val="0"/>
                <w:sz w:val="21"/>
                <w:szCs w:val="21"/>
                <w:lang w:val="en-US" w:eastAsia="en-US"/>
                <w14:ligatures w14:val="none"/>
              </w:rPr>
              <w:t>'Loss trên tập kiểm tra:'</w:t>
            </w:r>
            <w:r w:rsidRPr="001F37E6">
              <w:rPr>
                <w:rFonts w:ascii="Courier New" w:eastAsia="Times New Roman" w:hAnsi="Courier New" w:cs="Courier New"/>
                <w:color w:val="000000"/>
                <w:kern w:val="0"/>
                <w:sz w:val="21"/>
                <w:szCs w:val="21"/>
                <w:lang w:val="en-US" w:eastAsia="en-US"/>
                <w14:ligatures w14:val="none"/>
              </w:rPr>
              <w:t>, loss)</w:t>
            </w:r>
          </w:p>
          <w:p w14:paraId="7E7AFF67" w14:textId="77777777" w:rsidR="001F37E6" w:rsidRPr="0044706F" w:rsidRDefault="001F37E6" w:rsidP="0044706F">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47704C94" w14:textId="4B4714F0" w:rsidR="00A57D5B" w:rsidRDefault="00A57D5B">
            <w:pPr>
              <w:spacing w:line="360" w:lineRule="auto"/>
              <w:jc w:val="center"/>
              <w:rPr>
                <w:rFonts w:cs="Times New Roman"/>
                <w:sz w:val="26"/>
                <w:szCs w:val="26"/>
              </w:rPr>
            </w:pPr>
            <w:r>
              <w:rPr>
                <w:rFonts w:cs="Times New Roman"/>
                <w:sz w:val="26"/>
                <w:szCs w:val="26"/>
              </w:rPr>
              <w:t xml:space="preserve">Step 8: Apply </w:t>
            </w:r>
            <w:r w:rsidR="0044706F">
              <w:rPr>
                <w:rFonts w:cs="Times New Roman"/>
                <w:sz w:val="26"/>
                <w:szCs w:val="26"/>
              </w:rPr>
              <w:t>D</w:t>
            </w:r>
            <w:r>
              <w:rPr>
                <w:rFonts w:cs="Times New Roman"/>
                <w:sz w:val="26"/>
                <w:szCs w:val="26"/>
              </w:rPr>
              <w:t xml:space="preserve">NN </w:t>
            </w:r>
          </w:p>
        </w:tc>
      </w:tr>
      <w:tr w:rsidR="00A57D5B" w14:paraId="3464F928" w14:textId="77777777">
        <w:tc>
          <w:tcPr>
            <w:tcW w:w="9287" w:type="dxa"/>
          </w:tcPr>
          <w:p w14:paraId="36C5CB5F" w14:textId="77777777" w:rsidR="00160EF1" w:rsidRPr="00160EF1" w:rsidRDefault="00160EF1" w:rsidP="00160EF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y_test_pred = model.predict(X_test)</w:t>
            </w:r>
          </w:p>
          <w:p w14:paraId="5D17C218" w14:textId="77777777" w:rsidR="00160EF1" w:rsidRPr="00160EF1" w:rsidRDefault="00160EF1" w:rsidP="00160EF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y_test_pred = scaler.inverse_transform(y_test_pred)</w:t>
            </w:r>
          </w:p>
          <w:p w14:paraId="07E43240" w14:textId="77777777" w:rsidR="00160EF1" w:rsidRPr="00160EF1" w:rsidRDefault="00160EF1" w:rsidP="00160EF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y_validate_pred = model.predict(X_validate)</w:t>
            </w:r>
          </w:p>
          <w:p w14:paraId="13FEDA8E" w14:textId="54C1E93A" w:rsidR="00160EF1" w:rsidRPr="00160EF1" w:rsidRDefault="00160EF1" w:rsidP="00160EF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y_validate_pred = scaler.inverse_transform(y_validate_pred)train = prices[:train_size]</w:t>
            </w:r>
          </w:p>
          <w:p w14:paraId="33132FFC" w14:textId="77777777" w:rsidR="00160EF1" w:rsidRPr="00160EF1" w:rsidRDefault="00160EF1" w:rsidP="00160EF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test = prices[train_size:train_size+test_size]</w:t>
            </w:r>
          </w:p>
          <w:p w14:paraId="0224AB72" w14:textId="77777777" w:rsidR="00160EF1" w:rsidRPr="00160EF1" w:rsidRDefault="00160EF1" w:rsidP="00160EF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validate = prices[train_size+test_size:]</w:t>
            </w:r>
          </w:p>
          <w:p w14:paraId="49509B5C" w14:textId="77777777" w:rsidR="00A57D5B" w:rsidRPr="006629D5" w:rsidRDefault="00A57D5B">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9: Predict train, test, validate</w:t>
            </w:r>
          </w:p>
        </w:tc>
      </w:tr>
      <w:tr w:rsidR="00A57D5B" w14:paraId="5FD3435D" w14:textId="77777777">
        <w:tc>
          <w:tcPr>
            <w:tcW w:w="9287" w:type="dxa"/>
          </w:tcPr>
          <w:p w14:paraId="5CB58CDB"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 xml:space="preserve">from sklearn.metrics import mean_absolute_error, </w:t>
            </w:r>
            <w:r w:rsidRPr="0096350E">
              <w:rPr>
                <w:rFonts w:ascii="Courier New" w:eastAsia="Times New Roman" w:hAnsi="Courier New" w:cs="Courier New"/>
                <w:color w:val="000000"/>
                <w:kern w:val="0"/>
                <w:sz w:val="21"/>
                <w:szCs w:val="21"/>
                <w:lang w:val="en-US" w:eastAsia="en-US"/>
                <w14:ligatures w14:val="none"/>
              </w:rPr>
              <w:lastRenderedPageBreak/>
              <w:t>mean_absolute_percentage_error, mean_squared_error</w:t>
            </w:r>
          </w:p>
          <w:p w14:paraId="7EEA76B0"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y_test_predicted = model.predict(X_test)</w:t>
            </w:r>
          </w:p>
          <w:p w14:paraId="2395B56B"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y_validate_predicted = model.predict(X_validate)</w:t>
            </w:r>
          </w:p>
          <w:p w14:paraId="57A7647D"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y_test_predicted = scaler.inverse_transform(y_test_predicted)</w:t>
            </w:r>
          </w:p>
          <w:p w14:paraId="4BC6F743"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y_validate_predicted = scaler.inverse_transform(y_validate_predicted)</w:t>
            </w:r>
          </w:p>
          <w:p w14:paraId="2B0895BD"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y_test = scaler.inverse_transform(y_test)</w:t>
            </w:r>
          </w:p>
          <w:p w14:paraId="036549AF"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y_validate = scaler.inverse_transform(y_validate)</w:t>
            </w:r>
          </w:p>
          <w:p w14:paraId="43FFC4C2"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mae_test = mean_absolute_error(y_test, y_test_predicted)</w:t>
            </w:r>
          </w:p>
          <w:p w14:paraId="0E0D51DF"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mape_test = mean_absolute_percentage_error(y_test, y_test_predicted)</w:t>
            </w:r>
          </w:p>
          <w:p w14:paraId="4C4F6FEE"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rmse_test = mean_squared_error(y_test, y_test_predicted, squared=False)</w:t>
            </w:r>
          </w:p>
          <w:p w14:paraId="28A4F4D1"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mae_validate = mean_absolute_error(y_validate, y_validate_predicted)</w:t>
            </w:r>
          </w:p>
          <w:p w14:paraId="4DE6D623"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mape_validate = mean_absolute_percentage_error(y_validate, y_validate_predicted)</w:t>
            </w:r>
          </w:p>
          <w:p w14:paraId="6AFDC933" w14:textId="77777777" w:rsidR="0096350E" w:rsidRPr="0096350E" w:rsidRDefault="0096350E" w:rsidP="0096350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rmse_validate = mean_squared_error(y_validate, y_validate_predicted, squared=False)</w:t>
            </w:r>
          </w:p>
          <w:p w14:paraId="15977F6F" w14:textId="77777777" w:rsidR="00A57D5B" w:rsidRDefault="00A57D5B">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70008AA1" w14:textId="6644C071" w:rsidR="00A57D5B" w:rsidRPr="00DA0857" w:rsidRDefault="00A57D5B">
            <w:pPr>
              <w:spacing w:line="360" w:lineRule="auto"/>
              <w:jc w:val="center"/>
              <w:rPr>
                <w:rFonts w:ascii="Courier New" w:eastAsia="Times New Roman" w:hAnsi="Courier New" w:cs="Courier New"/>
                <w:color w:val="000000"/>
                <w:kern w:val="0"/>
                <w:sz w:val="21"/>
                <w:szCs w:val="21"/>
                <w:lang w:eastAsia="en-GB"/>
                <w14:ligatures w14:val="none"/>
              </w:rPr>
            </w:pPr>
            <w:r w:rsidRPr="005F7A89">
              <w:rPr>
                <w:rFonts w:cs="Times New Roman"/>
                <w:sz w:val="26"/>
                <w:szCs w:val="26"/>
              </w:rPr>
              <w:t xml:space="preserve">Step </w:t>
            </w:r>
            <w:r w:rsidR="0096350E">
              <w:rPr>
                <w:rFonts w:cs="Times New Roman"/>
                <w:sz w:val="26"/>
                <w:szCs w:val="26"/>
              </w:rPr>
              <w:t>10</w:t>
            </w:r>
            <w:r w:rsidRPr="005F7A89">
              <w:rPr>
                <w:rFonts w:cs="Times New Roman"/>
                <w:sz w:val="26"/>
                <w:szCs w:val="26"/>
              </w:rPr>
              <w:t xml:space="preserve">: Evaluate </w:t>
            </w:r>
            <w:r w:rsidR="0096350E">
              <w:rPr>
                <w:rFonts w:cs="Times New Roman"/>
                <w:sz w:val="26"/>
                <w:szCs w:val="26"/>
              </w:rPr>
              <w:t>D</w:t>
            </w:r>
            <w:r w:rsidRPr="005F7A89">
              <w:rPr>
                <w:rFonts w:cs="Times New Roman"/>
                <w:sz w:val="26"/>
                <w:szCs w:val="26"/>
              </w:rPr>
              <w:t>NN model with MAPE, MAE, RMSE</w:t>
            </w:r>
          </w:p>
        </w:tc>
      </w:tr>
      <w:tr w:rsidR="00A57D5B" w14:paraId="32F0B359" w14:textId="77777777">
        <w:tc>
          <w:tcPr>
            <w:tcW w:w="9287" w:type="dxa"/>
          </w:tcPr>
          <w:p w14:paraId="3069DC20"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lastRenderedPageBreak/>
              <w:t>plt.figure(figsize=(</w:t>
            </w:r>
            <w:r w:rsidRPr="00EA5430">
              <w:rPr>
                <w:rFonts w:ascii="Courier New" w:eastAsia="Times New Roman" w:hAnsi="Courier New" w:cs="Courier New"/>
                <w:color w:val="098156"/>
                <w:kern w:val="0"/>
                <w:sz w:val="21"/>
                <w:szCs w:val="21"/>
                <w:lang w:val="en-US" w:eastAsia="en-US"/>
                <w14:ligatures w14:val="none"/>
              </w:rPr>
              <w:t>10</w:t>
            </w:r>
            <w:r w:rsidRPr="00EA5430">
              <w:rPr>
                <w:rFonts w:ascii="Courier New" w:eastAsia="Times New Roman" w:hAnsi="Courier New" w:cs="Courier New"/>
                <w:color w:val="000000"/>
                <w:kern w:val="0"/>
                <w:sz w:val="21"/>
                <w:szCs w:val="21"/>
                <w:lang w:val="en-US" w:eastAsia="en-US"/>
                <w14:ligatures w14:val="none"/>
              </w:rPr>
              <w:t xml:space="preserve">, </w:t>
            </w:r>
            <w:r w:rsidRPr="00EA5430">
              <w:rPr>
                <w:rFonts w:ascii="Courier New" w:eastAsia="Times New Roman" w:hAnsi="Courier New" w:cs="Courier New"/>
                <w:color w:val="098156"/>
                <w:kern w:val="0"/>
                <w:sz w:val="21"/>
                <w:szCs w:val="21"/>
                <w:lang w:val="en-US" w:eastAsia="en-US"/>
                <w14:ligatures w14:val="none"/>
              </w:rPr>
              <w:t>6</w:t>
            </w:r>
            <w:r w:rsidRPr="00EA5430">
              <w:rPr>
                <w:rFonts w:ascii="Courier New" w:eastAsia="Times New Roman" w:hAnsi="Courier New" w:cs="Courier New"/>
                <w:color w:val="000000"/>
                <w:kern w:val="0"/>
                <w:sz w:val="21"/>
                <w:szCs w:val="21"/>
                <w:lang w:val="en-US" w:eastAsia="en-US"/>
                <w14:ligatures w14:val="none"/>
              </w:rPr>
              <w:t>))</w:t>
            </w:r>
          </w:p>
          <w:p w14:paraId="682E7896"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plt.plot(train, label=</w:t>
            </w:r>
            <w:r w:rsidRPr="00EA5430">
              <w:rPr>
                <w:rFonts w:ascii="Courier New" w:eastAsia="Times New Roman" w:hAnsi="Courier New" w:cs="Courier New"/>
                <w:color w:val="A31515"/>
                <w:kern w:val="0"/>
                <w:sz w:val="21"/>
                <w:szCs w:val="21"/>
                <w:lang w:val="en-US" w:eastAsia="en-US"/>
                <w14:ligatures w14:val="none"/>
              </w:rPr>
              <w:t>'Train'</w:t>
            </w:r>
            <w:r w:rsidRPr="00EA5430">
              <w:rPr>
                <w:rFonts w:ascii="Courier New" w:eastAsia="Times New Roman" w:hAnsi="Courier New" w:cs="Courier New"/>
                <w:color w:val="000000"/>
                <w:kern w:val="0"/>
                <w:sz w:val="21"/>
                <w:szCs w:val="21"/>
                <w:lang w:val="en-US" w:eastAsia="en-US"/>
                <w14:ligatures w14:val="none"/>
              </w:rPr>
              <w:t>)</w:t>
            </w:r>
          </w:p>
          <w:p w14:paraId="59D4FED6"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 train_size+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(test)), test, label=</w:t>
            </w:r>
            <w:r w:rsidRPr="00EA5430">
              <w:rPr>
                <w:rFonts w:ascii="Courier New" w:eastAsia="Times New Roman" w:hAnsi="Courier New" w:cs="Courier New"/>
                <w:color w:val="A31515"/>
                <w:kern w:val="0"/>
                <w:sz w:val="21"/>
                <w:szCs w:val="21"/>
                <w:lang w:val="en-US" w:eastAsia="en-US"/>
                <w14:ligatures w14:val="none"/>
              </w:rPr>
              <w:t>'Test'</w:t>
            </w:r>
            <w:r w:rsidRPr="00EA5430">
              <w:rPr>
                <w:rFonts w:ascii="Courier New" w:eastAsia="Times New Roman" w:hAnsi="Courier New" w:cs="Courier New"/>
                <w:color w:val="000000"/>
                <w:kern w:val="0"/>
                <w:sz w:val="21"/>
                <w:szCs w:val="21"/>
                <w:lang w:val="en-US" w:eastAsia="en-US"/>
                <w14:ligatures w14:val="none"/>
              </w:rPr>
              <w:t>)</w:t>
            </w:r>
          </w:p>
          <w:p w14:paraId="5B414A9B"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(train_size+test_size, train_size+test_size+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(validate)), validate, label=</w:t>
            </w:r>
            <w:r w:rsidRPr="00EA5430">
              <w:rPr>
                <w:rFonts w:ascii="Courier New" w:eastAsia="Times New Roman" w:hAnsi="Courier New" w:cs="Courier New"/>
                <w:color w:val="A31515"/>
                <w:kern w:val="0"/>
                <w:sz w:val="21"/>
                <w:szCs w:val="21"/>
                <w:lang w:val="en-US" w:eastAsia="en-US"/>
                <w14:ligatures w14:val="none"/>
              </w:rPr>
              <w:t>'Validate'</w:t>
            </w:r>
            <w:r w:rsidRPr="00EA5430">
              <w:rPr>
                <w:rFonts w:ascii="Courier New" w:eastAsia="Times New Roman" w:hAnsi="Courier New" w:cs="Courier New"/>
                <w:color w:val="000000"/>
                <w:kern w:val="0"/>
                <w:sz w:val="21"/>
                <w:szCs w:val="21"/>
                <w:lang w:val="en-US" w:eastAsia="en-US"/>
                <w14:ligatures w14:val="none"/>
              </w:rPr>
              <w:t>)</w:t>
            </w:r>
          </w:p>
          <w:p w14:paraId="72D8079A"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 train_size+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 xml:space="preserve">(y_test_pred)), y_test_pred, </w:t>
            </w:r>
            <w:r w:rsidRPr="00EA5430">
              <w:rPr>
                <w:rFonts w:ascii="Courier New" w:eastAsia="Times New Roman" w:hAnsi="Courier New" w:cs="Courier New"/>
                <w:color w:val="A31515"/>
                <w:kern w:val="0"/>
                <w:sz w:val="21"/>
                <w:szCs w:val="21"/>
                <w:lang w:val="en-US" w:eastAsia="en-US"/>
                <w14:ligatures w14:val="none"/>
              </w:rPr>
              <w:t>'g'</w:t>
            </w:r>
            <w:r w:rsidRPr="00EA5430">
              <w:rPr>
                <w:rFonts w:ascii="Courier New" w:eastAsia="Times New Roman" w:hAnsi="Courier New" w:cs="Courier New"/>
                <w:color w:val="000000"/>
                <w:kern w:val="0"/>
                <w:sz w:val="21"/>
                <w:szCs w:val="21"/>
                <w:lang w:val="en-US" w:eastAsia="en-US"/>
                <w14:ligatures w14:val="none"/>
              </w:rPr>
              <w:t>, label=</w:t>
            </w:r>
            <w:r w:rsidRPr="00EA5430">
              <w:rPr>
                <w:rFonts w:ascii="Courier New" w:eastAsia="Times New Roman" w:hAnsi="Courier New" w:cs="Courier New"/>
                <w:color w:val="A31515"/>
                <w:kern w:val="0"/>
                <w:sz w:val="21"/>
                <w:szCs w:val="21"/>
                <w:lang w:val="en-US" w:eastAsia="en-US"/>
                <w14:ligatures w14:val="none"/>
              </w:rPr>
              <w:t>'Test Predicted'</w:t>
            </w:r>
            <w:r w:rsidRPr="00EA5430">
              <w:rPr>
                <w:rFonts w:ascii="Courier New" w:eastAsia="Times New Roman" w:hAnsi="Courier New" w:cs="Courier New"/>
                <w:color w:val="000000"/>
                <w:kern w:val="0"/>
                <w:sz w:val="21"/>
                <w:szCs w:val="21"/>
                <w:lang w:val="en-US" w:eastAsia="en-US"/>
                <w14:ligatures w14:val="none"/>
              </w:rPr>
              <w:t>)</w:t>
            </w:r>
          </w:p>
          <w:p w14:paraId="64A8A357"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(train_size+test_size, train_size+test_size+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 xml:space="preserve">(y_validate_pred)), y_validate_pred, </w:t>
            </w:r>
            <w:r w:rsidRPr="00EA5430">
              <w:rPr>
                <w:rFonts w:ascii="Courier New" w:eastAsia="Times New Roman" w:hAnsi="Courier New" w:cs="Courier New"/>
                <w:color w:val="A31515"/>
                <w:kern w:val="0"/>
                <w:sz w:val="21"/>
                <w:szCs w:val="21"/>
                <w:lang w:val="en-US" w:eastAsia="en-US"/>
                <w14:ligatures w14:val="none"/>
              </w:rPr>
              <w:t>'b'</w:t>
            </w:r>
            <w:r w:rsidRPr="00EA5430">
              <w:rPr>
                <w:rFonts w:ascii="Courier New" w:eastAsia="Times New Roman" w:hAnsi="Courier New" w:cs="Courier New"/>
                <w:color w:val="000000"/>
                <w:kern w:val="0"/>
                <w:sz w:val="21"/>
                <w:szCs w:val="21"/>
                <w:lang w:val="en-US" w:eastAsia="en-US"/>
                <w14:ligatures w14:val="none"/>
              </w:rPr>
              <w:t>, label=</w:t>
            </w:r>
            <w:r w:rsidRPr="00EA5430">
              <w:rPr>
                <w:rFonts w:ascii="Courier New" w:eastAsia="Times New Roman" w:hAnsi="Courier New" w:cs="Courier New"/>
                <w:color w:val="A31515"/>
                <w:kern w:val="0"/>
                <w:sz w:val="21"/>
                <w:szCs w:val="21"/>
                <w:lang w:val="en-US" w:eastAsia="en-US"/>
                <w14:ligatures w14:val="none"/>
              </w:rPr>
              <w:t>'Validate Predicted'</w:t>
            </w:r>
            <w:r w:rsidRPr="00EA5430">
              <w:rPr>
                <w:rFonts w:ascii="Courier New" w:eastAsia="Times New Roman" w:hAnsi="Courier New" w:cs="Courier New"/>
                <w:color w:val="000000"/>
                <w:kern w:val="0"/>
                <w:sz w:val="21"/>
                <w:szCs w:val="21"/>
                <w:lang w:val="en-US" w:eastAsia="en-US"/>
                <w14:ligatures w14:val="none"/>
              </w:rPr>
              <w:t>)</w:t>
            </w:r>
          </w:p>
          <w:p w14:paraId="348F3F4F"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(prices)</w:t>
            </w:r>
            <w:r w:rsidRPr="00EA5430">
              <w:rPr>
                <w:rFonts w:ascii="Courier New" w:eastAsia="Times New Roman" w:hAnsi="Courier New" w:cs="Courier New"/>
                <w:color w:val="098156"/>
                <w:kern w:val="0"/>
                <w:sz w:val="21"/>
                <w:szCs w:val="21"/>
                <w:lang w:val="en-US" w:eastAsia="en-US"/>
                <w14:ligatures w14:val="none"/>
              </w:rPr>
              <w:t>-7</w:t>
            </w:r>
            <w:r w:rsidRPr="00EA5430">
              <w:rPr>
                <w:rFonts w:ascii="Courier New" w:eastAsia="Times New Roman" w:hAnsi="Courier New" w:cs="Courier New"/>
                <w:color w:val="000000"/>
                <w:kern w:val="0"/>
                <w:sz w:val="21"/>
                <w:szCs w:val="21"/>
                <w:lang w:val="en-US" w:eastAsia="en-US"/>
                <w14:ligatures w14:val="none"/>
              </w:rPr>
              <w:t xml:space="preserve">, </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 xml:space="preserve">(prices)), predicted_prices_7days, </w:t>
            </w:r>
            <w:r w:rsidRPr="00EA5430">
              <w:rPr>
                <w:rFonts w:ascii="Courier New" w:eastAsia="Times New Roman" w:hAnsi="Courier New" w:cs="Courier New"/>
                <w:color w:val="A31515"/>
                <w:kern w:val="0"/>
                <w:sz w:val="21"/>
                <w:szCs w:val="21"/>
                <w:lang w:val="en-US" w:eastAsia="en-US"/>
                <w14:ligatures w14:val="none"/>
              </w:rPr>
              <w:t>'r'</w:t>
            </w:r>
            <w:r w:rsidRPr="00EA5430">
              <w:rPr>
                <w:rFonts w:ascii="Courier New" w:eastAsia="Times New Roman" w:hAnsi="Courier New" w:cs="Courier New"/>
                <w:color w:val="000000"/>
                <w:kern w:val="0"/>
                <w:sz w:val="21"/>
                <w:szCs w:val="21"/>
                <w:lang w:val="en-US" w:eastAsia="en-US"/>
                <w14:ligatures w14:val="none"/>
              </w:rPr>
              <w:t>, label=</w:t>
            </w:r>
            <w:r w:rsidRPr="00EA5430">
              <w:rPr>
                <w:rFonts w:ascii="Courier New" w:eastAsia="Times New Roman" w:hAnsi="Courier New" w:cs="Courier New"/>
                <w:color w:val="A31515"/>
                <w:kern w:val="0"/>
                <w:sz w:val="21"/>
                <w:szCs w:val="21"/>
                <w:lang w:val="en-US" w:eastAsia="en-US"/>
                <w14:ligatures w14:val="none"/>
              </w:rPr>
              <w:t>'Predicted'</w:t>
            </w:r>
            <w:r w:rsidRPr="00EA5430">
              <w:rPr>
                <w:rFonts w:ascii="Courier New" w:eastAsia="Times New Roman" w:hAnsi="Courier New" w:cs="Courier New"/>
                <w:color w:val="000000"/>
                <w:kern w:val="0"/>
                <w:sz w:val="21"/>
                <w:szCs w:val="21"/>
                <w:lang w:val="en-US" w:eastAsia="en-US"/>
                <w14:ligatures w14:val="none"/>
              </w:rPr>
              <w:t>)</w:t>
            </w:r>
          </w:p>
          <w:p w14:paraId="767C9974"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2517FC97"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plt.xlabel(</w:t>
            </w:r>
            <w:r w:rsidRPr="00EA5430">
              <w:rPr>
                <w:rFonts w:ascii="Courier New" w:eastAsia="Times New Roman" w:hAnsi="Courier New" w:cs="Courier New"/>
                <w:color w:val="A31515"/>
                <w:kern w:val="0"/>
                <w:sz w:val="21"/>
                <w:szCs w:val="21"/>
                <w:lang w:val="en-US" w:eastAsia="en-US"/>
                <w14:ligatures w14:val="none"/>
              </w:rPr>
              <w:t>'Ngày'</w:t>
            </w:r>
            <w:r w:rsidRPr="00EA5430">
              <w:rPr>
                <w:rFonts w:ascii="Courier New" w:eastAsia="Times New Roman" w:hAnsi="Courier New" w:cs="Courier New"/>
                <w:color w:val="000000"/>
                <w:kern w:val="0"/>
                <w:sz w:val="21"/>
                <w:szCs w:val="21"/>
                <w:lang w:val="en-US" w:eastAsia="en-US"/>
                <w14:ligatures w14:val="none"/>
              </w:rPr>
              <w:t>)</w:t>
            </w:r>
          </w:p>
          <w:p w14:paraId="2441F3AA"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plt.ylabel(</w:t>
            </w:r>
            <w:r w:rsidRPr="00EA5430">
              <w:rPr>
                <w:rFonts w:ascii="Courier New" w:eastAsia="Times New Roman" w:hAnsi="Courier New" w:cs="Courier New"/>
                <w:color w:val="A31515"/>
                <w:kern w:val="0"/>
                <w:sz w:val="21"/>
                <w:szCs w:val="21"/>
                <w:lang w:val="en-US" w:eastAsia="en-US"/>
                <w14:ligatures w14:val="none"/>
              </w:rPr>
              <w:t>'Giá cổ phiếu'</w:t>
            </w:r>
            <w:r w:rsidRPr="00EA5430">
              <w:rPr>
                <w:rFonts w:ascii="Courier New" w:eastAsia="Times New Roman" w:hAnsi="Courier New" w:cs="Courier New"/>
                <w:color w:val="000000"/>
                <w:kern w:val="0"/>
                <w:sz w:val="21"/>
                <w:szCs w:val="21"/>
                <w:lang w:val="en-US" w:eastAsia="en-US"/>
                <w14:ligatures w14:val="none"/>
              </w:rPr>
              <w:t>)</w:t>
            </w:r>
          </w:p>
          <w:p w14:paraId="112D8D30"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plt.title(</w:t>
            </w:r>
            <w:r w:rsidRPr="00EA5430">
              <w:rPr>
                <w:rFonts w:ascii="Courier New" w:eastAsia="Times New Roman" w:hAnsi="Courier New" w:cs="Courier New"/>
                <w:color w:val="A31515"/>
                <w:kern w:val="0"/>
                <w:sz w:val="21"/>
                <w:szCs w:val="21"/>
                <w:lang w:val="en-US" w:eastAsia="en-US"/>
                <w14:ligatures w14:val="none"/>
              </w:rPr>
              <w:t>'Biểu đồ train, test, validate và dự đoán 7 ngày tiếp theo'</w:t>
            </w:r>
            <w:r w:rsidRPr="00EA5430">
              <w:rPr>
                <w:rFonts w:ascii="Courier New" w:eastAsia="Times New Roman" w:hAnsi="Courier New" w:cs="Courier New"/>
                <w:color w:val="000000"/>
                <w:kern w:val="0"/>
                <w:sz w:val="21"/>
                <w:szCs w:val="21"/>
                <w:lang w:val="en-US" w:eastAsia="en-US"/>
                <w14:ligatures w14:val="none"/>
              </w:rPr>
              <w:t>)</w:t>
            </w:r>
          </w:p>
          <w:p w14:paraId="1B8E2868" w14:textId="77777777" w:rsidR="00EA5430" w:rsidRPr="00EA5430" w:rsidRDefault="00EA5430" w:rsidP="00EA5430">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plt.legend()</w:t>
            </w:r>
          </w:p>
          <w:p w14:paraId="138E79D5" w14:textId="77777777" w:rsidR="00A57D5B" w:rsidRPr="00EA5430" w:rsidRDefault="00A57D5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plt.show()</w:t>
            </w:r>
          </w:p>
          <w:p w14:paraId="5BE4A550" w14:textId="77777777" w:rsidR="00A57D5B" w:rsidRDefault="00A57D5B">
            <w:pPr>
              <w:shd w:val="clear" w:color="auto" w:fill="F7F7F7"/>
              <w:spacing w:line="285" w:lineRule="atLeast"/>
              <w:rPr>
                <w:rFonts w:ascii="Courier New" w:eastAsia="Times New Roman" w:hAnsi="Courier New" w:cs="Courier New"/>
                <w:color w:val="795E26"/>
                <w:kern w:val="0"/>
                <w:sz w:val="21"/>
                <w:szCs w:val="21"/>
                <w:lang w:eastAsia="en-GB"/>
                <w14:ligatures w14:val="none"/>
              </w:rPr>
            </w:pPr>
          </w:p>
          <w:p w14:paraId="6DA6CC18" w14:textId="0671FE8D" w:rsidR="00A57D5B" w:rsidRPr="005F7A89" w:rsidRDefault="00A57D5B">
            <w:pPr>
              <w:spacing w:line="360" w:lineRule="auto"/>
              <w:jc w:val="center"/>
              <w:rPr>
                <w:rFonts w:ascii="Courier New" w:eastAsia="Times New Roman" w:hAnsi="Courier New" w:cs="Courier New"/>
                <w:color w:val="795E26"/>
                <w:kern w:val="0"/>
                <w:sz w:val="21"/>
                <w:szCs w:val="21"/>
                <w:lang w:eastAsia="en-GB"/>
                <w14:ligatures w14:val="none"/>
              </w:rPr>
            </w:pPr>
            <w:r w:rsidRPr="005F7A89">
              <w:rPr>
                <w:rFonts w:cs="Times New Roman"/>
                <w:sz w:val="26"/>
                <w:szCs w:val="26"/>
              </w:rPr>
              <w:t xml:space="preserve">Step </w:t>
            </w:r>
            <w:r w:rsidR="00034D8D">
              <w:rPr>
                <w:rFonts w:cs="Times New Roman"/>
                <w:sz w:val="26"/>
                <w:szCs w:val="26"/>
              </w:rPr>
              <w:t>11</w:t>
            </w:r>
            <w:r w:rsidRPr="005F7A89">
              <w:rPr>
                <w:rFonts w:cs="Times New Roman"/>
                <w:sz w:val="26"/>
                <w:szCs w:val="26"/>
              </w:rPr>
              <w:t>: Plot data</w:t>
            </w:r>
          </w:p>
        </w:tc>
      </w:tr>
    </w:tbl>
    <w:p w14:paraId="60D72745" w14:textId="213CF717" w:rsidR="00FE05CD" w:rsidRDefault="00FE05CD" w:rsidP="00FE05CD">
      <w:pPr>
        <w:jc w:val="center"/>
        <w:rPr>
          <w:i/>
          <w:sz w:val="26"/>
          <w:szCs w:val="26"/>
          <w:lang w:val="en-US"/>
        </w:rPr>
      </w:pPr>
      <w:r w:rsidRPr="00D95BBE">
        <w:rPr>
          <w:i/>
          <w:iCs/>
          <w:sz w:val="26"/>
          <w:szCs w:val="26"/>
          <w:lang w:val="en-US"/>
        </w:rPr>
        <w:t xml:space="preserve">Result of model </w:t>
      </w:r>
      <w:r>
        <w:rPr>
          <w:i/>
          <w:iCs/>
          <w:sz w:val="26"/>
          <w:szCs w:val="26"/>
          <w:lang w:val="en-US"/>
        </w:rPr>
        <w:t>D</w:t>
      </w:r>
      <w:r w:rsidRPr="00D95BBE">
        <w:rPr>
          <w:i/>
          <w:iCs/>
          <w:sz w:val="26"/>
          <w:szCs w:val="26"/>
          <w:lang w:val="en-US"/>
        </w:rPr>
        <w:t>NN 7-2-1</w:t>
      </w:r>
    </w:p>
    <w:tbl>
      <w:tblPr>
        <w:tblStyle w:val="TableGrid"/>
        <w:tblW w:w="0" w:type="auto"/>
        <w:tblLook w:val="04A0" w:firstRow="1" w:lastRow="0" w:firstColumn="1" w:lastColumn="0" w:noHBand="0" w:noVBand="1"/>
      </w:tblPr>
      <w:tblGrid>
        <w:gridCol w:w="9287"/>
      </w:tblGrid>
      <w:tr w:rsidR="00FE05CD" w14:paraId="506BDBE0" w14:textId="77777777">
        <w:tc>
          <w:tcPr>
            <w:tcW w:w="9287" w:type="dxa"/>
          </w:tcPr>
          <w:p w14:paraId="59B65CEB"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pandas </w:t>
            </w:r>
            <w:r w:rsidRPr="000E6546">
              <w:rPr>
                <w:rFonts w:ascii="Courier New" w:eastAsia="Times New Roman" w:hAnsi="Courier New" w:cs="Courier New"/>
                <w:color w:val="AF00DB"/>
                <w:kern w:val="0"/>
                <w:sz w:val="21"/>
                <w:szCs w:val="21"/>
                <w:lang w:val="en-US" w:eastAsia="en-US"/>
                <w14:ligatures w14:val="none"/>
              </w:rPr>
              <w:t>as</w:t>
            </w:r>
            <w:r w:rsidRPr="000E6546">
              <w:rPr>
                <w:rFonts w:ascii="Courier New" w:eastAsia="Times New Roman" w:hAnsi="Courier New" w:cs="Courier New"/>
                <w:color w:val="000000"/>
                <w:kern w:val="0"/>
                <w:sz w:val="21"/>
                <w:szCs w:val="21"/>
                <w:lang w:val="en-US" w:eastAsia="en-US"/>
                <w14:ligatures w14:val="none"/>
              </w:rPr>
              <w:t xml:space="preserve"> pd</w:t>
            </w:r>
          </w:p>
          <w:p w14:paraId="441779FD"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numpy </w:t>
            </w:r>
            <w:r w:rsidRPr="000E6546">
              <w:rPr>
                <w:rFonts w:ascii="Courier New" w:eastAsia="Times New Roman" w:hAnsi="Courier New" w:cs="Courier New"/>
                <w:color w:val="AF00DB"/>
                <w:kern w:val="0"/>
                <w:sz w:val="21"/>
                <w:szCs w:val="21"/>
                <w:lang w:val="en-US" w:eastAsia="en-US"/>
                <w14:ligatures w14:val="none"/>
              </w:rPr>
              <w:t>as</w:t>
            </w:r>
            <w:r w:rsidRPr="000E6546">
              <w:rPr>
                <w:rFonts w:ascii="Courier New" w:eastAsia="Times New Roman" w:hAnsi="Courier New" w:cs="Courier New"/>
                <w:color w:val="000000"/>
                <w:kern w:val="0"/>
                <w:sz w:val="21"/>
                <w:szCs w:val="21"/>
                <w:lang w:val="en-US" w:eastAsia="en-US"/>
                <w14:ligatures w14:val="none"/>
              </w:rPr>
              <w:t xml:space="preserve"> np</w:t>
            </w:r>
          </w:p>
          <w:p w14:paraId="53AFB7D9"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matplotlib.pyplot </w:t>
            </w:r>
            <w:r w:rsidRPr="000E6546">
              <w:rPr>
                <w:rFonts w:ascii="Courier New" w:eastAsia="Times New Roman" w:hAnsi="Courier New" w:cs="Courier New"/>
                <w:color w:val="AF00DB"/>
                <w:kern w:val="0"/>
                <w:sz w:val="21"/>
                <w:szCs w:val="21"/>
                <w:lang w:val="en-US" w:eastAsia="en-US"/>
                <w14:ligatures w14:val="none"/>
              </w:rPr>
              <w:t>as</w:t>
            </w:r>
            <w:r w:rsidRPr="000E6546">
              <w:rPr>
                <w:rFonts w:ascii="Courier New" w:eastAsia="Times New Roman" w:hAnsi="Courier New" w:cs="Courier New"/>
                <w:color w:val="000000"/>
                <w:kern w:val="0"/>
                <w:sz w:val="21"/>
                <w:szCs w:val="21"/>
                <w:lang w:val="en-US" w:eastAsia="en-US"/>
                <w14:ligatures w14:val="none"/>
              </w:rPr>
              <w:t xml:space="preserve"> plt</w:t>
            </w:r>
          </w:p>
          <w:p w14:paraId="172CF0FA"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from</w:t>
            </w:r>
            <w:r w:rsidRPr="000E6546">
              <w:rPr>
                <w:rFonts w:ascii="Courier New" w:eastAsia="Times New Roman" w:hAnsi="Courier New" w:cs="Courier New"/>
                <w:color w:val="000000"/>
                <w:kern w:val="0"/>
                <w:sz w:val="21"/>
                <w:szCs w:val="21"/>
                <w:lang w:val="en-US" w:eastAsia="en-US"/>
                <w14:ligatures w14:val="none"/>
              </w:rPr>
              <w:t xml:space="preserve"> sklearn.preprocessing </w:t>
            </w: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MinMaxScaler</w:t>
            </w:r>
          </w:p>
          <w:p w14:paraId="322564F0"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from</w:t>
            </w:r>
            <w:r w:rsidRPr="000E6546">
              <w:rPr>
                <w:rFonts w:ascii="Courier New" w:eastAsia="Times New Roman" w:hAnsi="Courier New" w:cs="Courier New"/>
                <w:color w:val="000000"/>
                <w:kern w:val="0"/>
                <w:sz w:val="21"/>
                <w:szCs w:val="21"/>
                <w:lang w:val="en-US" w:eastAsia="en-US"/>
                <w14:ligatures w14:val="none"/>
              </w:rPr>
              <w:t xml:space="preserve"> keras.models </w:t>
            </w: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Sequential</w:t>
            </w:r>
          </w:p>
          <w:p w14:paraId="5F9E14EA"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from</w:t>
            </w:r>
            <w:r w:rsidRPr="000E6546">
              <w:rPr>
                <w:rFonts w:ascii="Courier New" w:eastAsia="Times New Roman" w:hAnsi="Courier New" w:cs="Courier New"/>
                <w:color w:val="000000"/>
                <w:kern w:val="0"/>
                <w:sz w:val="21"/>
                <w:szCs w:val="21"/>
                <w:lang w:val="en-US" w:eastAsia="en-US"/>
                <w14:ligatures w14:val="none"/>
              </w:rPr>
              <w:t xml:space="preserve"> keras.layers </w:t>
            </w: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Dense, LSTM</w:t>
            </w:r>
          </w:p>
          <w:p w14:paraId="4E954B05" w14:textId="77777777" w:rsidR="00FE05CD" w:rsidRDefault="00FE05CD">
            <w:pPr>
              <w:spacing w:line="360" w:lineRule="auto"/>
              <w:jc w:val="center"/>
              <w:rPr>
                <w:rFonts w:cs="Times New Roman"/>
                <w:sz w:val="26"/>
                <w:szCs w:val="26"/>
              </w:rPr>
            </w:pPr>
            <w:r>
              <w:rPr>
                <w:rFonts w:cs="Times New Roman"/>
                <w:sz w:val="26"/>
                <w:szCs w:val="26"/>
              </w:rPr>
              <w:t>Step 1: import library</w:t>
            </w:r>
          </w:p>
        </w:tc>
      </w:tr>
      <w:tr w:rsidR="00FE05CD" w14:paraId="29D52F9A" w14:textId="77777777">
        <w:tc>
          <w:tcPr>
            <w:tcW w:w="9287" w:type="dxa"/>
          </w:tcPr>
          <w:p w14:paraId="54DF1124"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000000"/>
                <w:kern w:val="0"/>
                <w:sz w:val="21"/>
                <w:szCs w:val="21"/>
                <w:lang w:val="en-US" w:eastAsia="en-US"/>
                <w14:ligatures w14:val="none"/>
              </w:rPr>
              <w:t>data = pd.read_csv(</w:t>
            </w:r>
            <w:r w:rsidRPr="000E6546">
              <w:rPr>
                <w:rFonts w:ascii="Courier New" w:eastAsia="Times New Roman" w:hAnsi="Courier New" w:cs="Courier New"/>
                <w:color w:val="A31515"/>
                <w:kern w:val="0"/>
                <w:sz w:val="21"/>
                <w:szCs w:val="21"/>
                <w:lang w:val="en-US" w:eastAsia="en-US"/>
                <w14:ligatures w14:val="none"/>
              </w:rPr>
              <w:t>'/content/DOGE-USD.csv'</w:t>
            </w:r>
            <w:r w:rsidRPr="000E6546">
              <w:rPr>
                <w:rFonts w:ascii="Courier New" w:eastAsia="Times New Roman" w:hAnsi="Courier New" w:cs="Courier New"/>
                <w:color w:val="000000"/>
                <w:kern w:val="0"/>
                <w:sz w:val="21"/>
                <w:szCs w:val="21"/>
                <w:lang w:val="en-US" w:eastAsia="en-US"/>
                <w14:ligatures w14:val="none"/>
              </w:rPr>
              <w:t>)</w:t>
            </w:r>
          </w:p>
          <w:p w14:paraId="0CA17A15" w14:textId="77777777" w:rsidR="00FE05CD" w:rsidRDefault="00FE05CD">
            <w:pPr>
              <w:spacing w:line="360" w:lineRule="auto"/>
              <w:jc w:val="center"/>
              <w:rPr>
                <w:rFonts w:cs="Times New Roman"/>
                <w:sz w:val="26"/>
                <w:szCs w:val="26"/>
              </w:rPr>
            </w:pPr>
            <w:r>
              <w:rPr>
                <w:rFonts w:cs="Times New Roman"/>
                <w:sz w:val="26"/>
                <w:szCs w:val="26"/>
              </w:rPr>
              <w:t>Step 2: Read data</w:t>
            </w:r>
          </w:p>
        </w:tc>
      </w:tr>
      <w:tr w:rsidR="00FE05CD" w14:paraId="0F876A61" w14:textId="77777777">
        <w:tc>
          <w:tcPr>
            <w:tcW w:w="9287" w:type="dxa"/>
          </w:tcPr>
          <w:p w14:paraId="728FF4B8" w14:textId="77777777" w:rsidR="00FE05CD" w:rsidRPr="00B9259C"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lastRenderedPageBreak/>
              <w:t>timestamps = pd.to_datetime(data[</w:t>
            </w:r>
            <w:r w:rsidRPr="00B9259C">
              <w:rPr>
                <w:rFonts w:ascii="Courier New" w:eastAsia="Times New Roman" w:hAnsi="Courier New" w:cs="Courier New"/>
                <w:color w:val="A31515"/>
                <w:kern w:val="0"/>
                <w:sz w:val="21"/>
                <w:szCs w:val="21"/>
                <w:lang w:val="en-US" w:eastAsia="en-US"/>
                <w14:ligatures w14:val="none"/>
              </w:rPr>
              <w:t>'Date'</w:t>
            </w:r>
            <w:r w:rsidRPr="00B9259C">
              <w:rPr>
                <w:rFonts w:ascii="Courier New" w:eastAsia="Times New Roman" w:hAnsi="Courier New" w:cs="Courier New"/>
                <w:color w:val="000000"/>
                <w:kern w:val="0"/>
                <w:sz w:val="21"/>
                <w:szCs w:val="21"/>
                <w:lang w:val="en-US" w:eastAsia="en-US"/>
                <w14:ligatures w14:val="none"/>
              </w:rPr>
              <w:t>])</w:t>
            </w:r>
          </w:p>
          <w:p w14:paraId="17AC2584" w14:textId="77777777" w:rsidR="00FE05CD"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prices = data[</w:t>
            </w:r>
            <w:r w:rsidRPr="00B9259C">
              <w:rPr>
                <w:rFonts w:ascii="Courier New" w:eastAsia="Times New Roman" w:hAnsi="Courier New" w:cs="Courier New"/>
                <w:color w:val="A31515"/>
                <w:kern w:val="0"/>
                <w:sz w:val="21"/>
                <w:szCs w:val="21"/>
                <w:lang w:val="en-US" w:eastAsia="en-US"/>
                <w14:ligatures w14:val="none"/>
              </w:rPr>
              <w:t>'Close'</w:t>
            </w:r>
            <w:r w:rsidRPr="00B9259C">
              <w:rPr>
                <w:rFonts w:ascii="Courier New" w:eastAsia="Times New Roman" w:hAnsi="Courier New" w:cs="Courier New"/>
                <w:color w:val="000000"/>
                <w:kern w:val="0"/>
                <w:sz w:val="21"/>
                <w:szCs w:val="21"/>
                <w:lang w:val="en-US" w:eastAsia="en-US"/>
                <w14:ligatures w14:val="none"/>
              </w:rPr>
              <w:t>]</w:t>
            </w:r>
          </w:p>
          <w:p w14:paraId="4227F75E" w14:textId="77777777" w:rsidR="00FE05CD" w:rsidRPr="00B9259C"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scaler = MinMaxScaler()</w:t>
            </w:r>
          </w:p>
          <w:p w14:paraId="1249B6C1" w14:textId="77777777" w:rsidR="00FE05CD" w:rsidRPr="00B9259C"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scaled_prices = scaler.fit_transform(prices.values.reshape(</w:t>
            </w:r>
            <w:r w:rsidRPr="00B9259C">
              <w:rPr>
                <w:rFonts w:ascii="Courier New" w:eastAsia="Times New Roman" w:hAnsi="Courier New" w:cs="Courier New"/>
                <w:color w:val="098156"/>
                <w:kern w:val="0"/>
                <w:sz w:val="21"/>
                <w:szCs w:val="21"/>
                <w:lang w:val="en-US" w:eastAsia="en-US"/>
                <w14:ligatures w14:val="none"/>
              </w:rPr>
              <w:t>-1</w:t>
            </w:r>
            <w:r w:rsidRPr="00B9259C">
              <w:rPr>
                <w:rFonts w:ascii="Courier New" w:eastAsia="Times New Roman" w:hAnsi="Courier New" w:cs="Courier New"/>
                <w:color w:val="000000"/>
                <w:kern w:val="0"/>
                <w:sz w:val="21"/>
                <w:szCs w:val="21"/>
                <w:lang w:val="en-US" w:eastAsia="en-US"/>
                <w14:ligatures w14:val="none"/>
              </w:rPr>
              <w:t xml:space="preserve">, </w:t>
            </w:r>
            <w:r w:rsidRPr="00B9259C">
              <w:rPr>
                <w:rFonts w:ascii="Courier New" w:eastAsia="Times New Roman" w:hAnsi="Courier New" w:cs="Courier New"/>
                <w:color w:val="098156"/>
                <w:kern w:val="0"/>
                <w:sz w:val="21"/>
                <w:szCs w:val="21"/>
                <w:lang w:val="en-US" w:eastAsia="en-US"/>
                <w14:ligatures w14:val="none"/>
              </w:rPr>
              <w:t>1</w:t>
            </w:r>
            <w:r w:rsidRPr="00B9259C">
              <w:rPr>
                <w:rFonts w:ascii="Courier New" w:eastAsia="Times New Roman" w:hAnsi="Courier New" w:cs="Courier New"/>
                <w:color w:val="000000"/>
                <w:kern w:val="0"/>
                <w:sz w:val="21"/>
                <w:szCs w:val="21"/>
                <w:lang w:val="en-US" w:eastAsia="en-US"/>
                <w14:ligatures w14:val="none"/>
              </w:rPr>
              <w:t>))</w:t>
            </w:r>
          </w:p>
          <w:p w14:paraId="30F4C947" w14:textId="77777777" w:rsidR="00FE05CD" w:rsidRPr="00B9259C"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39DA875A" w14:textId="77777777" w:rsidR="00FE05CD" w:rsidRDefault="00FE05CD">
            <w:pPr>
              <w:spacing w:line="360" w:lineRule="auto"/>
              <w:jc w:val="center"/>
              <w:rPr>
                <w:rFonts w:cs="Times New Roman"/>
                <w:sz w:val="26"/>
                <w:szCs w:val="26"/>
              </w:rPr>
            </w:pPr>
            <w:r>
              <w:rPr>
                <w:rFonts w:cs="Times New Roman"/>
                <w:sz w:val="26"/>
                <w:szCs w:val="26"/>
              </w:rPr>
              <w:t>Step 3: Scale data</w:t>
            </w:r>
          </w:p>
        </w:tc>
      </w:tr>
      <w:tr w:rsidR="00FE05CD" w14:paraId="05158CAC" w14:textId="77777777">
        <w:tc>
          <w:tcPr>
            <w:tcW w:w="9287" w:type="dxa"/>
          </w:tcPr>
          <w:p w14:paraId="5908C72E" w14:textId="587E11B0"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 xml:space="preserve">train_size = </w:t>
            </w:r>
            <w:r w:rsidRPr="00FF58CB">
              <w:rPr>
                <w:rFonts w:ascii="Courier New" w:eastAsia="Times New Roman" w:hAnsi="Courier New" w:cs="Courier New"/>
                <w:color w:val="257693"/>
                <w:kern w:val="0"/>
                <w:sz w:val="21"/>
                <w:szCs w:val="21"/>
                <w:lang w:val="en-US" w:eastAsia="en-US"/>
                <w14:ligatures w14:val="none"/>
              </w:rPr>
              <w:t>int</w:t>
            </w:r>
            <w:r w:rsidRPr="00FF58CB">
              <w:rPr>
                <w:rFonts w:ascii="Courier New" w:eastAsia="Times New Roman" w:hAnsi="Courier New" w:cs="Courier New"/>
                <w:color w:val="000000"/>
                <w:kern w:val="0"/>
                <w:sz w:val="21"/>
                <w:szCs w:val="21"/>
                <w:lang w:val="en-US" w:eastAsia="en-US"/>
                <w14:ligatures w14:val="none"/>
              </w:rPr>
              <w:t>(</w:t>
            </w:r>
            <w:r w:rsidRPr="00FF58CB">
              <w:rPr>
                <w:rFonts w:ascii="Courier New" w:eastAsia="Times New Roman" w:hAnsi="Courier New" w:cs="Courier New"/>
                <w:color w:val="795E26"/>
                <w:kern w:val="0"/>
                <w:sz w:val="21"/>
                <w:szCs w:val="21"/>
                <w:lang w:val="en-US" w:eastAsia="en-US"/>
                <w14:ligatures w14:val="none"/>
              </w:rPr>
              <w:t>len</w:t>
            </w:r>
            <w:r w:rsidRPr="00FF58CB">
              <w:rPr>
                <w:rFonts w:ascii="Courier New" w:eastAsia="Times New Roman" w:hAnsi="Courier New" w:cs="Courier New"/>
                <w:color w:val="000000"/>
                <w:kern w:val="0"/>
                <w:sz w:val="21"/>
                <w:szCs w:val="21"/>
                <w:lang w:val="en-US" w:eastAsia="en-US"/>
                <w14:ligatures w14:val="none"/>
              </w:rPr>
              <w:t xml:space="preserve">(scaled_prices) * </w:t>
            </w:r>
            <w:r w:rsidRPr="00FF58CB">
              <w:rPr>
                <w:rFonts w:ascii="Courier New" w:eastAsia="Times New Roman" w:hAnsi="Courier New" w:cs="Courier New"/>
                <w:color w:val="098156"/>
                <w:kern w:val="0"/>
                <w:sz w:val="21"/>
                <w:szCs w:val="21"/>
                <w:lang w:val="en-US" w:eastAsia="en-US"/>
                <w14:ligatures w14:val="none"/>
              </w:rPr>
              <w:t>0.</w:t>
            </w:r>
            <w:r w:rsidR="00BF3C59">
              <w:rPr>
                <w:rFonts w:ascii="Courier New" w:eastAsia="Times New Roman" w:hAnsi="Courier New" w:cs="Courier New"/>
                <w:color w:val="098156"/>
                <w:kern w:val="0"/>
                <w:sz w:val="21"/>
                <w:szCs w:val="21"/>
                <w:lang w:val="en-US" w:eastAsia="en-US"/>
                <w14:ligatures w14:val="none"/>
              </w:rPr>
              <w:t>5</w:t>
            </w:r>
            <w:r w:rsidRPr="00FF58CB">
              <w:rPr>
                <w:rFonts w:ascii="Courier New" w:eastAsia="Times New Roman" w:hAnsi="Courier New" w:cs="Courier New"/>
                <w:color w:val="000000"/>
                <w:kern w:val="0"/>
                <w:sz w:val="21"/>
                <w:szCs w:val="21"/>
                <w:lang w:val="en-US" w:eastAsia="en-US"/>
                <w14:ligatures w14:val="none"/>
              </w:rPr>
              <w:t>)</w:t>
            </w:r>
          </w:p>
          <w:p w14:paraId="40CE158A" w14:textId="741D4BA4"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 xml:space="preserve">test_size = </w:t>
            </w:r>
            <w:r w:rsidRPr="00FF58CB">
              <w:rPr>
                <w:rFonts w:ascii="Courier New" w:eastAsia="Times New Roman" w:hAnsi="Courier New" w:cs="Courier New"/>
                <w:color w:val="257693"/>
                <w:kern w:val="0"/>
                <w:sz w:val="21"/>
                <w:szCs w:val="21"/>
                <w:lang w:val="en-US" w:eastAsia="en-US"/>
                <w14:ligatures w14:val="none"/>
              </w:rPr>
              <w:t>int</w:t>
            </w:r>
            <w:r w:rsidRPr="00FF58CB">
              <w:rPr>
                <w:rFonts w:ascii="Courier New" w:eastAsia="Times New Roman" w:hAnsi="Courier New" w:cs="Courier New"/>
                <w:color w:val="000000"/>
                <w:kern w:val="0"/>
                <w:sz w:val="21"/>
                <w:szCs w:val="21"/>
                <w:lang w:val="en-US" w:eastAsia="en-US"/>
                <w14:ligatures w14:val="none"/>
              </w:rPr>
              <w:t>(</w:t>
            </w:r>
            <w:r w:rsidRPr="00FF58CB">
              <w:rPr>
                <w:rFonts w:ascii="Courier New" w:eastAsia="Times New Roman" w:hAnsi="Courier New" w:cs="Courier New"/>
                <w:color w:val="795E26"/>
                <w:kern w:val="0"/>
                <w:sz w:val="21"/>
                <w:szCs w:val="21"/>
                <w:lang w:val="en-US" w:eastAsia="en-US"/>
                <w14:ligatures w14:val="none"/>
              </w:rPr>
              <w:t>len</w:t>
            </w:r>
            <w:r w:rsidRPr="00FF58CB">
              <w:rPr>
                <w:rFonts w:ascii="Courier New" w:eastAsia="Times New Roman" w:hAnsi="Courier New" w:cs="Courier New"/>
                <w:color w:val="000000"/>
                <w:kern w:val="0"/>
                <w:sz w:val="21"/>
                <w:szCs w:val="21"/>
                <w:lang w:val="en-US" w:eastAsia="en-US"/>
                <w14:ligatures w14:val="none"/>
              </w:rPr>
              <w:t xml:space="preserve">(scaled_prices) * </w:t>
            </w:r>
            <w:r w:rsidRPr="00FF58CB">
              <w:rPr>
                <w:rFonts w:ascii="Courier New" w:eastAsia="Times New Roman" w:hAnsi="Courier New" w:cs="Courier New"/>
                <w:color w:val="098156"/>
                <w:kern w:val="0"/>
                <w:sz w:val="21"/>
                <w:szCs w:val="21"/>
                <w:lang w:val="en-US" w:eastAsia="en-US"/>
                <w14:ligatures w14:val="none"/>
              </w:rPr>
              <w:t>0.</w:t>
            </w:r>
            <w:r w:rsidR="00BF3C59">
              <w:rPr>
                <w:rFonts w:ascii="Courier New" w:eastAsia="Times New Roman" w:hAnsi="Courier New" w:cs="Courier New"/>
                <w:color w:val="098156"/>
                <w:kern w:val="0"/>
                <w:sz w:val="21"/>
                <w:szCs w:val="21"/>
                <w:lang w:val="en-US" w:eastAsia="en-US"/>
                <w14:ligatures w14:val="none"/>
              </w:rPr>
              <w:t>3</w:t>
            </w:r>
            <w:r w:rsidRPr="00FF58CB">
              <w:rPr>
                <w:rFonts w:ascii="Courier New" w:eastAsia="Times New Roman" w:hAnsi="Courier New" w:cs="Courier New"/>
                <w:color w:val="000000"/>
                <w:kern w:val="0"/>
                <w:sz w:val="21"/>
                <w:szCs w:val="21"/>
                <w:lang w:val="en-US" w:eastAsia="en-US"/>
                <w14:ligatures w14:val="none"/>
              </w:rPr>
              <w:t>)</w:t>
            </w:r>
          </w:p>
          <w:p w14:paraId="3D1D2334"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 xml:space="preserve">validate_size = </w:t>
            </w:r>
            <w:r w:rsidRPr="00FF58CB">
              <w:rPr>
                <w:rFonts w:ascii="Courier New" w:eastAsia="Times New Roman" w:hAnsi="Courier New" w:cs="Courier New"/>
                <w:color w:val="795E26"/>
                <w:kern w:val="0"/>
                <w:sz w:val="21"/>
                <w:szCs w:val="21"/>
                <w:lang w:val="en-US" w:eastAsia="en-US"/>
                <w14:ligatures w14:val="none"/>
              </w:rPr>
              <w:t>len</w:t>
            </w:r>
            <w:r w:rsidRPr="00FF58CB">
              <w:rPr>
                <w:rFonts w:ascii="Courier New" w:eastAsia="Times New Roman" w:hAnsi="Courier New" w:cs="Courier New"/>
                <w:color w:val="000000"/>
                <w:kern w:val="0"/>
                <w:sz w:val="21"/>
                <w:szCs w:val="21"/>
                <w:lang w:val="en-US" w:eastAsia="en-US"/>
                <w14:ligatures w14:val="none"/>
              </w:rPr>
              <w:t>(scaled_prices) - train_size - test_size</w:t>
            </w:r>
          </w:p>
          <w:p w14:paraId="21DC5417"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1C92B3CD"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train_data = scaled_prices[:train_size]</w:t>
            </w:r>
          </w:p>
          <w:p w14:paraId="430870DA"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test_data = scaled_prices[train_size:train_size+test_size]</w:t>
            </w:r>
          </w:p>
          <w:p w14:paraId="35DE2992"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validate_data = scaled_prices[train_size+test_size:]</w:t>
            </w:r>
          </w:p>
          <w:p w14:paraId="26ED9FBB" w14:textId="77777777" w:rsidR="00FE05CD" w:rsidRDefault="00FE05CD">
            <w:pPr>
              <w:spacing w:line="360" w:lineRule="auto"/>
              <w:jc w:val="center"/>
              <w:rPr>
                <w:rFonts w:cs="Times New Roman"/>
                <w:sz w:val="26"/>
                <w:szCs w:val="26"/>
              </w:rPr>
            </w:pPr>
            <w:r>
              <w:rPr>
                <w:rFonts w:cs="Times New Roman"/>
                <w:sz w:val="26"/>
                <w:szCs w:val="26"/>
              </w:rPr>
              <w:t>Step 4: Separate train, test, validate</w:t>
            </w:r>
          </w:p>
        </w:tc>
      </w:tr>
      <w:tr w:rsidR="00FE05CD" w14:paraId="359A92E4" w14:textId="77777777">
        <w:tc>
          <w:tcPr>
            <w:tcW w:w="9287" w:type="dxa"/>
          </w:tcPr>
          <w:p w14:paraId="26C25DC1"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FF"/>
                <w:kern w:val="0"/>
                <w:sz w:val="21"/>
                <w:szCs w:val="21"/>
                <w:lang w:val="en-US" w:eastAsia="en-US"/>
                <w14:ligatures w14:val="none"/>
              </w:rPr>
              <w:t>def</w:t>
            </w: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795E26"/>
                <w:kern w:val="0"/>
                <w:sz w:val="21"/>
                <w:szCs w:val="21"/>
                <w:lang w:val="en-US" w:eastAsia="en-US"/>
                <w14:ligatures w14:val="none"/>
              </w:rPr>
              <w:t>create_time_series</w:t>
            </w:r>
            <w:r w:rsidRPr="00630AD6">
              <w:rPr>
                <w:rFonts w:ascii="Courier New" w:eastAsia="Times New Roman" w:hAnsi="Courier New" w:cs="Courier New"/>
                <w:color w:val="000000"/>
                <w:kern w:val="0"/>
                <w:sz w:val="21"/>
                <w:szCs w:val="21"/>
                <w:lang w:val="en-US" w:eastAsia="en-US"/>
                <w14:ligatures w14:val="none"/>
              </w:rPr>
              <w:t>(</w:t>
            </w:r>
            <w:r w:rsidRPr="00630AD6">
              <w:rPr>
                <w:rFonts w:ascii="Courier New" w:eastAsia="Times New Roman" w:hAnsi="Courier New" w:cs="Courier New"/>
                <w:color w:val="001080"/>
                <w:kern w:val="0"/>
                <w:sz w:val="21"/>
                <w:szCs w:val="21"/>
                <w:lang w:val="en-US" w:eastAsia="en-US"/>
                <w14:ligatures w14:val="none"/>
              </w:rPr>
              <w:t>data</w:t>
            </w: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001080"/>
                <w:kern w:val="0"/>
                <w:sz w:val="21"/>
                <w:szCs w:val="21"/>
                <w:lang w:val="en-US" w:eastAsia="en-US"/>
                <w14:ligatures w14:val="none"/>
              </w:rPr>
              <w:t>time_steps</w:t>
            </w:r>
            <w:r w:rsidRPr="00630AD6">
              <w:rPr>
                <w:rFonts w:ascii="Courier New" w:eastAsia="Times New Roman" w:hAnsi="Courier New" w:cs="Courier New"/>
                <w:color w:val="000000"/>
                <w:kern w:val="0"/>
                <w:sz w:val="21"/>
                <w:szCs w:val="21"/>
                <w:lang w:val="en-US" w:eastAsia="en-US"/>
                <w14:ligatures w14:val="none"/>
              </w:rPr>
              <w:t>):</w:t>
            </w:r>
          </w:p>
          <w:p w14:paraId="09938298"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 y = [], []</w:t>
            </w:r>
          </w:p>
          <w:p w14:paraId="7B05ADA6"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AF00DB"/>
                <w:kern w:val="0"/>
                <w:sz w:val="21"/>
                <w:szCs w:val="21"/>
                <w:lang w:val="en-US" w:eastAsia="en-US"/>
                <w14:ligatures w14:val="none"/>
              </w:rPr>
              <w:t>for</w:t>
            </w:r>
            <w:r w:rsidRPr="00630AD6">
              <w:rPr>
                <w:rFonts w:ascii="Courier New" w:eastAsia="Times New Roman" w:hAnsi="Courier New" w:cs="Courier New"/>
                <w:color w:val="000000"/>
                <w:kern w:val="0"/>
                <w:sz w:val="21"/>
                <w:szCs w:val="21"/>
                <w:lang w:val="en-US" w:eastAsia="en-US"/>
                <w14:ligatures w14:val="none"/>
              </w:rPr>
              <w:t xml:space="preserve"> i </w:t>
            </w:r>
            <w:r w:rsidRPr="00630AD6">
              <w:rPr>
                <w:rFonts w:ascii="Courier New" w:eastAsia="Times New Roman" w:hAnsi="Courier New" w:cs="Courier New"/>
                <w:color w:val="0000FF"/>
                <w:kern w:val="0"/>
                <w:sz w:val="21"/>
                <w:szCs w:val="21"/>
                <w:lang w:val="en-US" w:eastAsia="en-US"/>
                <w14:ligatures w14:val="none"/>
              </w:rPr>
              <w:t>in</w:t>
            </w: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795E26"/>
                <w:kern w:val="0"/>
                <w:sz w:val="21"/>
                <w:szCs w:val="21"/>
                <w:lang w:val="en-US" w:eastAsia="en-US"/>
                <w14:ligatures w14:val="none"/>
              </w:rPr>
              <w:t>range</w:t>
            </w:r>
            <w:r w:rsidRPr="00630AD6">
              <w:rPr>
                <w:rFonts w:ascii="Courier New" w:eastAsia="Times New Roman" w:hAnsi="Courier New" w:cs="Courier New"/>
                <w:color w:val="000000"/>
                <w:kern w:val="0"/>
                <w:sz w:val="21"/>
                <w:szCs w:val="21"/>
                <w:lang w:val="en-US" w:eastAsia="en-US"/>
                <w14:ligatures w14:val="none"/>
              </w:rPr>
              <w:t>(</w:t>
            </w:r>
            <w:r w:rsidRPr="00630AD6">
              <w:rPr>
                <w:rFonts w:ascii="Courier New" w:eastAsia="Times New Roman" w:hAnsi="Courier New" w:cs="Courier New"/>
                <w:color w:val="795E26"/>
                <w:kern w:val="0"/>
                <w:sz w:val="21"/>
                <w:szCs w:val="21"/>
                <w:lang w:val="en-US" w:eastAsia="en-US"/>
                <w14:ligatures w14:val="none"/>
              </w:rPr>
              <w:t>len</w:t>
            </w:r>
            <w:r w:rsidRPr="00630AD6">
              <w:rPr>
                <w:rFonts w:ascii="Courier New" w:eastAsia="Times New Roman" w:hAnsi="Courier New" w:cs="Courier New"/>
                <w:color w:val="000000"/>
                <w:kern w:val="0"/>
                <w:sz w:val="21"/>
                <w:szCs w:val="21"/>
                <w:lang w:val="en-US" w:eastAsia="en-US"/>
                <w14:ligatures w14:val="none"/>
              </w:rPr>
              <w:t>(data) - time_steps):</w:t>
            </w:r>
          </w:p>
          <w:p w14:paraId="23E3AE7F"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X.append(data[i:i+time_steps])</w:t>
            </w:r>
          </w:p>
          <w:p w14:paraId="70A9F4E8"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y.append(data[i+time_steps])</w:t>
            </w:r>
          </w:p>
          <w:p w14:paraId="43256004"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AF00DB"/>
                <w:kern w:val="0"/>
                <w:sz w:val="21"/>
                <w:szCs w:val="21"/>
                <w:lang w:val="en-US" w:eastAsia="en-US"/>
                <w14:ligatures w14:val="none"/>
              </w:rPr>
              <w:t>return</w:t>
            </w:r>
            <w:r w:rsidRPr="00630AD6">
              <w:rPr>
                <w:rFonts w:ascii="Courier New" w:eastAsia="Times New Roman" w:hAnsi="Courier New" w:cs="Courier New"/>
                <w:color w:val="000000"/>
                <w:kern w:val="0"/>
                <w:sz w:val="21"/>
                <w:szCs w:val="21"/>
                <w:lang w:val="en-US" w:eastAsia="en-US"/>
                <w14:ligatures w14:val="none"/>
              </w:rPr>
              <w:t xml:space="preserve"> np.array(X), np.array(y)</w:t>
            </w:r>
          </w:p>
          <w:p w14:paraId="0BE15D7C"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5FCC2454" w14:textId="77777777" w:rsidR="00FE05CD" w:rsidRDefault="00FE05CD">
            <w:pPr>
              <w:spacing w:line="360" w:lineRule="auto"/>
              <w:jc w:val="center"/>
              <w:rPr>
                <w:rFonts w:cs="Times New Roman"/>
                <w:sz w:val="26"/>
                <w:szCs w:val="26"/>
              </w:rPr>
            </w:pPr>
            <w:r>
              <w:rPr>
                <w:rFonts w:cs="Times New Roman"/>
                <w:sz w:val="26"/>
                <w:szCs w:val="26"/>
              </w:rPr>
              <w:t>Step 5: Create function create_time</w:t>
            </w:r>
            <w:r>
              <w:rPr>
                <w:rFonts w:cs="Times New Roman"/>
                <w:sz w:val="26"/>
                <w:szCs w:val="26"/>
                <w:lang w:val="vi-VN"/>
              </w:rPr>
              <w:t>_series</w:t>
            </w:r>
            <w:r>
              <w:rPr>
                <w:rFonts w:cs="Times New Roman"/>
                <w:sz w:val="26"/>
                <w:szCs w:val="26"/>
              </w:rPr>
              <w:t xml:space="preserve"> with time_step</w:t>
            </w:r>
          </w:p>
        </w:tc>
      </w:tr>
      <w:tr w:rsidR="00FE05CD" w14:paraId="007762F9" w14:textId="77777777">
        <w:tc>
          <w:tcPr>
            <w:tcW w:w="9287" w:type="dxa"/>
          </w:tcPr>
          <w:p w14:paraId="06020FA5"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ml:space="preserve">time_steps = </w:t>
            </w:r>
            <w:r w:rsidRPr="00630AD6">
              <w:rPr>
                <w:rFonts w:ascii="Courier New" w:eastAsia="Times New Roman" w:hAnsi="Courier New" w:cs="Courier New"/>
                <w:color w:val="098156"/>
                <w:kern w:val="0"/>
                <w:sz w:val="21"/>
                <w:szCs w:val="21"/>
                <w:lang w:val="en-US" w:eastAsia="en-US"/>
                <w14:ligatures w14:val="none"/>
              </w:rPr>
              <w:t>100</w:t>
            </w:r>
            <w:r w:rsidRPr="00630AD6">
              <w:rPr>
                <w:rFonts w:ascii="Courier New" w:eastAsia="Times New Roman" w:hAnsi="Courier New" w:cs="Courier New"/>
                <w:color w:val="000000"/>
                <w:kern w:val="0"/>
                <w:sz w:val="21"/>
                <w:szCs w:val="21"/>
                <w:lang w:val="en-US" w:eastAsia="en-US"/>
                <w14:ligatures w14:val="none"/>
              </w:rPr>
              <w:t xml:space="preserve">  </w:t>
            </w:r>
          </w:p>
          <w:p w14:paraId="181EE61D"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X_train, y_train = create_time_series(train_data, time_steps)</w:t>
            </w:r>
          </w:p>
          <w:p w14:paraId="746EB0B6"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X_test, y_test = create_time_series(test_data, time_steps)</w:t>
            </w:r>
          </w:p>
          <w:p w14:paraId="557E2F93"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X_validate, y_validate = create_time_series(validate_data, time_steps)</w:t>
            </w:r>
          </w:p>
          <w:p w14:paraId="64F4052C" w14:textId="77777777" w:rsidR="00FE05CD" w:rsidRDefault="00FE05CD">
            <w:pPr>
              <w:spacing w:line="360" w:lineRule="auto"/>
              <w:jc w:val="center"/>
              <w:rPr>
                <w:rFonts w:cs="Times New Roman"/>
                <w:sz w:val="26"/>
                <w:szCs w:val="26"/>
              </w:rPr>
            </w:pPr>
            <w:r>
              <w:rPr>
                <w:rFonts w:cs="Times New Roman"/>
                <w:sz w:val="26"/>
                <w:szCs w:val="26"/>
              </w:rPr>
              <w:t>Step 6: Create dataset with time_step = 100</w:t>
            </w:r>
          </w:p>
        </w:tc>
      </w:tr>
      <w:tr w:rsidR="00FE05CD" w14:paraId="08FB9860" w14:textId="77777777">
        <w:tc>
          <w:tcPr>
            <w:tcW w:w="9287" w:type="dxa"/>
          </w:tcPr>
          <w:p w14:paraId="7F1C92D7" w14:textId="77777777" w:rsidR="00FE05CD" w:rsidRPr="00834CB8"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34CB8">
              <w:rPr>
                <w:rFonts w:ascii="Courier New" w:eastAsia="Times New Roman" w:hAnsi="Courier New" w:cs="Courier New"/>
                <w:color w:val="000000"/>
                <w:kern w:val="0"/>
                <w:sz w:val="21"/>
                <w:szCs w:val="21"/>
                <w:lang w:val="en-US" w:eastAsia="en-US"/>
                <w14:ligatures w14:val="none"/>
              </w:rPr>
              <w:t>X_train = X_train.reshape(X_train.shape[</w:t>
            </w:r>
            <w:r w:rsidRPr="00834CB8">
              <w:rPr>
                <w:rFonts w:ascii="Courier New" w:eastAsia="Times New Roman" w:hAnsi="Courier New" w:cs="Courier New"/>
                <w:color w:val="098156"/>
                <w:kern w:val="0"/>
                <w:sz w:val="21"/>
                <w:szCs w:val="21"/>
                <w:lang w:val="en-US" w:eastAsia="en-US"/>
                <w14:ligatures w14:val="none"/>
              </w:rPr>
              <w:t>0</w:t>
            </w:r>
            <w:r w:rsidRPr="00834CB8">
              <w:rPr>
                <w:rFonts w:ascii="Courier New" w:eastAsia="Times New Roman" w:hAnsi="Courier New" w:cs="Courier New"/>
                <w:color w:val="000000"/>
                <w:kern w:val="0"/>
                <w:sz w:val="21"/>
                <w:szCs w:val="21"/>
                <w:lang w:val="en-US" w:eastAsia="en-US"/>
                <w14:ligatures w14:val="none"/>
              </w:rPr>
              <w:t>], X_train.shape[</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 xml:space="preserve">], </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w:t>
            </w:r>
          </w:p>
          <w:p w14:paraId="063A3EA4" w14:textId="77777777" w:rsidR="00FE05CD" w:rsidRPr="00834CB8"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34CB8">
              <w:rPr>
                <w:rFonts w:ascii="Courier New" w:eastAsia="Times New Roman" w:hAnsi="Courier New" w:cs="Courier New"/>
                <w:color w:val="000000"/>
                <w:kern w:val="0"/>
                <w:sz w:val="21"/>
                <w:szCs w:val="21"/>
                <w:lang w:val="en-US" w:eastAsia="en-US"/>
                <w14:ligatures w14:val="none"/>
              </w:rPr>
              <w:t>X_test = X_test.reshape(X_test.shape[</w:t>
            </w:r>
            <w:r w:rsidRPr="00834CB8">
              <w:rPr>
                <w:rFonts w:ascii="Courier New" w:eastAsia="Times New Roman" w:hAnsi="Courier New" w:cs="Courier New"/>
                <w:color w:val="098156"/>
                <w:kern w:val="0"/>
                <w:sz w:val="21"/>
                <w:szCs w:val="21"/>
                <w:lang w:val="en-US" w:eastAsia="en-US"/>
                <w14:ligatures w14:val="none"/>
              </w:rPr>
              <w:t>0</w:t>
            </w:r>
            <w:r w:rsidRPr="00834CB8">
              <w:rPr>
                <w:rFonts w:ascii="Courier New" w:eastAsia="Times New Roman" w:hAnsi="Courier New" w:cs="Courier New"/>
                <w:color w:val="000000"/>
                <w:kern w:val="0"/>
                <w:sz w:val="21"/>
                <w:szCs w:val="21"/>
                <w:lang w:val="en-US" w:eastAsia="en-US"/>
                <w14:ligatures w14:val="none"/>
              </w:rPr>
              <w:t>], X_test.shape[</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 xml:space="preserve">], </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w:t>
            </w:r>
          </w:p>
          <w:p w14:paraId="0381D440" w14:textId="77777777" w:rsidR="00FE05CD" w:rsidRPr="00834CB8"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34CB8">
              <w:rPr>
                <w:rFonts w:ascii="Courier New" w:eastAsia="Times New Roman" w:hAnsi="Courier New" w:cs="Courier New"/>
                <w:color w:val="000000"/>
                <w:kern w:val="0"/>
                <w:sz w:val="21"/>
                <w:szCs w:val="21"/>
                <w:lang w:val="en-US" w:eastAsia="en-US"/>
                <w14:ligatures w14:val="none"/>
              </w:rPr>
              <w:t>X_validate = X_validate.reshape(X_validate.shape[</w:t>
            </w:r>
            <w:r w:rsidRPr="00834CB8">
              <w:rPr>
                <w:rFonts w:ascii="Courier New" w:eastAsia="Times New Roman" w:hAnsi="Courier New" w:cs="Courier New"/>
                <w:color w:val="098156"/>
                <w:kern w:val="0"/>
                <w:sz w:val="21"/>
                <w:szCs w:val="21"/>
                <w:lang w:val="en-US" w:eastAsia="en-US"/>
                <w14:ligatures w14:val="none"/>
              </w:rPr>
              <w:t>0</w:t>
            </w:r>
            <w:r w:rsidRPr="00834CB8">
              <w:rPr>
                <w:rFonts w:ascii="Courier New" w:eastAsia="Times New Roman" w:hAnsi="Courier New" w:cs="Courier New"/>
                <w:color w:val="000000"/>
                <w:kern w:val="0"/>
                <w:sz w:val="21"/>
                <w:szCs w:val="21"/>
                <w:lang w:val="en-US" w:eastAsia="en-US"/>
                <w14:ligatures w14:val="none"/>
              </w:rPr>
              <w:t>], X_validate.shape[</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 xml:space="preserve">], </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w:t>
            </w:r>
          </w:p>
          <w:p w14:paraId="26B85758" w14:textId="77777777" w:rsidR="00FE05CD" w:rsidRDefault="00FE05CD">
            <w:pPr>
              <w:spacing w:line="360" w:lineRule="auto"/>
              <w:jc w:val="center"/>
              <w:rPr>
                <w:rFonts w:cs="Times New Roman"/>
                <w:sz w:val="26"/>
                <w:szCs w:val="26"/>
              </w:rPr>
            </w:pPr>
            <w:r>
              <w:rPr>
                <w:rFonts w:cs="Times New Roman"/>
                <w:sz w:val="26"/>
                <w:szCs w:val="26"/>
              </w:rPr>
              <w:t>Step 7: Reshape into shape (none,none,none) for LSTM</w:t>
            </w:r>
          </w:p>
        </w:tc>
      </w:tr>
      <w:tr w:rsidR="00FE05CD" w14:paraId="02FD42F7" w14:textId="77777777">
        <w:tc>
          <w:tcPr>
            <w:tcW w:w="9287" w:type="dxa"/>
          </w:tcPr>
          <w:p w14:paraId="37114057"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 = Sequential()</w:t>
            </w:r>
          </w:p>
          <w:p w14:paraId="2BDE1C8D"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 input_shape=(time_steps,)))</w:t>
            </w:r>
          </w:p>
          <w:p w14:paraId="02FA29FD"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w:t>
            </w:r>
          </w:p>
          <w:p w14:paraId="52297D71"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w:t>
            </w:r>
          </w:p>
          <w:p w14:paraId="1CBE2A2D"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w:t>
            </w:r>
          </w:p>
          <w:p w14:paraId="4664CDD3" w14:textId="77777777" w:rsidR="00FE05CD"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1</w:t>
            </w:r>
            <w:r w:rsidRPr="0044706F">
              <w:rPr>
                <w:rFonts w:ascii="Courier New" w:eastAsia="Times New Roman" w:hAnsi="Courier New" w:cs="Courier New"/>
                <w:color w:val="000000"/>
                <w:kern w:val="0"/>
                <w:sz w:val="21"/>
                <w:szCs w:val="21"/>
                <w:lang w:val="en-US" w:eastAsia="en-US"/>
                <w14:ligatures w14:val="none"/>
              </w:rPr>
              <w:t>))</w:t>
            </w:r>
          </w:p>
          <w:p w14:paraId="2438EA73" w14:textId="77777777" w:rsidR="00FE05CD" w:rsidRPr="001F37E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000000"/>
                <w:kern w:val="0"/>
                <w:sz w:val="21"/>
                <w:szCs w:val="21"/>
                <w:lang w:val="en-US" w:eastAsia="en-US"/>
                <w14:ligatures w14:val="none"/>
              </w:rPr>
              <w:t>model.</w:t>
            </w:r>
            <w:r w:rsidRPr="001F37E6">
              <w:rPr>
                <w:rFonts w:ascii="Courier New" w:eastAsia="Times New Roman" w:hAnsi="Courier New" w:cs="Courier New"/>
                <w:color w:val="795E26"/>
                <w:kern w:val="0"/>
                <w:sz w:val="21"/>
                <w:szCs w:val="21"/>
                <w:lang w:val="en-US" w:eastAsia="en-US"/>
                <w14:ligatures w14:val="none"/>
              </w:rPr>
              <w:t>compile</w:t>
            </w:r>
            <w:r w:rsidRPr="001F37E6">
              <w:rPr>
                <w:rFonts w:ascii="Courier New" w:eastAsia="Times New Roman" w:hAnsi="Courier New" w:cs="Courier New"/>
                <w:color w:val="000000"/>
                <w:kern w:val="0"/>
                <w:sz w:val="21"/>
                <w:szCs w:val="21"/>
                <w:lang w:val="en-US" w:eastAsia="en-US"/>
                <w14:ligatures w14:val="none"/>
              </w:rPr>
              <w:t>(optimizer=</w:t>
            </w:r>
            <w:r w:rsidRPr="001F37E6">
              <w:rPr>
                <w:rFonts w:ascii="Courier New" w:eastAsia="Times New Roman" w:hAnsi="Courier New" w:cs="Courier New"/>
                <w:color w:val="A31515"/>
                <w:kern w:val="0"/>
                <w:sz w:val="21"/>
                <w:szCs w:val="21"/>
                <w:lang w:val="en-US" w:eastAsia="en-US"/>
                <w14:ligatures w14:val="none"/>
              </w:rPr>
              <w:t>'adam'</w:t>
            </w:r>
            <w:r w:rsidRPr="001F37E6">
              <w:rPr>
                <w:rFonts w:ascii="Courier New" w:eastAsia="Times New Roman" w:hAnsi="Courier New" w:cs="Courier New"/>
                <w:color w:val="000000"/>
                <w:kern w:val="0"/>
                <w:sz w:val="21"/>
                <w:szCs w:val="21"/>
                <w:lang w:val="en-US" w:eastAsia="en-US"/>
                <w14:ligatures w14:val="none"/>
              </w:rPr>
              <w:t>, loss=</w:t>
            </w:r>
            <w:r w:rsidRPr="001F37E6">
              <w:rPr>
                <w:rFonts w:ascii="Courier New" w:eastAsia="Times New Roman" w:hAnsi="Courier New" w:cs="Courier New"/>
                <w:color w:val="A31515"/>
                <w:kern w:val="0"/>
                <w:sz w:val="21"/>
                <w:szCs w:val="21"/>
                <w:lang w:val="en-US" w:eastAsia="en-US"/>
                <w14:ligatures w14:val="none"/>
              </w:rPr>
              <w:t>'mean_squared_error'</w:t>
            </w:r>
            <w:r w:rsidRPr="001F37E6">
              <w:rPr>
                <w:rFonts w:ascii="Courier New" w:eastAsia="Times New Roman" w:hAnsi="Courier New" w:cs="Courier New"/>
                <w:color w:val="000000"/>
                <w:kern w:val="0"/>
                <w:sz w:val="21"/>
                <w:szCs w:val="21"/>
                <w:lang w:val="en-US" w:eastAsia="en-US"/>
                <w14:ligatures w14:val="none"/>
              </w:rPr>
              <w:t>)</w:t>
            </w:r>
          </w:p>
          <w:p w14:paraId="36870C9A" w14:textId="77777777" w:rsidR="00FE05CD" w:rsidRPr="001F37E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000000"/>
                <w:kern w:val="0"/>
                <w:sz w:val="21"/>
                <w:szCs w:val="21"/>
                <w:lang w:val="en-US" w:eastAsia="en-US"/>
                <w14:ligatures w14:val="none"/>
              </w:rPr>
              <w:t>model.fit(X_train, y_train, epochs=</w:t>
            </w:r>
            <w:r w:rsidRPr="001F37E6">
              <w:rPr>
                <w:rFonts w:ascii="Courier New" w:eastAsia="Times New Roman" w:hAnsi="Courier New" w:cs="Courier New"/>
                <w:color w:val="098156"/>
                <w:kern w:val="0"/>
                <w:sz w:val="21"/>
                <w:szCs w:val="21"/>
                <w:lang w:val="en-US" w:eastAsia="en-US"/>
                <w14:ligatures w14:val="none"/>
              </w:rPr>
              <w:t>100</w:t>
            </w:r>
            <w:r w:rsidRPr="001F37E6">
              <w:rPr>
                <w:rFonts w:ascii="Courier New" w:eastAsia="Times New Roman" w:hAnsi="Courier New" w:cs="Courier New"/>
                <w:color w:val="000000"/>
                <w:kern w:val="0"/>
                <w:sz w:val="21"/>
                <w:szCs w:val="21"/>
                <w:lang w:val="en-US" w:eastAsia="en-US"/>
                <w14:ligatures w14:val="none"/>
              </w:rPr>
              <w:t>, batch_size=</w:t>
            </w:r>
            <w:r w:rsidRPr="001F37E6">
              <w:rPr>
                <w:rFonts w:ascii="Courier New" w:eastAsia="Times New Roman" w:hAnsi="Courier New" w:cs="Courier New"/>
                <w:color w:val="098156"/>
                <w:kern w:val="0"/>
                <w:sz w:val="21"/>
                <w:szCs w:val="21"/>
                <w:lang w:val="en-US" w:eastAsia="en-US"/>
                <w14:ligatures w14:val="none"/>
              </w:rPr>
              <w:t>64</w:t>
            </w:r>
            <w:r w:rsidRPr="001F37E6">
              <w:rPr>
                <w:rFonts w:ascii="Courier New" w:eastAsia="Times New Roman" w:hAnsi="Courier New" w:cs="Courier New"/>
                <w:color w:val="000000"/>
                <w:kern w:val="0"/>
                <w:sz w:val="21"/>
                <w:szCs w:val="21"/>
                <w:lang w:val="en-US" w:eastAsia="en-US"/>
                <w14:ligatures w14:val="none"/>
              </w:rPr>
              <w:t>)</w:t>
            </w:r>
          </w:p>
          <w:p w14:paraId="75FB4D14" w14:textId="77777777" w:rsidR="00FE05CD" w:rsidRPr="001F37E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000000"/>
                <w:kern w:val="0"/>
                <w:sz w:val="21"/>
                <w:szCs w:val="21"/>
                <w:lang w:val="en-US" w:eastAsia="en-US"/>
                <w14:ligatures w14:val="none"/>
              </w:rPr>
              <w:t>loss = model.evaluate(X_test, y_test)</w:t>
            </w:r>
          </w:p>
          <w:p w14:paraId="44C8F000" w14:textId="77777777" w:rsidR="00FE05CD" w:rsidRPr="001F37E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795E26"/>
                <w:kern w:val="0"/>
                <w:sz w:val="21"/>
                <w:szCs w:val="21"/>
                <w:lang w:val="en-US" w:eastAsia="en-US"/>
                <w14:ligatures w14:val="none"/>
              </w:rPr>
              <w:t>print</w:t>
            </w:r>
            <w:r w:rsidRPr="001F37E6">
              <w:rPr>
                <w:rFonts w:ascii="Courier New" w:eastAsia="Times New Roman" w:hAnsi="Courier New" w:cs="Courier New"/>
                <w:color w:val="000000"/>
                <w:kern w:val="0"/>
                <w:sz w:val="21"/>
                <w:szCs w:val="21"/>
                <w:lang w:val="en-US" w:eastAsia="en-US"/>
                <w14:ligatures w14:val="none"/>
              </w:rPr>
              <w:t>(</w:t>
            </w:r>
            <w:r w:rsidRPr="001F37E6">
              <w:rPr>
                <w:rFonts w:ascii="Courier New" w:eastAsia="Times New Roman" w:hAnsi="Courier New" w:cs="Courier New"/>
                <w:color w:val="A31515"/>
                <w:kern w:val="0"/>
                <w:sz w:val="21"/>
                <w:szCs w:val="21"/>
                <w:lang w:val="en-US" w:eastAsia="en-US"/>
                <w14:ligatures w14:val="none"/>
              </w:rPr>
              <w:t>'Loss trên tập kiểm tra:'</w:t>
            </w:r>
            <w:r w:rsidRPr="001F37E6">
              <w:rPr>
                <w:rFonts w:ascii="Courier New" w:eastAsia="Times New Roman" w:hAnsi="Courier New" w:cs="Courier New"/>
                <w:color w:val="000000"/>
                <w:kern w:val="0"/>
                <w:sz w:val="21"/>
                <w:szCs w:val="21"/>
                <w:lang w:val="en-US" w:eastAsia="en-US"/>
                <w14:ligatures w14:val="none"/>
              </w:rPr>
              <w:t>, loss)</w:t>
            </w:r>
          </w:p>
          <w:p w14:paraId="6BAC1407"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43893D30" w14:textId="77777777" w:rsidR="00FE05CD" w:rsidRDefault="00FE05CD">
            <w:pPr>
              <w:spacing w:line="360" w:lineRule="auto"/>
              <w:jc w:val="center"/>
              <w:rPr>
                <w:rFonts w:cs="Times New Roman"/>
                <w:sz w:val="26"/>
                <w:szCs w:val="26"/>
              </w:rPr>
            </w:pPr>
            <w:r>
              <w:rPr>
                <w:rFonts w:cs="Times New Roman"/>
                <w:sz w:val="26"/>
                <w:szCs w:val="26"/>
              </w:rPr>
              <w:t xml:space="preserve">Step 8: Apply DNN </w:t>
            </w:r>
          </w:p>
        </w:tc>
      </w:tr>
      <w:tr w:rsidR="00FE05CD" w14:paraId="39769119" w14:textId="77777777">
        <w:tc>
          <w:tcPr>
            <w:tcW w:w="9287" w:type="dxa"/>
          </w:tcPr>
          <w:p w14:paraId="48FEC01E"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y_test_pred = model.predict(X_test)</w:t>
            </w:r>
          </w:p>
          <w:p w14:paraId="701D1631"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y_test_pred = scaler.inverse_transform(y_test_pred)</w:t>
            </w:r>
          </w:p>
          <w:p w14:paraId="26E937BC"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y_validate_pred = model.predict(X_validate)</w:t>
            </w:r>
          </w:p>
          <w:p w14:paraId="5C0BEA5B"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lastRenderedPageBreak/>
              <w:t>y_validate_pred = scaler.inverse_transform(y_validate_pred)train = prices[:train_size]</w:t>
            </w:r>
          </w:p>
          <w:p w14:paraId="502A94B3"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test = prices[train_size:train_size+test_size]</w:t>
            </w:r>
          </w:p>
          <w:p w14:paraId="0C978999"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validate = prices[train_size+test_size:]</w:t>
            </w:r>
          </w:p>
          <w:p w14:paraId="2C865BA5" w14:textId="77777777" w:rsidR="00FE05CD" w:rsidRPr="006629D5" w:rsidRDefault="00FE05CD">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9: Predict train, test, validate</w:t>
            </w:r>
          </w:p>
        </w:tc>
      </w:tr>
      <w:tr w:rsidR="00FE05CD" w14:paraId="33268EEF" w14:textId="77777777">
        <w:tc>
          <w:tcPr>
            <w:tcW w:w="9287" w:type="dxa"/>
          </w:tcPr>
          <w:p w14:paraId="14A942DA"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lastRenderedPageBreak/>
              <w:t>from sklearn.metrics import mean_absolute_error, mean_absolute_percentage_error, mean_squared_error</w:t>
            </w:r>
          </w:p>
          <w:p w14:paraId="3C7665B6"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y_test_predicted = model.predict(X_test)</w:t>
            </w:r>
          </w:p>
          <w:p w14:paraId="2528B9A8"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y_validate_predicted = model.predict(X_validate)</w:t>
            </w:r>
          </w:p>
          <w:p w14:paraId="266720E6"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y_test_predicted = scaler.inverse_transform(y_test_predicted)</w:t>
            </w:r>
          </w:p>
          <w:p w14:paraId="5D65DA3D"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y_validate_predicted = scaler.inverse_transform(y_validate_predicted)</w:t>
            </w:r>
          </w:p>
          <w:p w14:paraId="27724954"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y_test = scaler.inverse_transform(y_test)</w:t>
            </w:r>
          </w:p>
          <w:p w14:paraId="6673D5F5"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y_validate = scaler.inverse_transform(y_validate)</w:t>
            </w:r>
          </w:p>
          <w:p w14:paraId="04E40BEC"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mae_test = mean_absolute_error(y_test, y_test_predicted)</w:t>
            </w:r>
          </w:p>
          <w:p w14:paraId="3BAA1023"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mape_test = mean_absolute_percentage_error(y_test, y_test_predicted)</w:t>
            </w:r>
          </w:p>
          <w:p w14:paraId="0639D96C"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rmse_test = mean_squared_error(y_test, y_test_predicted, squared=False)</w:t>
            </w:r>
          </w:p>
          <w:p w14:paraId="7456BB61"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mae_validate = mean_absolute_error(y_validate, y_validate_predicted)</w:t>
            </w:r>
          </w:p>
          <w:p w14:paraId="3E5F6C74"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mape_validate = mean_absolute_percentage_error(y_validate, y_validate_predicted)</w:t>
            </w:r>
          </w:p>
          <w:p w14:paraId="6DD06D7D"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rmse_validate = mean_squared_error(y_validate, y_validate_predicted, squared=False)</w:t>
            </w:r>
          </w:p>
          <w:p w14:paraId="70053BF5" w14:textId="77777777" w:rsidR="00FE05CD" w:rsidRDefault="00FE05CD">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13DA2768" w14:textId="77777777" w:rsidR="00FE05CD" w:rsidRPr="00DA0857" w:rsidRDefault="00FE05CD">
            <w:pPr>
              <w:spacing w:line="360" w:lineRule="auto"/>
              <w:jc w:val="center"/>
              <w:rPr>
                <w:rFonts w:ascii="Courier New" w:eastAsia="Times New Roman" w:hAnsi="Courier New" w:cs="Courier New"/>
                <w:color w:val="000000"/>
                <w:kern w:val="0"/>
                <w:sz w:val="21"/>
                <w:szCs w:val="21"/>
                <w:lang w:eastAsia="en-GB"/>
                <w14:ligatures w14:val="none"/>
              </w:rPr>
            </w:pPr>
            <w:r w:rsidRPr="005F7A89">
              <w:rPr>
                <w:rFonts w:cs="Times New Roman"/>
                <w:sz w:val="26"/>
                <w:szCs w:val="26"/>
              </w:rPr>
              <w:t xml:space="preserve">Step </w:t>
            </w:r>
            <w:r>
              <w:rPr>
                <w:rFonts w:cs="Times New Roman"/>
                <w:sz w:val="26"/>
                <w:szCs w:val="26"/>
              </w:rPr>
              <w:t>10</w:t>
            </w:r>
            <w:r w:rsidRPr="005F7A89">
              <w:rPr>
                <w:rFonts w:cs="Times New Roman"/>
                <w:sz w:val="26"/>
                <w:szCs w:val="26"/>
              </w:rPr>
              <w:t xml:space="preserve">: Evaluate </w:t>
            </w:r>
            <w:r>
              <w:rPr>
                <w:rFonts w:cs="Times New Roman"/>
                <w:sz w:val="26"/>
                <w:szCs w:val="26"/>
              </w:rPr>
              <w:t>D</w:t>
            </w:r>
            <w:r w:rsidRPr="005F7A89">
              <w:rPr>
                <w:rFonts w:cs="Times New Roman"/>
                <w:sz w:val="26"/>
                <w:szCs w:val="26"/>
              </w:rPr>
              <w:t>NN model with MAPE, MAE, RMSE</w:t>
            </w:r>
          </w:p>
        </w:tc>
      </w:tr>
      <w:tr w:rsidR="00FE05CD" w14:paraId="4E01E538" w14:textId="77777777">
        <w:tc>
          <w:tcPr>
            <w:tcW w:w="9287" w:type="dxa"/>
          </w:tcPr>
          <w:p w14:paraId="69462B9B"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plt.figure(figsize=(</w:t>
            </w:r>
            <w:r w:rsidRPr="00EA5430">
              <w:rPr>
                <w:rFonts w:ascii="Courier New" w:eastAsia="Times New Roman" w:hAnsi="Courier New" w:cs="Courier New"/>
                <w:color w:val="098156"/>
                <w:kern w:val="0"/>
                <w:sz w:val="21"/>
                <w:szCs w:val="21"/>
                <w:lang w:val="en-US" w:eastAsia="en-US"/>
                <w14:ligatures w14:val="none"/>
              </w:rPr>
              <w:t>10</w:t>
            </w:r>
            <w:r w:rsidRPr="00EA5430">
              <w:rPr>
                <w:rFonts w:ascii="Courier New" w:eastAsia="Times New Roman" w:hAnsi="Courier New" w:cs="Courier New"/>
                <w:color w:val="000000"/>
                <w:kern w:val="0"/>
                <w:sz w:val="21"/>
                <w:szCs w:val="21"/>
                <w:lang w:val="en-US" w:eastAsia="en-US"/>
                <w14:ligatures w14:val="none"/>
              </w:rPr>
              <w:t xml:space="preserve">, </w:t>
            </w:r>
            <w:r w:rsidRPr="00EA5430">
              <w:rPr>
                <w:rFonts w:ascii="Courier New" w:eastAsia="Times New Roman" w:hAnsi="Courier New" w:cs="Courier New"/>
                <w:color w:val="098156"/>
                <w:kern w:val="0"/>
                <w:sz w:val="21"/>
                <w:szCs w:val="21"/>
                <w:lang w:val="en-US" w:eastAsia="en-US"/>
                <w14:ligatures w14:val="none"/>
              </w:rPr>
              <w:t>6</w:t>
            </w:r>
            <w:r w:rsidRPr="00EA5430">
              <w:rPr>
                <w:rFonts w:ascii="Courier New" w:eastAsia="Times New Roman" w:hAnsi="Courier New" w:cs="Courier New"/>
                <w:color w:val="000000"/>
                <w:kern w:val="0"/>
                <w:sz w:val="21"/>
                <w:szCs w:val="21"/>
                <w:lang w:val="en-US" w:eastAsia="en-US"/>
                <w14:ligatures w14:val="none"/>
              </w:rPr>
              <w:t>))</w:t>
            </w:r>
          </w:p>
          <w:p w14:paraId="4403CFC5"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plt.plot(train, label=</w:t>
            </w:r>
            <w:r w:rsidRPr="00EA5430">
              <w:rPr>
                <w:rFonts w:ascii="Courier New" w:eastAsia="Times New Roman" w:hAnsi="Courier New" w:cs="Courier New"/>
                <w:color w:val="A31515"/>
                <w:kern w:val="0"/>
                <w:sz w:val="21"/>
                <w:szCs w:val="21"/>
                <w:lang w:val="en-US" w:eastAsia="en-US"/>
                <w14:ligatures w14:val="none"/>
              </w:rPr>
              <w:t>'Train'</w:t>
            </w:r>
            <w:r w:rsidRPr="00EA5430">
              <w:rPr>
                <w:rFonts w:ascii="Courier New" w:eastAsia="Times New Roman" w:hAnsi="Courier New" w:cs="Courier New"/>
                <w:color w:val="000000"/>
                <w:kern w:val="0"/>
                <w:sz w:val="21"/>
                <w:szCs w:val="21"/>
                <w:lang w:val="en-US" w:eastAsia="en-US"/>
                <w14:ligatures w14:val="none"/>
              </w:rPr>
              <w:t>)</w:t>
            </w:r>
          </w:p>
          <w:p w14:paraId="61469913"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 train_size+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(test)), test, label=</w:t>
            </w:r>
            <w:r w:rsidRPr="00EA5430">
              <w:rPr>
                <w:rFonts w:ascii="Courier New" w:eastAsia="Times New Roman" w:hAnsi="Courier New" w:cs="Courier New"/>
                <w:color w:val="A31515"/>
                <w:kern w:val="0"/>
                <w:sz w:val="21"/>
                <w:szCs w:val="21"/>
                <w:lang w:val="en-US" w:eastAsia="en-US"/>
                <w14:ligatures w14:val="none"/>
              </w:rPr>
              <w:t>'Test'</w:t>
            </w:r>
            <w:r w:rsidRPr="00EA5430">
              <w:rPr>
                <w:rFonts w:ascii="Courier New" w:eastAsia="Times New Roman" w:hAnsi="Courier New" w:cs="Courier New"/>
                <w:color w:val="000000"/>
                <w:kern w:val="0"/>
                <w:sz w:val="21"/>
                <w:szCs w:val="21"/>
                <w:lang w:val="en-US" w:eastAsia="en-US"/>
                <w14:ligatures w14:val="none"/>
              </w:rPr>
              <w:t>)</w:t>
            </w:r>
          </w:p>
          <w:p w14:paraId="6C6B45F1"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(train_size+test_size, train_size+test_size+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(validate)), validate, label=</w:t>
            </w:r>
            <w:r w:rsidRPr="00EA5430">
              <w:rPr>
                <w:rFonts w:ascii="Courier New" w:eastAsia="Times New Roman" w:hAnsi="Courier New" w:cs="Courier New"/>
                <w:color w:val="A31515"/>
                <w:kern w:val="0"/>
                <w:sz w:val="21"/>
                <w:szCs w:val="21"/>
                <w:lang w:val="en-US" w:eastAsia="en-US"/>
                <w14:ligatures w14:val="none"/>
              </w:rPr>
              <w:t>'Validate'</w:t>
            </w:r>
            <w:r w:rsidRPr="00EA5430">
              <w:rPr>
                <w:rFonts w:ascii="Courier New" w:eastAsia="Times New Roman" w:hAnsi="Courier New" w:cs="Courier New"/>
                <w:color w:val="000000"/>
                <w:kern w:val="0"/>
                <w:sz w:val="21"/>
                <w:szCs w:val="21"/>
                <w:lang w:val="en-US" w:eastAsia="en-US"/>
                <w14:ligatures w14:val="none"/>
              </w:rPr>
              <w:t>)</w:t>
            </w:r>
          </w:p>
          <w:p w14:paraId="6A6718CC"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 train_size+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 xml:space="preserve">(y_test_pred)), y_test_pred, </w:t>
            </w:r>
            <w:r w:rsidRPr="00EA5430">
              <w:rPr>
                <w:rFonts w:ascii="Courier New" w:eastAsia="Times New Roman" w:hAnsi="Courier New" w:cs="Courier New"/>
                <w:color w:val="A31515"/>
                <w:kern w:val="0"/>
                <w:sz w:val="21"/>
                <w:szCs w:val="21"/>
                <w:lang w:val="en-US" w:eastAsia="en-US"/>
                <w14:ligatures w14:val="none"/>
              </w:rPr>
              <w:t>'g'</w:t>
            </w:r>
            <w:r w:rsidRPr="00EA5430">
              <w:rPr>
                <w:rFonts w:ascii="Courier New" w:eastAsia="Times New Roman" w:hAnsi="Courier New" w:cs="Courier New"/>
                <w:color w:val="000000"/>
                <w:kern w:val="0"/>
                <w:sz w:val="21"/>
                <w:szCs w:val="21"/>
                <w:lang w:val="en-US" w:eastAsia="en-US"/>
                <w14:ligatures w14:val="none"/>
              </w:rPr>
              <w:t>, label=</w:t>
            </w:r>
            <w:r w:rsidRPr="00EA5430">
              <w:rPr>
                <w:rFonts w:ascii="Courier New" w:eastAsia="Times New Roman" w:hAnsi="Courier New" w:cs="Courier New"/>
                <w:color w:val="A31515"/>
                <w:kern w:val="0"/>
                <w:sz w:val="21"/>
                <w:szCs w:val="21"/>
                <w:lang w:val="en-US" w:eastAsia="en-US"/>
                <w14:ligatures w14:val="none"/>
              </w:rPr>
              <w:t>'Test Predicted'</w:t>
            </w:r>
            <w:r w:rsidRPr="00EA5430">
              <w:rPr>
                <w:rFonts w:ascii="Courier New" w:eastAsia="Times New Roman" w:hAnsi="Courier New" w:cs="Courier New"/>
                <w:color w:val="000000"/>
                <w:kern w:val="0"/>
                <w:sz w:val="21"/>
                <w:szCs w:val="21"/>
                <w:lang w:val="en-US" w:eastAsia="en-US"/>
                <w14:ligatures w14:val="none"/>
              </w:rPr>
              <w:t>)</w:t>
            </w:r>
          </w:p>
          <w:p w14:paraId="102F39D5"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(train_size+test_size, train_size+test_size+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 xml:space="preserve">(y_validate_pred)), y_validate_pred, </w:t>
            </w:r>
            <w:r w:rsidRPr="00EA5430">
              <w:rPr>
                <w:rFonts w:ascii="Courier New" w:eastAsia="Times New Roman" w:hAnsi="Courier New" w:cs="Courier New"/>
                <w:color w:val="A31515"/>
                <w:kern w:val="0"/>
                <w:sz w:val="21"/>
                <w:szCs w:val="21"/>
                <w:lang w:val="en-US" w:eastAsia="en-US"/>
                <w14:ligatures w14:val="none"/>
              </w:rPr>
              <w:t>'b'</w:t>
            </w:r>
            <w:r w:rsidRPr="00EA5430">
              <w:rPr>
                <w:rFonts w:ascii="Courier New" w:eastAsia="Times New Roman" w:hAnsi="Courier New" w:cs="Courier New"/>
                <w:color w:val="000000"/>
                <w:kern w:val="0"/>
                <w:sz w:val="21"/>
                <w:szCs w:val="21"/>
                <w:lang w:val="en-US" w:eastAsia="en-US"/>
                <w14:ligatures w14:val="none"/>
              </w:rPr>
              <w:t>, label=</w:t>
            </w:r>
            <w:r w:rsidRPr="00EA5430">
              <w:rPr>
                <w:rFonts w:ascii="Courier New" w:eastAsia="Times New Roman" w:hAnsi="Courier New" w:cs="Courier New"/>
                <w:color w:val="A31515"/>
                <w:kern w:val="0"/>
                <w:sz w:val="21"/>
                <w:szCs w:val="21"/>
                <w:lang w:val="en-US" w:eastAsia="en-US"/>
                <w14:ligatures w14:val="none"/>
              </w:rPr>
              <w:t>'Validate Predicted'</w:t>
            </w:r>
            <w:r w:rsidRPr="00EA5430">
              <w:rPr>
                <w:rFonts w:ascii="Courier New" w:eastAsia="Times New Roman" w:hAnsi="Courier New" w:cs="Courier New"/>
                <w:color w:val="000000"/>
                <w:kern w:val="0"/>
                <w:sz w:val="21"/>
                <w:szCs w:val="21"/>
                <w:lang w:val="en-US" w:eastAsia="en-US"/>
                <w14:ligatures w14:val="none"/>
              </w:rPr>
              <w:t>)</w:t>
            </w:r>
          </w:p>
          <w:p w14:paraId="7ECA4D2F"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(prices)</w:t>
            </w:r>
            <w:r w:rsidRPr="00EA5430">
              <w:rPr>
                <w:rFonts w:ascii="Courier New" w:eastAsia="Times New Roman" w:hAnsi="Courier New" w:cs="Courier New"/>
                <w:color w:val="098156"/>
                <w:kern w:val="0"/>
                <w:sz w:val="21"/>
                <w:szCs w:val="21"/>
                <w:lang w:val="en-US" w:eastAsia="en-US"/>
                <w14:ligatures w14:val="none"/>
              </w:rPr>
              <w:t>-7</w:t>
            </w:r>
            <w:r w:rsidRPr="00EA5430">
              <w:rPr>
                <w:rFonts w:ascii="Courier New" w:eastAsia="Times New Roman" w:hAnsi="Courier New" w:cs="Courier New"/>
                <w:color w:val="000000"/>
                <w:kern w:val="0"/>
                <w:sz w:val="21"/>
                <w:szCs w:val="21"/>
                <w:lang w:val="en-US" w:eastAsia="en-US"/>
                <w14:ligatures w14:val="none"/>
              </w:rPr>
              <w:t xml:space="preserve">, </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 xml:space="preserve">(prices)), predicted_prices_7days, </w:t>
            </w:r>
            <w:r w:rsidRPr="00EA5430">
              <w:rPr>
                <w:rFonts w:ascii="Courier New" w:eastAsia="Times New Roman" w:hAnsi="Courier New" w:cs="Courier New"/>
                <w:color w:val="A31515"/>
                <w:kern w:val="0"/>
                <w:sz w:val="21"/>
                <w:szCs w:val="21"/>
                <w:lang w:val="en-US" w:eastAsia="en-US"/>
                <w14:ligatures w14:val="none"/>
              </w:rPr>
              <w:t>'r'</w:t>
            </w:r>
            <w:r w:rsidRPr="00EA5430">
              <w:rPr>
                <w:rFonts w:ascii="Courier New" w:eastAsia="Times New Roman" w:hAnsi="Courier New" w:cs="Courier New"/>
                <w:color w:val="000000"/>
                <w:kern w:val="0"/>
                <w:sz w:val="21"/>
                <w:szCs w:val="21"/>
                <w:lang w:val="en-US" w:eastAsia="en-US"/>
                <w14:ligatures w14:val="none"/>
              </w:rPr>
              <w:t>, label=</w:t>
            </w:r>
            <w:r w:rsidRPr="00EA5430">
              <w:rPr>
                <w:rFonts w:ascii="Courier New" w:eastAsia="Times New Roman" w:hAnsi="Courier New" w:cs="Courier New"/>
                <w:color w:val="A31515"/>
                <w:kern w:val="0"/>
                <w:sz w:val="21"/>
                <w:szCs w:val="21"/>
                <w:lang w:val="en-US" w:eastAsia="en-US"/>
                <w14:ligatures w14:val="none"/>
              </w:rPr>
              <w:t>'Predicted'</w:t>
            </w:r>
            <w:r w:rsidRPr="00EA5430">
              <w:rPr>
                <w:rFonts w:ascii="Courier New" w:eastAsia="Times New Roman" w:hAnsi="Courier New" w:cs="Courier New"/>
                <w:color w:val="000000"/>
                <w:kern w:val="0"/>
                <w:sz w:val="21"/>
                <w:szCs w:val="21"/>
                <w:lang w:val="en-US" w:eastAsia="en-US"/>
                <w14:ligatures w14:val="none"/>
              </w:rPr>
              <w:t>)</w:t>
            </w:r>
          </w:p>
          <w:p w14:paraId="31FFF5BE"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438342A1"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plt.xlabel(</w:t>
            </w:r>
            <w:r w:rsidRPr="00EA5430">
              <w:rPr>
                <w:rFonts w:ascii="Courier New" w:eastAsia="Times New Roman" w:hAnsi="Courier New" w:cs="Courier New"/>
                <w:color w:val="A31515"/>
                <w:kern w:val="0"/>
                <w:sz w:val="21"/>
                <w:szCs w:val="21"/>
                <w:lang w:val="en-US" w:eastAsia="en-US"/>
                <w14:ligatures w14:val="none"/>
              </w:rPr>
              <w:t>'Ngày'</w:t>
            </w:r>
            <w:r w:rsidRPr="00EA5430">
              <w:rPr>
                <w:rFonts w:ascii="Courier New" w:eastAsia="Times New Roman" w:hAnsi="Courier New" w:cs="Courier New"/>
                <w:color w:val="000000"/>
                <w:kern w:val="0"/>
                <w:sz w:val="21"/>
                <w:szCs w:val="21"/>
                <w:lang w:val="en-US" w:eastAsia="en-US"/>
                <w14:ligatures w14:val="none"/>
              </w:rPr>
              <w:t>)</w:t>
            </w:r>
          </w:p>
          <w:p w14:paraId="1D9FF4B4"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plt.ylabel(</w:t>
            </w:r>
            <w:r w:rsidRPr="00EA5430">
              <w:rPr>
                <w:rFonts w:ascii="Courier New" w:eastAsia="Times New Roman" w:hAnsi="Courier New" w:cs="Courier New"/>
                <w:color w:val="A31515"/>
                <w:kern w:val="0"/>
                <w:sz w:val="21"/>
                <w:szCs w:val="21"/>
                <w:lang w:val="en-US" w:eastAsia="en-US"/>
                <w14:ligatures w14:val="none"/>
              </w:rPr>
              <w:t>'Giá cổ phiếu'</w:t>
            </w:r>
            <w:r w:rsidRPr="00EA5430">
              <w:rPr>
                <w:rFonts w:ascii="Courier New" w:eastAsia="Times New Roman" w:hAnsi="Courier New" w:cs="Courier New"/>
                <w:color w:val="000000"/>
                <w:kern w:val="0"/>
                <w:sz w:val="21"/>
                <w:szCs w:val="21"/>
                <w:lang w:val="en-US" w:eastAsia="en-US"/>
                <w14:ligatures w14:val="none"/>
              </w:rPr>
              <w:t>)</w:t>
            </w:r>
          </w:p>
          <w:p w14:paraId="1C7B6B8B"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plt.title(</w:t>
            </w:r>
            <w:r w:rsidRPr="00EA5430">
              <w:rPr>
                <w:rFonts w:ascii="Courier New" w:eastAsia="Times New Roman" w:hAnsi="Courier New" w:cs="Courier New"/>
                <w:color w:val="A31515"/>
                <w:kern w:val="0"/>
                <w:sz w:val="21"/>
                <w:szCs w:val="21"/>
                <w:lang w:val="en-US" w:eastAsia="en-US"/>
                <w14:ligatures w14:val="none"/>
              </w:rPr>
              <w:t>'Biểu đồ train, test, validate và dự đoán 7 ngày tiếp theo'</w:t>
            </w:r>
            <w:r w:rsidRPr="00EA5430">
              <w:rPr>
                <w:rFonts w:ascii="Courier New" w:eastAsia="Times New Roman" w:hAnsi="Courier New" w:cs="Courier New"/>
                <w:color w:val="000000"/>
                <w:kern w:val="0"/>
                <w:sz w:val="21"/>
                <w:szCs w:val="21"/>
                <w:lang w:val="en-US" w:eastAsia="en-US"/>
                <w14:ligatures w14:val="none"/>
              </w:rPr>
              <w:t>)</w:t>
            </w:r>
          </w:p>
          <w:p w14:paraId="45D97848"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plt.legend()</w:t>
            </w:r>
          </w:p>
          <w:p w14:paraId="42E83241"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plt.show()</w:t>
            </w:r>
          </w:p>
          <w:p w14:paraId="60DCC81F" w14:textId="77777777" w:rsidR="00FE05CD" w:rsidRDefault="00FE05CD">
            <w:pPr>
              <w:shd w:val="clear" w:color="auto" w:fill="F7F7F7"/>
              <w:spacing w:line="285" w:lineRule="atLeast"/>
              <w:rPr>
                <w:rFonts w:ascii="Courier New" w:eastAsia="Times New Roman" w:hAnsi="Courier New" w:cs="Courier New"/>
                <w:color w:val="795E26"/>
                <w:kern w:val="0"/>
                <w:sz w:val="21"/>
                <w:szCs w:val="21"/>
                <w:lang w:eastAsia="en-GB"/>
                <w14:ligatures w14:val="none"/>
              </w:rPr>
            </w:pPr>
          </w:p>
          <w:p w14:paraId="10F6254E" w14:textId="77777777" w:rsidR="00FE05CD" w:rsidRPr="005F7A89" w:rsidRDefault="00FE05CD">
            <w:pPr>
              <w:spacing w:line="360" w:lineRule="auto"/>
              <w:jc w:val="center"/>
              <w:rPr>
                <w:rFonts w:ascii="Courier New" w:eastAsia="Times New Roman" w:hAnsi="Courier New" w:cs="Courier New"/>
                <w:color w:val="795E26"/>
                <w:kern w:val="0"/>
                <w:sz w:val="21"/>
                <w:szCs w:val="21"/>
                <w:lang w:eastAsia="en-GB"/>
                <w14:ligatures w14:val="none"/>
              </w:rPr>
            </w:pPr>
            <w:r w:rsidRPr="005F7A89">
              <w:rPr>
                <w:rFonts w:cs="Times New Roman"/>
                <w:sz w:val="26"/>
                <w:szCs w:val="26"/>
              </w:rPr>
              <w:t xml:space="preserve">Step </w:t>
            </w:r>
            <w:r>
              <w:rPr>
                <w:rFonts w:cs="Times New Roman"/>
                <w:sz w:val="26"/>
                <w:szCs w:val="26"/>
              </w:rPr>
              <w:t>11</w:t>
            </w:r>
            <w:r w:rsidRPr="005F7A89">
              <w:rPr>
                <w:rFonts w:cs="Times New Roman"/>
                <w:sz w:val="26"/>
                <w:szCs w:val="26"/>
              </w:rPr>
              <w:t>: Plot data</w:t>
            </w:r>
          </w:p>
        </w:tc>
      </w:tr>
    </w:tbl>
    <w:p w14:paraId="39C384EA" w14:textId="3CDC7977" w:rsidR="00FE05CD" w:rsidRDefault="00FE05CD" w:rsidP="00FE05CD">
      <w:pPr>
        <w:jc w:val="center"/>
        <w:rPr>
          <w:i/>
          <w:iCs/>
          <w:sz w:val="26"/>
          <w:szCs w:val="26"/>
          <w:lang w:val="en-US"/>
        </w:rPr>
      </w:pPr>
      <w:r w:rsidRPr="00D95BBE">
        <w:rPr>
          <w:i/>
          <w:iCs/>
          <w:sz w:val="26"/>
          <w:szCs w:val="26"/>
          <w:lang w:val="en-US"/>
        </w:rPr>
        <w:t xml:space="preserve">Result of model </w:t>
      </w:r>
      <w:r>
        <w:rPr>
          <w:i/>
          <w:iCs/>
          <w:sz w:val="26"/>
          <w:szCs w:val="26"/>
          <w:lang w:val="en-US"/>
        </w:rPr>
        <w:t>D</w:t>
      </w:r>
      <w:r w:rsidRPr="00D95BBE">
        <w:rPr>
          <w:i/>
          <w:iCs/>
          <w:sz w:val="26"/>
          <w:szCs w:val="26"/>
          <w:lang w:val="en-US"/>
        </w:rPr>
        <w:t xml:space="preserve">NN </w:t>
      </w:r>
      <w:r>
        <w:rPr>
          <w:i/>
          <w:iCs/>
          <w:sz w:val="26"/>
          <w:szCs w:val="26"/>
          <w:lang w:val="en-US"/>
        </w:rPr>
        <w:t>5</w:t>
      </w:r>
      <w:r w:rsidRPr="00D95BBE">
        <w:rPr>
          <w:i/>
          <w:iCs/>
          <w:sz w:val="26"/>
          <w:szCs w:val="26"/>
          <w:lang w:val="en-US"/>
        </w:rPr>
        <w:t>-</w:t>
      </w:r>
      <w:r>
        <w:rPr>
          <w:i/>
          <w:iCs/>
          <w:sz w:val="26"/>
          <w:szCs w:val="26"/>
          <w:lang w:val="en-US"/>
        </w:rPr>
        <w:t>3</w:t>
      </w:r>
      <w:r w:rsidRPr="00D95BBE">
        <w:rPr>
          <w:i/>
          <w:iCs/>
          <w:sz w:val="26"/>
          <w:szCs w:val="26"/>
          <w:lang w:val="en-US"/>
        </w:rPr>
        <w:t>-</w:t>
      </w:r>
      <w:r>
        <w:rPr>
          <w:i/>
          <w:iCs/>
          <w:sz w:val="26"/>
          <w:szCs w:val="26"/>
          <w:lang w:val="en-US"/>
        </w:rPr>
        <w:t>2</w:t>
      </w:r>
    </w:p>
    <w:tbl>
      <w:tblPr>
        <w:tblStyle w:val="TableGrid"/>
        <w:tblW w:w="0" w:type="auto"/>
        <w:tblLook w:val="04A0" w:firstRow="1" w:lastRow="0" w:firstColumn="1" w:lastColumn="0" w:noHBand="0" w:noVBand="1"/>
      </w:tblPr>
      <w:tblGrid>
        <w:gridCol w:w="9287"/>
      </w:tblGrid>
      <w:tr w:rsidR="00FE05CD" w14:paraId="17DE8DE2" w14:textId="77777777">
        <w:tc>
          <w:tcPr>
            <w:tcW w:w="9287" w:type="dxa"/>
          </w:tcPr>
          <w:p w14:paraId="13B79E9A"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pandas </w:t>
            </w:r>
            <w:r w:rsidRPr="000E6546">
              <w:rPr>
                <w:rFonts w:ascii="Courier New" w:eastAsia="Times New Roman" w:hAnsi="Courier New" w:cs="Courier New"/>
                <w:color w:val="AF00DB"/>
                <w:kern w:val="0"/>
                <w:sz w:val="21"/>
                <w:szCs w:val="21"/>
                <w:lang w:val="en-US" w:eastAsia="en-US"/>
                <w14:ligatures w14:val="none"/>
              </w:rPr>
              <w:t>as</w:t>
            </w:r>
            <w:r w:rsidRPr="000E6546">
              <w:rPr>
                <w:rFonts w:ascii="Courier New" w:eastAsia="Times New Roman" w:hAnsi="Courier New" w:cs="Courier New"/>
                <w:color w:val="000000"/>
                <w:kern w:val="0"/>
                <w:sz w:val="21"/>
                <w:szCs w:val="21"/>
                <w:lang w:val="en-US" w:eastAsia="en-US"/>
                <w14:ligatures w14:val="none"/>
              </w:rPr>
              <w:t xml:space="preserve"> pd</w:t>
            </w:r>
          </w:p>
          <w:p w14:paraId="064C3824"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numpy </w:t>
            </w:r>
            <w:r w:rsidRPr="000E6546">
              <w:rPr>
                <w:rFonts w:ascii="Courier New" w:eastAsia="Times New Roman" w:hAnsi="Courier New" w:cs="Courier New"/>
                <w:color w:val="AF00DB"/>
                <w:kern w:val="0"/>
                <w:sz w:val="21"/>
                <w:szCs w:val="21"/>
                <w:lang w:val="en-US" w:eastAsia="en-US"/>
                <w14:ligatures w14:val="none"/>
              </w:rPr>
              <w:t>as</w:t>
            </w:r>
            <w:r w:rsidRPr="000E6546">
              <w:rPr>
                <w:rFonts w:ascii="Courier New" w:eastAsia="Times New Roman" w:hAnsi="Courier New" w:cs="Courier New"/>
                <w:color w:val="000000"/>
                <w:kern w:val="0"/>
                <w:sz w:val="21"/>
                <w:szCs w:val="21"/>
                <w:lang w:val="en-US" w:eastAsia="en-US"/>
                <w14:ligatures w14:val="none"/>
              </w:rPr>
              <w:t xml:space="preserve"> np</w:t>
            </w:r>
          </w:p>
          <w:p w14:paraId="3512676A"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matplotlib.pyplot </w:t>
            </w:r>
            <w:r w:rsidRPr="000E6546">
              <w:rPr>
                <w:rFonts w:ascii="Courier New" w:eastAsia="Times New Roman" w:hAnsi="Courier New" w:cs="Courier New"/>
                <w:color w:val="AF00DB"/>
                <w:kern w:val="0"/>
                <w:sz w:val="21"/>
                <w:szCs w:val="21"/>
                <w:lang w:val="en-US" w:eastAsia="en-US"/>
                <w14:ligatures w14:val="none"/>
              </w:rPr>
              <w:t>as</w:t>
            </w:r>
            <w:r w:rsidRPr="000E6546">
              <w:rPr>
                <w:rFonts w:ascii="Courier New" w:eastAsia="Times New Roman" w:hAnsi="Courier New" w:cs="Courier New"/>
                <w:color w:val="000000"/>
                <w:kern w:val="0"/>
                <w:sz w:val="21"/>
                <w:szCs w:val="21"/>
                <w:lang w:val="en-US" w:eastAsia="en-US"/>
                <w14:ligatures w14:val="none"/>
              </w:rPr>
              <w:t xml:space="preserve"> plt</w:t>
            </w:r>
          </w:p>
          <w:p w14:paraId="1E16190A"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from</w:t>
            </w:r>
            <w:r w:rsidRPr="000E6546">
              <w:rPr>
                <w:rFonts w:ascii="Courier New" w:eastAsia="Times New Roman" w:hAnsi="Courier New" w:cs="Courier New"/>
                <w:color w:val="000000"/>
                <w:kern w:val="0"/>
                <w:sz w:val="21"/>
                <w:szCs w:val="21"/>
                <w:lang w:val="en-US" w:eastAsia="en-US"/>
                <w14:ligatures w14:val="none"/>
              </w:rPr>
              <w:t xml:space="preserve"> sklearn.preprocessing </w:t>
            </w: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MinMaxScaler</w:t>
            </w:r>
          </w:p>
          <w:p w14:paraId="50CB4BB4"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lastRenderedPageBreak/>
              <w:t>from</w:t>
            </w:r>
            <w:r w:rsidRPr="000E6546">
              <w:rPr>
                <w:rFonts w:ascii="Courier New" w:eastAsia="Times New Roman" w:hAnsi="Courier New" w:cs="Courier New"/>
                <w:color w:val="000000"/>
                <w:kern w:val="0"/>
                <w:sz w:val="21"/>
                <w:szCs w:val="21"/>
                <w:lang w:val="en-US" w:eastAsia="en-US"/>
                <w14:ligatures w14:val="none"/>
              </w:rPr>
              <w:t xml:space="preserve"> keras.models </w:t>
            </w: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Sequential</w:t>
            </w:r>
          </w:p>
          <w:p w14:paraId="222425A3"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AF00DB"/>
                <w:kern w:val="0"/>
                <w:sz w:val="21"/>
                <w:szCs w:val="21"/>
                <w:lang w:val="en-US" w:eastAsia="en-US"/>
                <w14:ligatures w14:val="none"/>
              </w:rPr>
              <w:t>from</w:t>
            </w:r>
            <w:r w:rsidRPr="000E6546">
              <w:rPr>
                <w:rFonts w:ascii="Courier New" w:eastAsia="Times New Roman" w:hAnsi="Courier New" w:cs="Courier New"/>
                <w:color w:val="000000"/>
                <w:kern w:val="0"/>
                <w:sz w:val="21"/>
                <w:szCs w:val="21"/>
                <w:lang w:val="en-US" w:eastAsia="en-US"/>
                <w14:ligatures w14:val="none"/>
              </w:rPr>
              <w:t xml:space="preserve"> keras.layers </w:t>
            </w:r>
            <w:r w:rsidRPr="000E6546">
              <w:rPr>
                <w:rFonts w:ascii="Courier New" w:eastAsia="Times New Roman" w:hAnsi="Courier New" w:cs="Courier New"/>
                <w:color w:val="AF00DB"/>
                <w:kern w:val="0"/>
                <w:sz w:val="21"/>
                <w:szCs w:val="21"/>
                <w:lang w:val="en-US" w:eastAsia="en-US"/>
                <w14:ligatures w14:val="none"/>
              </w:rPr>
              <w:t>import</w:t>
            </w:r>
            <w:r w:rsidRPr="000E6546">
              <w:rPr>
                <w:rFonts w:ascii="Courier New" w:eastAsia="Times New Roman" w:hAnsi="Courier New" w:cs="Courier New"/>
                <w:color w:val="000000"/>
                <w:kern w:val="0"/>
                <w:sz w:val="21"/>
                <w:szCs w:val="21"/>
                <w:lang w:val="en-US" w:eastAsia="en-US"/>
                <w14:ligatures w14:val="none"/>
              </w:rPr>
              <w:t xml:space="preserve"> Dense, LSTM</w:t>
            </w:r>
          </w:p>
          <w:p w14:paraId="5FC4B19C" w14:textId="77777777" w:rsidR="00FE05CD" w:rsidRDefault="00FE05CD">
            <w:pPr>
              <w:spacing w:line="360" w:lineRule="auto"/>
              <w:jc w:val="center"/>
              <w:rPr>
                <w:rFonts w:cs="Times New Roman"/>
                <w:sz w:val="26"/>
                <w:szCs w:val="26"/>
              </w:rPr>
            </w:pPr>
            <w:r>
              <w:rPr>
                <w:rFonts w:cs="Times New Roman"/>
                <w:sz w:val="26"/>
                <w:szCs w:val="26"/>
              </w:rPr>
              <w:t>Step 1: import library</w:t>
            </w:r>
          </w:p>
        </w:tc>
      </w:tr>
      <w:tr w:rsidR="00FE05CD" w14:paraId="14B3DA66" w14:textId="77777777">
        <w:tc>
          <w:tcPr>
            <w:tcW w:w="9287" w:type="dxa"/>
          </w:tcPr>
          <w:p w14:paraId="4FF5D345" w14:textId="77777777" w:rsidR="00FE05CD" w:rsidRPr="000E654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E6546">
              <w:rPr>
                <w:rFonts w:ascii="Courier New" w:eastAsia="Times New Roman" w:hAnsi="Courier New" w:cs="Courier New"/>
                <w:color w:val="000000"/>
                <w:kern w:val="0"/>
                <w:sz w:val="21"/>
                <w:szCs w:val="21"/>
                <w:lang w:val="en-US" w:eastAsia="en-US"/>
                <w14:ligatures w14:val="none"/>
              </w:rPr>
              <w:lastRenderedPageBreak/>
              <w:t>data = pd.read_csv(</w:t>
            </w:r>
            <w:r w:rsidRPr="000E6546">
              <w:rPr>
                <w:rFonts w:ascii="Courier New" w:eastAsia="Times New Roman" w:hAnsi="Courier New" w:cs="Courier New"/>
                <w:color w:val="A31515"/>
                <w:kern w:val="0"/>
                <w:sz w:val="21"/>
                <w:szCs w:val="21"/>
                <w:lang w:val="en-US" w:eastAsia="en-US"/>
                <w14:ligatures w14:val="none"/>
              </w:rPr>
              <w:t>'/content/DOGE-USD.csv'</w:t>
            </w:r>
            <w:r w:rsidRPr="000E6546">
              <w:rPr>
                <w:rFonts w:ascii="Courier New" w:eastAsia="Times New Roman" w:hAnsi="Courier New" w:cs="Courier New"/>
                <w:color w:val="000000"/>
                <w:kern w:val="0"/>
                <w:sz w:val="21"/>
                <w:szCs w:val="21"/>
                <w:lang w:val="en-US" w:eastAsia="en-US"/>
                <w14:ligatures w14:val="none"/>
              </w:rPr>
              <w:t>)</w:t>
            </w:r>
          </w:p>
          <w:p w14:paraId="24B6D270" w14:textId="77777777" w:rsidR="00FE05CD" w:rsidRDefault="00FE05CD">
            <w:pPr>
              <w:spacing w:line="360" w:lineRule="auto"/>
              <w:jc w:val="center"/>
              <w:rPr>
                <w:rFonts w:cs="Times New Roman"/>
                <w:sz w:val="26"/>
                <w:szCs w:val="26"/>
              </w:rPr>
            </w:pPr>
            <w:r>
              <w:rPr>
                <w:rFonts w:cs="Times New Roman"/>
                <w:sz w:val="26"/>
                <w:szCs w:val="26"/>
              </w:rPr>
              <w:t>Step 2: Read data</w:t>
            </w:r>
          </w:p>
        </w:tc>
      </w:tr>
      <w:tr w:rsidR="00FE05CD" w14:paraId="6EA52FFA" w14:textId="77777777">
        <w:tc>
          <w:tcPr>
            <w:tcW w:w="9287" w:type="dxa"/>
          </w:tcPr>
          <w:p w14:paraId="52CE2803" w14:textId="77777777" w:rsidR="00FE05CD" w:rsidRPr="00B9259C"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timestamps = pd.to_datetime(data[</w:t>
            </w:r>
            <w:r w:rsidRPr="00B9259C">
              <w:rPr>
                <w:rFonts w:ascii="Courier New" w:eastAsia="Times New Roman" w:hAnsi="Courier New" w:cs="Courier New"/>
                <w:color w:val="A31515"/>
                <w:kern w:val="0"/>
                <w:sz w:val="21"/>
                <w:szCs w:val="21"/>
                <w:lang w:val="en-US" w:eastAsia="en-US"/>
                <w14:ligatures w14:val="none"/>
              </w:rPr>
              <w:t>'Date'</w:t>
            </w:r>
            <w:r w:rsidRPr="00B9259C">
              <w:rPr>
                <w:rFonts w:ascii="Courier New" w:eastAsia="Times New Roman" w:hAnsi="Courier New" w:cs="Courier New"/>
                <w:color w:val="000000"/>
                <w:kern w:val="0"/>
                <w:sz w:val="21"/>
                <w:szCs w:val="21"/>
                <w:lang w:val="en-US" w:eastAsia="en-US"/>
                <w14:ligatures w14:val="none"/>
              </w:rPr>
              <w:t>])</w:t>
            </w:r>
          </w:p>
          <w:p w14:paraId="49E1D454" w14:textId="77777777" w:rsidR="00FE05CD"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prices = data[</w:t>
            </w:r>
            <w:r w:rsidRPr="00B9259C">
              <w:rPr>
                <w:rFonts w:ascii="Courier New" w:eastAsia="Times New Roman" w:hAnsi="Courier New" w:cs="Courier New"/>
                <w:color w:val="A31515"/>
                <w:kern w:val="0"/>
                <w:sz w:val="21"/>
                <w:szCs w:val="21"/>
                <w:lang w:val="en-US" w:eastAsia="en-US"/>
                <w14:ligatures w14:val="none"/>
              </w:rPr>
              <w:t>'Close'</w:t>
            </w:r>
            <w:r w:rsidRPr="00B9259C">
              <w:rPr>
                <w:rFonts w:ascii="Courier New" w:eastAsia="Times New Roman" w:hAnsi="Courier New" w:cs="Courier New"/>
                <w:color w:val="000000"/>
                <w:kern w:val="0"/>
                <w:sz w:val="21"/>
                <w:szCs w:val="21"/>
                <w:lang w:val="en-US" w:eastAsia="en-US"/>
                <w14:ligatures w14:val="none"/>
              </w:rPr>
              <w:t>]</w:t>
            </w:r>
          </w:p>
          <w:p w14:paraId="779B812A" w14:textId="77777777" w:rsidR="00FE05CD" w:rsidRPr="00B9259C"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scaler = MinMaxScaler()</w:t>
            </w:r>
          </w:p>
          <w:p w14:paraId="23B7229E" w14:textId="77777777" w:rsidR="00FE05CD" w:rsidRPr="00B9259C"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9259C">
              <w:rPr>
                <w:rFonts w:ascii="Courier New" w:eastAsia="Times New Roman" w:hAnsi="Courier New" w:cs="Courier New"/>
                <w:color w:val="000000"/>
                <w:kern w:val="0"/>
                <w:sz w:val="21"/>
                <w:szCs w:val="21"/>
                <w:lang w:val="en-US" w:eastAsia="en-US"/>
                <w14:ligatures w14:val="none"/>
              </w:rPr>
              <w:t>scaled_prices = scaler.fit_transform(prices.values.reshape(</w:t>
            </w:r>
            <w:r w:rsidRPr="00B9259C">
              <w:rPr>
                <w:rFonts w:ascii="Courier New" w:eastAsia="Times New Roman" w:hAnsi="Courier New" w:cs="Courier New"/>
                <w:color w:val="098156"/>
                <w:kern w:val="0"/>
                <w:sz w:val="21"/>
                <w:szCs w:val="21"/>
                <w:lang w:val="en-US" w:eastAsia="en-US"/>
                <w14:ligatures w14:val="none"/>
              </w:rPr>
              <w:t>-1</w:t>
            </w:r>
            <w:r w:rsidRPr="00B9259C">
              <w:rPr>
                <w:rFonts w:ascii="Courier New" w:eastAsia="Times New Roman" w:hAnsi="Courier New" w:cs="Courier New"/>
                <w:color w:val="000000"/>
                <w:kern w:val="0"/>
                <w:sz w:val="21"/>
                <w:szCs w:val="21"/>
                <w:lang w:val="en-US" w:eastAsia="en-US"/>
                <w14:ligatures w14:val="none"/>
              </w:rPr>
              <w:t xml:space="preserve">, </w:t>
            </w:r>
            <w:r w:rsidRPr="00B9259C">
              <w:rPr>
                <w:rFonts w:ascii="Courier New" w:eastAsia="Times New Roman" w:hAnsi="Courier New" w:cs="Courier New"/>
                <w:color w:val="098156"/>
                <w:kern w:val="0"/>
                <w:sz w:val="21"/>
                <w:szCs w:val="21"/>
                <w:lang w:val="en-US" w:eastAsia="en-US"/>
                <w14:ligatures w14:val="none"/>
              </w:rPr>
              <w:t>1</w:t>
            </w:r>
            <w:r w:rsidRPr="00B9259C">
              <w:rPr>
                <w:rFonts w:ascii="Courier New" w:eastAsia="Times New Roman" w:hAnsi="Courier New" w:cs="Courier New"/>
                <w:color w:val="000000"/>
                <w:kern w:val="0"/>
                <w:sz w:val="21"/>
                <w:szCs w:val="21"/>
                <w:lang w:val="en-US" w:eastAsia="en-US"/>
                <w14:ligatures w14:val="none"/>
              </w:rPr>
              <w:t>))</w:t>
            </w:r>
          </w:p>
          <w:p w14:paraId="43B7D2B4" w14:textId="77777777" w:rsidR="00FE05CD" w:rsidRPr="00B9259C"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7E1B0BEB" w14:textId="77777777" w:rsidR="00FE05CD" w:rsidRDefault="00FE05CD">
            <w:pPr>
              <w:spacing w:line="360" w:lineRule="auto"/>
              <w:jc w:val="center"/>
              <w:rPr>
                <w:rFonts w:cs="Times New Roman"/>
                <w:sz w:val="26"/>
                <w:szCs w:val="26"/>
              </w:rPr>
            </w:pPr>
            <w:r>
              <w:rPr>
                <w:rFonts w:cs="Times New Roman"/>
                <w:sz w:val="26"/>
                <w:szCs w:val="26"/>
              </w:rPr>
              <w:t>Step 3: Scale data</w:t>
            </w:r>
          </w:p>
        </w:tc>
      </w:tr>
      <w:tr w:rsidR="00FE05CD" w14:paraId="5EA08B56" w14:textId="77777777">
        <w:tc>
          <w:tcPr>
            <w:tcW w:w="9287" w:type="dxa"/>
          </w:tcPr>
          <w:p w14:paraId="522E8287" w14:textId="2DAFA225"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 xml:space="preserve">train_size = </w:t>
            </w:r>
            <w:r w:rsidRPr="00FF58CB">
              <w:rPr>
                <w:rFonts w:ascii="Courier New" w:eastAsia="Times New Roman" w:hAnsi="Courier New" w:cs="Courier New"/>
                <w:color w:val="257693"/>
                <w:kern w:val="0"/>
                <w:sz w:val="21"/>
                <w:szCs w:val="21"/>
                <w:lang w:val="en-US" w:eastAsia="en-US"/>
                <w14:ligatures w14:val="none"/>
              </w:rPr>
              <w:t>int</w:t>
            </w:r>
            <w:r w:rsidRPr="00FF58CB">
              <w:rPr>
                <w:rFonts w:ascii="Courier New" w:eastAsia="Times New Roman" w:hAnsi="Courier New" w:cs="Courier New"/>
                <w:color w:val="000000"/>
                <w:kern w:val="0"/>
                <w:sz w:val="21"/>
                <w:szCs w:val="21"/>
                <w:lang w:val="en-US" w:eastAsia="en-US"/>
                <w14:ligatures w14:val="none"/>
              </w:rPr>
              <w:t>(</w:t>
            </w:r>
            <w:r w:rsidRPr="00FF58CB">
              <w:rPr>
                <w:rFonts w:ascii="Courier New" w:eastAsia="Times New Roman" w:hAnsi="Courier New" w:cs="Courier New"/>
                <w:color w:val="795E26"/>
                <w:kern w:val="0"/>
                <w:sz w:val="21"/>
                <w:szCs w:val="21"/>
                <w:lang w:val="en-US" w:eastAsia="en-US"/>
                <w14:ligatures w14:val="none"/>
              </w:rPr>
              <w:t>len</w:t>
            </w:r>
            <w:r w:rsidRPr="00FF58CB">
              <w:rPr>
                <w:rFonts w:ascii="Courier New" w:eastAsia="Times New Roman" w:hAnsi="Courier New" w:cs="Courier New"/>
                <w:color w:val="000000"/>
                <w:kern w:val="0"/>
                <w:sz w:val="21"/>
                <w:szCs w:val="21"/>
                <w:lang w:val="en-US" w:eastAsia="en-US"/>
                <w14:ligatures w14:val="none"/>
              </w:rPr>
              <w:t xml:space="preserve">(scaled_prices) * </w:t>
            </w:r>
            <w:r w:rsidRPr="00FF58CB">
              <w:rPr>
                <w:rFonts w:ascii="Courier New" w:eastAsia="Times New Roman" w:hAnsi="Courier New" w:cs="Courier New"/>
                <w:color w:val="098156"/>
                <w:kern w:val="0"/>
                <w:sz w:val="21"/>
                <w:szCs w:val="21"/>
                <w:lang w:val="en-US" w:eastAsia="en-US"/>
                <w14:ligatures w14:val="none"/>
              </w:rPr>
              <w:t>0.</w:t>
            </w:r>
            <w:r w:rsidR="00BF3C59">
              <w:rPr>
                <w:rFonts w:ascii="Courier New" w:eastAsia="Times New Roman" w:hAnsi="Courier New" w:cs="Courier New"/>
                <w:color w:val="098156"/>
                <w:kern w:val="0"/>
                <w:sz w:val="21"/>
                <w:szCs w:val="21"/>
                <w:lang w:val="en-US" w:eastAsia="en-US"/>
                <w14:ligatures w14:val="none"/>
              </w:rPr>
              <w:t>6</w:t>
            </w:r>
            <w:r w:rsidRPr="00FF58CB">
              <w:rPr>
                <w:rFonts w:ascii="Courier New" w:eastAsia="Times New Roman" w:hAnsi="Courier New" w:cs="Courier New"/>
                <w:color w:val="000000"/>
                <w:kern w:val="0"/>
                <w:sz w:val="21"/>
                <w:szCs w:val="21"/>
                <w:lang w:val="en-US" w:eastAsia="en-US"/>
                <w14:ligatures w14:val="none"/>
              </w:rPr>
              <w:t>)</w:t>
            </w:r>
          </w:p>
          <w:p w14:paraId="5D5266DC"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 xml:space="preserve">test_size = </w:t>
            </w:r>
            <w:r w:rsidRPr="00FF58CB">
              <w:rPr>
                <w:rFonts w:ascii="Courier New" w:eastAsia="Times New Roman" w:hAnsi="Courier New" w:cs="Courier New"/>
                <w:color w:val="257693"/>
                <w:kern w:val="0"/>
                <w:sz w:val="21"/>
                <w:szCs w:val="21"/>
                <w:lang w:val="en-US" w:eastAsia="en-US"/>
                <w14:ligatures w14:val="none"/>
              </w:rPr>
              <w:t>int</w:t>
            </w:r>
            <w:r w:rsidRPr="00FF58CB">
              <w:rPr>
                <w:rFonts w:ascii="Courier New" w:eastAsia="Times New Roman" w:hAnsi="Courier New" w:cs="Courier New"/>
                <w:color w:val="000000"/>
                <w:kern w:val="0"/>
                <w:sz w:val="21"/>
                <w:szCs w:val="21"/>
                <w:lang w:val="en-US" w:eastAsia="en-US"/>
                <w14:ligatures w14:val="none"/>
              </w:rPr>
              <w:t>(</w:t>
            </w:r>
            <w:r w:rsidRPr="00FF58CB">
              <w:rPr>
                <w:rFonts w:ascii="Courier New" w:eastAsia="Times New Roman" w:hAnsi="Courier New" w:cs="Courier New"/>
                <w:color w:val="795E26"/>
                <w:kern w:val="0"/>
                <w:sz w:val="21"/>
                <w:szCs w:val="21"/>
                <w:lang w:val="en-US" w:eastAsia="en-US"/>
                <w14:ligatures w14:val="none"/>
              </w:rPr>
              <w:t>len</w:t>
            </w:r>
            <w:r w:rsidRPr="00FF58CB">
              <w:rPr>
                <w:rFonts w:ascii="Courier New" w:eastAsia="Times New Roman" w:hAnsi="Courier New" w:cs="Courier New"/>
                <w:color w:val="000000"/>
                <w:kern w:val="0"/>
                <w:sz w:val="21"/>
                <w:szCs w:val="21"/>
                <w:lang w:val="en-US" w:eastAsia="en-US"/>
                <w14:ligatures w14:val="none"/>
              </w:rPr>
              <w:t xml:space="preserve">(scaled_prices) * </w:t>
            </w:r>
            <w:r w:rsidRPr="00FF58CB">
              <w:rPr>
                <w:rFonts w:ascii="Courier New" w:eastAsia="Times New Roman" w:hAnsi="Courier New" w:cs="Courier New"/>
                <w:color w:val="098156"/>
                <w:kern w:val="0"/>
                <w:sz w:val="21"/>
                <w:szCs w:val="21"/>
                <w:lang w:val="en-US" w:eastAsia="en-US"/>
                <w14:ligatures w14:val="none"/>
              </w:rPr>
              <w:t>0.2</w:t>
            </w:r>
            <w:r w:rsidRPr="00FF58CB">
              <w:rPr>
                <w:rFonts w:ascii="Courier New" w:eastAsia="Times New Roman" w:hAnsi="Courier New" w:cs="Courier New"/>
                <w:color w:val="000000"/>
                <w:kern w:val="0"/>
                <w:sz w:val="21"/>
                <w:szCs w:val="21"/>
                <w:lang w:val="en-US" w:eastAsia="en-US"/>
                <w14:ligatures w14:val="none"/>
              </w:rPr>
              <w:t>)</w:t>
            </w:r>
          </w:p>
          <w:p w14:paraId="3D40DC64"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 xml:space="preserve">validate_size = </w:t>
            </w:r>
            <w:r w:rsidRPr="00FF58CB">
              <w:rPr>
                <w:rFonts w:ascii="Courier New" w:eastAsia="Times New Roman" w:hAnsi="Courier New" w:cs="Courier New"/>
                <w:color w:val="795E26"/>
                <w:kern w:val="0"/>
                <w:sz w:val="21"/>
                <w:szCs w:val="21"/>
                <w:lang w:val="en-US" w:eastAsia="en-US"/>
                <w14:ligatures w14:val="none"/>
              </w:rPr>
              <w:t>len</w:t>
            </w:r>
            <w:r w:rsidRPr="00FF58CB">
              <w:rPr>
                <w:rFonts w:ascii="Courier New" w:eastAsia="Times New Roman" w:hAnsi="Courier New" w:cs="Courier New"/>
                <w:color w:val="000000"/>
                <w:kern w:val="0"/>
                <w:sz w:val="21"/>
                <w:szCs w:val="21"/>
                <w:lang w:val="en-US" w:eastAsia="en-US"/>
                <w14:ligatures w14:val="none"/>
              </w:rPr>
              <w:t>(scaled_prices) - train_size - test_size</w:t>
            </w:r>
          </w:p>
          <w:p w14:paraId="7C53B354"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321396E7"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train_data = scaled_prices[:train_size]</w:t>
            </w:r>
          </w:p>
          <w:p w14:paraId="3490D949"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test_data = scaled_prices[train_size:train_size+test_size]</w:t>
            </w:r>
          </w:p>
          <w:p w14:paraId="33EC964B" w14:textId="77777777" w:rsidR="00FE05CD" w:rsidRPr="00FF58CB"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F58CB">
              <w:rPr>
                <w:rFonts w:ascii="Courier New" w:eastAsia="Times New Roman" w:hAnsi="Courier New" w:cs="Courier New"/>
                <w:color w:val="000000"/>
                <w:kern w:val="0"/>
                <w:sz w:val="21"/>
                <w:szCs w:val="21"/>
                <w:lang w:val="en-US" w:eastAsia="en-US"/>
                <w14:ligatures w14:val="none"/>
              </w:rPr>
              <w:t>validate_data = scaled_prices[train_size+test_size:]</w:t>
            </w:r>
          </w:p>
          <w:p w14:paraId="164E8DBF" w14:textId="77777777" w:rsidR="00FE05CD" w:rsidRDefault="00FE05CD">
            <w:pPr>
              <w:spacing w:line="360" w:lineRule="auto"/>
              <w:jc w:val="center"/>
              <w:rPr>
                <w:rFonts w:cs="Times New Roman"/>
                <w:sz w:val="26"/>
                <w:szCs w:val="26"/>
              </w:rPr>
            </w:pPr>
            <w:r>
              <w:rPr>
                <w:rFonts w:cs="Times New Roman"/>
                <w:sz w:val="26"/>
                <w:szCs w:val="26"/>
              </w:rPr>
              <w:t>Step 4: Separate train, test, validate</w:t>
            </w:r>
          </w:p>
        </w:tc>
      </w:tr>
      <w:tr w:rsidR="00FE05CD" w14:paraId="5B169089" w14:textId="77777777">
        <w:tc>
          <w:tcPr>
            <w:tcW w:w="9287" w:type="dxa"/>
          </w:tcPr>
          <w:p w14:paraId="500E4FDD"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FF"/>
                <w:kern w:val="0"/>
                <w:sz w:val="21"/>
                <w:szCs w:val="21"/>
                <w:lang w:val="en-US" w:eastAsia="en-US"/>
                <w14:ligatures w14:val="none"/>
              </w:rPr>
              <w:t>def</w:t>
            </w: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795E26"/>
                <w:kern w:val="0"/>
                <w:sz w:val="21"/>
                <w:szCs w:val="21"/>
                <w:lang w:val="en-US" w:eastAsia="en-US"/>
                <w14:ligatures w14:val="none"/>
              </w:rPr>
              <w:t>create_time_series</w:t>
            </w:r>
            <w:r w:rsidRPr="00630AD6">
              <w:rPr>
                <w:rFonts w:ascii="Courier New" w:eastAsia="Times New Roman" w:hAnsi="Courier New" w:cs="Courier New"/>
                <w:color w:val="000000"/>
                <w:kern w:val="0"/>
                <w:sz w:val="21"/>
                <w:szCs w:val="21"/>
                <w:lang w:val="en-US" w:eastAsia="en-US"/>
                <w14:ligatures w14:val="none"/>
              </w:rPr>
              <w:t>(</w:t>
            </w:r>
            <w:r w:rsidRPr="00630AD6">
              <w:rPr>
                <w:rFonts w:ascii="Courier New" w:eastAsia="Times New Roman" w:hAnsi="Courier New" w:cs="Courier New"/>
                <w:color w:val="001080"/>
                <w:kern w:val="0"/>
                <w:sz w:val="21"/>
                <w:szCs w:val="21"/>
                <w:lang w:val="en-US" w:eastAsia="en-US"/>
                <w14:ligatures w14:val="none"/>
              </w:rPr>
              <w:t>data</w:t>
            </w: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001080"/>
                <w:kern w:val="0"/>
                <w:sz w:val="21"/>
                <w:szCs w:val="21"/>
                <w:lang w:val="en-US" w:eastAsia="en-US"/>
                <w14:ligatures w14:val="none"/>
              </w:rPr>
              <w:t>time_steps</w:t>
            </w:r>
            <w:r w:rsidRPr="00630AD6">
              <w:rPr>
                <w:rFonts w:ascii="Courier New" w:eastAsia="Times New Roman" w:hAnsi="Courier New" w:cs="Courier New"/>
                <w:color w:val="000000"/>
                <w:kern w:val="0"/>
                <w:sz w:val="21"/>
                <w:szCs w:val="21"/>
                <w:lang w:val="en-US" w:eastAsia="en-US"/>
                <w14:ligatures w14:val="none"/>
              </w:rPr>
              <w:t>):</w:t>
            </w:r>
          </w:p>
          <w:p w14:paraId="501AA128"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 y = [], []</w:t>
            </w:r>
          </w:p>
          <w:p w14:paraId="28A56D80"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AF00DB"/>
                <w:kern w:val="0"/>
                <w:sz w:val="21"/>
                <w:szCs w:val="21"/>
                <w:lang w:val="en-US" w:eastAsia="en-US"/>
                <w14:ligatures w14:val="none"/>
              </w:rPr>
              <w:t>for</w:t>
            </w:r>
            <w:r w:rsidRPr="00630AD6">
              <w:rPr>
                <w:rFonts w:ascii="Courier New" w:eastAsia="Times New Roman" w:hAnsi="Courier New" w:cs="Courier New"/>
                <w:color w:val="000000"/>
                <w:kern w:val="0"/>
                <w:sz w:val="21"/>
                <w:szCs w:val="21"/>
                <w:lang w:val="en-US" w:eastAsia="en-US"/>
                <w14:ligatures w14:val="none"/>
              </w:rPr>
              <w:t xml:space="preserve"> i </w:t>
            </w:r>
            <w:r w:rsidRPr="00630AD6">
              <w:rPr>
                <w:rFonts w:ascii="Courier New" w:eastAsia="Times New Roman" w:hAnsi="Courier New" w:cs="Courier New"/>
                <w:color w:val="0000FF"/>
                <w:kern w:val="0"/>
                <w:sz w:val="21"/>
                <w:szCs w:val="21"/>
                <w:lang w:val="en-US" w:eastAsia="en-US"/>
                <w14:ligatures w14:val="none"/>
              </w:rPr>
              <w:t>in</w:t>
            </w: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795E26"/>
                <w:kern w:val="0"/>
                <w:sz w:val="21"/>
                <w:szCs w:val="21"/>
                <w:lang w:val="en-US" w:eastAsia="en-US"/>
                <w14:ligatures w14:val="none"/>
              </w:rPr>
              <w:t>range</w:t>
            </w:r>
            <w:r w:rsidRPr="00630AD6">
              <w:rPr>
                <w:rFonts w:ascii="Courier New" w:eastAsia="Times New Roman" w:hAnsi="Courier New" w:cs="Courier New"/>
                <w:color w:val="000000"/>
                <w:kern w:val="0"/>
                <w:sz w:val="21"/>
                <w:szCs w:val="21"/>
                <w:lang w:val="en-US" w:eastAsia="en-US"/>
                <w14:ligatures w14:val="none"/>
              </w:rPr>
              <w:t>(</w:t>
            </w:r>
            <w:r w:rsidRPr="00630AD6">
              <w:rPr>
                <w:rFonts w:ascii="Courier New" w:eastAsia="Times New Roman" w:hAnsi="Courier New" w:cs="Courier New"/>
                <w:color w:val="795E26"/>
                <w:kern w:val="0"/>
                <w:sz w:val="21"/>
                <w:szCs w:val="21"/>
                <w:lang w:val="en-US" w:eastAsia="en-US"/>
                <w14:ligatures w14:val="none"/>
              </w:rPr>
              <w:t>len</w:t>
            </w:r>
            <w:r w:rsidRPr="00630AD6">
              <w:rPr>
                <w:rFonts w:ascii="Courier New" w:eastAsia="Times New Roman" w:hAnsi="Courier New" w:cs="Courier New"/>
                <w:color w:val="000000"/>
                <w:kern w:val="0"/>
                <w:sz w:val="21"/>
                <w:szCs w:val="21"/>
                <w:lang w:val="en-US" w:eastAsia="en-US"/>
                <w14:ligatures w14:val="none"/>
              </w:rPr>
              <w:t>(data) - time_steps):</w:t>
            </w:r>
          </w:p>
          <w:p w14:paraId="6D66858A"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X.append(data[i:i+time_steps])</w:t>
            </w:r>
          </w:p>
          <w:p w14:paraId="111DE843"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y.append(data[i+time_steps])</w:t>
            </w:r>
          </w:p>
          <w:p w14:paraId="4363FFD2"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ml:space="preserve">    </w:t>
            </w:r>
            <w:r w:rsidRPr="00630AD6">
              <w:rPr>
                <w:rFonts w:ascii="Courier New" w:eastAsia="Times New Roman" w:hAnsi="Courier New" w:cs="Courier New"/>
                <w:color w:val="AF00DB"/>
                <w:kern w:val="0"/>
                <w:sz w:val="21"/>
                <w:szCs w:val="21"/>
                <w:lang w:val="en-US" w:eastAsia="en-US"/>
                <w14:ligatures w14:val="none"/>
              </w:rPr>
              <w:t>return</w:t>
            </w:r>
            <w:r w:rsidRPr="00630AD6">
              <w:rPr>
                <w:rFonts w:ascii="Courier New" w:eastAsia="Times New Roman" w:hAnsi="Courier New" w:cs="Courier New"/>
                <w:color w:val="000000"/>
                <w:kern w:val="0"/>
                <w:sz w:val="21"/>
                <w:szCs w:val="21"/>
                <w:lang w:val="en-US" w:eastAsia="en-US"/>
                <w14:ligatures w14:val="none"/>
              </w:rPr>
              <w:t xml:space="preserve"> np.array(X), np.array(y)</w:t>
            </w:r>
          </w:p>
          <w:p w14:paraId="6E59FEF1"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0D9653B9" w14:textId="77777777" w:rsidR="00FE05CD" w:rsidRDefault="00FE05CD">
            <w:pPr>
              <w:spacing w:line="360" w:lineRule="auto"/>
              <w:jc w:val="center"/>
              <w:rPr>
                <w:rFonts w:cs="Times New Roman"/>
                <w:sz w:val="26"/>
                <w:szCs w:val="26"/>
              </w:rPr>
            </w:pPr>
            <w:r>
              <w:rPr>
                <w:rFonts w:cs="Times New Roman"/>
                <w:sz w:val="26"/>
                <w:szCs w:val="26"/>
              </w:rPr>
              <w:t>Step 5: Create function create_time</w:t>
            </w:r>
            <w:r>
              <w:rPr>
                <w:rFonts w:cs="Times New Roman"/>
                <w:sz w:val="26"/>
                <w:szCs w:val="26"/>
                <w:lang w:val="vi-VN"/>
              </w:rPr>
              <w:t>_series</w:t>
            </w:r>
            <w:r>
              <w:rPr>
                <w:rFonts w:cs="Times New Roman"/>
                <w:sz w:val="26"/>
                <w:szCs w:val="26"/>
              </w:rPr>
              <w:t xml:space="preserve"> with time_step</w:t>
            </w:r>
          </w:p>
        </w:tc>
      </w:tr>
      <w:tr w:rsidR="00FE05CD" w14:paraId="65891DD9" w14:textId="77777777">
        <w:tc>
          <w:tcPr>
            <w:tcW w:w="9287" w:type="dxa"/>
          </w:tcPr>
          <w:p w14:paraId="0BB3B7AE"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 xml:space="preserve">time_steps = </w:t>
            </w:r>
            <w:r w:rsidRPr="00630AD6">
              <w:rPr>
                <w:rFonts w:ascii="Courier New" w:eastAsia="Times New Roman" w:hAnsi="Courier New" w:cs="Courier New"/>
                <w:color w:val="098156"/>
                <w:kern w:val="0"/>
                <w:sz w:val="21"/>
                <w:szCs w:val="21"/>
                <w:lang w:val="en-US" w:eastAsia="en-US"/>
                <w14:ligatures w14:val="none"/>
              </w:rPr>
              <w:t>100</w:t>
            </w:r>
            <w:r w:rsidRPr="00630AD6">
              <w:rPr>
                <w:rFonts w:ascii="Courier New" w:eastAsia="Times New Roman" w:hAnsi="Courier New" w:cs="Courier New"/>
                <w:color w:val="000000"/>
                <w:kern w:val="0"/>
                <w:sz w:val="21"/>
                <w:szCs w:val="21"/>
                <w:lang w:val="en-US" w:eastAsia="en-US"/>
                <w14:ligatures w14:val="none"/>
              </w:rPr>
              <w:t xml:space="preserve">  </w:t>
            </w:r>
          </w:p>
          <w:p w14:paraId="089A54DF"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X_train, y_train = create_time_series(train_data, time_steps)</w:t>
            </w:r>
          </w:p>
          <w:p w14:paraId="23B6AD81"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X_test, y_test = create_time_series(test_data, time_steps)</w:t>
            </w:r>
          </w:p>
          <w:p w14:paraId="322AF412" w14:textId="77777777" w:rsidR="00FE05CD" w:rsidRPr="00630AD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630AD6">
              <w:rPr>
                <w:rFonts w:ascii="Courier New" w:eastAsia="Times New Roman" w:hAnsi="Courier New" w:cs="Courier New"/>
                <w:color w:val="000000"/>
                <w:kern w:val="0"/>
                <w:sz w:val="21"/>
                <w:szCs w:val="21"/>
                <w:lang w:val="en-US" w:eastAsia="en-US"/>
                <w14:ligatures w14:val="none"/>
              </w:rPr>
              <w:t>X_validate, y_validate = create_time_series(validate_data, time_steps)</w:t>
            </w:r>
          </w:p>
          <w:p w14:paraId="34E237F2" w14:textId="77777777" w:rsidR="00FE05CD" w:rsidRDefault="00FE05CD">
            <w:pPr>
              <w:spacing w:line="360" w:lineRule="auto"/>
              <w:jc w:val="center"/>
              <w:rPr>
                <w:rFonts w:cs="Times New Roman"/>
                <w:sz w:val="26"/>
                <w:szCs w:val="26"/>
              </w:rPr>
            </w:pPr>
            <w:r>
              <w:rPr>
                <w:rFonts w:cs="Times New Roman"/>
                <w:sz w:val="26"/>
                <w:szCs w:val="26"/>
              </w:rPr>
              <w:t>Step 6: Create dataset with time_step = 100</w:t>
            </w:r>
          </w:p>
        </w:tc>
      </w:tr>
      <w:tr w:rsidR="00FE05CD" w14:paraId="1ACD6152" w14:textId="77777777">
        <w:tc>
          <w:tcPr>
            <w:tcW w:w="9287" w:type="dxa"/>
          </w:tcPr>
          <w:p w14:paraId="584AECFD" w14:textId="77777777" w:rsidR="00FE05CD" w:rsidRPr="00834CB8"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34CB8">
              <w:rPr>
                <w:rFonts w:ascii="Courier New" w:eastAsia="Times New Roman" w:hAnsi="Courier New" w:cs="Courier New"/>
                <w:color w:val="000000"/>
                <w:kern w:val="0"/>
                <w:sz w:val="21"/>
                <w:szCs w:val="21"/>
                <w:lang w:val="en-US" w:eastAsia="en-US"/>
                <w14:ligatures w14:val="none"/>
              </w:rPr>
              <w:t>X_train = X_train.reshape(X_train.shape[</w:t>
            </w:r>
            <w:r w:rsidRPr="00834CB8">
              <w:rPr>
                <w:rFonts w:ascii="Courier New" w:eastAsia="Times New Roman" w:hAnsi="Courier New" w:cs="Courier New"/>
                <w:color w:val="098156"/>
                <w:kern w:val="0"/>
                <w:sz w:val="21"/>
                <w:szCs w:val="21"/>
                <w:lang w:val="en-US" w:eastAsia="en-US"/>
                <w14:ligatures w14:val="none"/>
              </w:rPr>
              <w:t>0</w:t>
            </w:r>
            <w:r w:rsidRPr="00834CB8">
              <w:rPr>
                <w:rFonts w:ascii="Courier New" w:eastAsia="Times New Roman" w:hAnsi="Courier New" w:cs="Courier New"/>
                <w:color w:val="000000"/>
                <w:kern w:val="0"/>
                <w:sz w:val="21"/>
                <w:szCs w:val="21"/>
                <w:lang w:val="en-US" w:eastAsia="en-US"/>
                <w14:ligatures w14:val="none"/>
              </w:rPr>
              <w:t>], X_train.shape[</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 xml:space="preserve">], </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w:t>
            </w:r>
          </w:p>
          <w:p w14:paraId="4D7299F9" w14:textId="77777777" w:rsidR="00FE05CD" w:rsidRPr="00834CB8"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34CB8">
              <w:rPr>
                <w:rFonts w:ascii="Courier New" w:eastAsia="Times New Roman" w:hAnsi="Courier New" w:cs="Courier New"/>
                <w:color w:val="000000"/>
                <w:kern w:val="0"/>
                <w:sz w:val="21"/>
                <w:szCs w:val="21"/>
                <w:lang w:val="en-US" w:eastAsia="en-US"/>
                <w14:ligatures w14:val="none"/>
              </w:rPr>
              <w:t>X_test = X_test.reshape(X_test.shape[</w:t>
            </w:r>
            <w:r w:rsidRPr="00834CB8">
              <w:rPr>
                <w:rFonts w:ascii="Courier New" w:eastAsia="Times New Roman" w:hAnsi="Courier New" w:cs="Courier New"/>
                <w:color w:val="098156"/>
                <w:kern w:val="0"/>
                <w:sz w:val="21"/>
                <w:szCs w:val="21"/>
                <w:lang w:val="en-US" w:eastAsia="en-US"/>
                <w14:ligatures w14:val="none"/>
              </w:rPr>
              <w:t>0</w:t>
            </w:r>
            <w:r w:rsidRPr="00834CB8">
              <w:rPr>
                <w:rFonts w:ascii="Courier New" w:eastAsia="Times New Roman" w:hAnsi="Courier New" w:cs="Courier New"/>
                <w:color w:val="000000"/>
                <w:kern w:val="0"/>
                <w:sz w:val="21"/>
                <w:szCs w:val="21"/>
                <w:lang w:val="en-US" w:eastAsia="en-US"/>
                <w14:ligatures w14:val="none"/>
              </w:rPr>
              <w:t>], X_test.shape[</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 xml:space="preserve">], </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w:t>
            </w:r>
          </w:p>
          <w:p w14:paraId="4089CD28" w14:textId="77777777" w:rsidR="00FE05CD" w:rsidRPr="00834CB8"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34CB8">
              <w:rPr>
                <w:rFonts w:ascii="Courier New" w:eastAsia="Times New Roman" w:hAnsi="Courier New" w:cs="Courier New"/>
                <w:color w:val="000000"/>
                <w:kern w:val="0"/>
                <w:sz w:val="21"/>
                <w:szCs w:val="21"/>
                <w:lang w:val="en-US" w:eastAsia="en-US"/>
                <w14:ligatures w14:val="none"/>
              </w:rPr>
              <w:t>X_validate = X_validate.reshape(X_validate.shape[</w:t>
            </w:r>
            <w:r w:rsidRPr="00834CB8">
              <w:rPr>
                <w:rFonts w:ascii="Courier New" w:eastAsia="Times New Roman" w:hAnsi="Courier New" w:cs="Courier New"/>
                <w:color w:val="098156"/>
                <w:kern w:val="0"/>
                <w:sz w:val="21"/>
                <w:szCs w:val="21"/>
                <w:lang w:val="en-US" w:eastAsia="en-US"/>
                <w14:ligatures w14:val="none"/>
              </w:rPr>
              <w:t>0</w:t>
            </w:r>
            <w:r w:rsidRPr="00834CB8">
              <w:rPr>
                <w:rFonts w:ascii="Courier New" w:eastAsia="Times New Roman" w:hAnsi="Courier New" w:cs="Courier New"/>
                <w:color w:val="000000"/>
                <w:kern w:val="0"/>
                <w:sz w:val="21"/>
                <w:szCs w:val="21"/>
                <w:lang w:val="en-US" w:eastAsia="en-US"/>
                <w14:ligatures w14:val="none"/>
              </w:rPr>
              <w:t>], X_validate.shape[</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 xml:space="preserve">], </w:t>
            </w:r>
            <w:r w:rsidRPr="00834CB8">
              <w:rPr>
                <w:rFonts w:ascii="Courier New" w:eastAsia="Times New Roman" w:hAnsi="Courier New" w:cs="Courier New"/>
                <w:color w:val="098156"/>
                <w:kern w:val="0"/>
                <w:sz w:val="21"/>
                <w:szCs w:val="21"/>
                <w:lang w:val="en-US" w:eastAsia="en-US"/>
                <w14:ligatures w14:val="none"/>
              </w:rPr>
              <w:t>1</w:t>
            </w:r>
            <w:r w:rsidRPr="00834CB8">
              <w:rPr>
                <w:rFonts w:ascii="Courier New" w:eastAsia="Times New Roman" w:hAnsi="Courier New" w:cs="Courier New"/>
                <w:color w:val="000000"/>
                <w:kern w:val="0"/>
                <w:sz w:val="21"/>
                <w:szCs w:val="21"/>
                <w:lang w:val="en-US" w:eastAsia="en-US"/>
                <w14:ligatures w14:val="none"/>
              </w:rPr>
              <w:t>)</w:t>
            </w:r>
          </w:p>
          <w:p w14:paraId="0190605C" w14:textId="77777777" w:rsidR="00FE05CD" w:rsidRDefault="00FE05CD">
            <w:pPr>
              <w:spacing w:line="360" w:lineRule="auto"/>
              <w:jc w:val="center"/>
              <w:rPr>
                <w:rFonts w:cs="Times New Roman"/>
                <w:sz w:val="26"/>
                <w:szCs w:val="26"/>
              </w:rPr>
            </w:pPr>
            <w:r>
              <w:rPr>
                <w:rFonts w:cs="Times New Roman"/>
                <w:sz w:val="26"/>
                <w:szCs w:val="26"/>
              </w:rPr>
              <w:t>Step 7: Reshape into shape (none,none,none) for LSTM</w:t>
            </w:r>
          </w:p>
        </w:tc>
      </w:tr>
      <w:tr w:rsidR="00FE05CD" w14:paraId="153040DF" w14:textId="77777777">
        <w:tc>
          <w:tcPr>
            <w:tcW w:w="9287" w:type="dxa"/>
          </w:tcPr>
          <w:p w14:paraId="541B4D99"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 = Sequential()</w:t>
            </w:r>
          </w:p>
          <w:p w14:paraId="367CBE83"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 input_shape=(time_steps,)))</w:t>
            </w:r>
          </w:p>
          <w:p w14:paraId="6AA5742A"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w:t>
            </w:r>
          </w:p>
          <w:p w14:paraId="68666185"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w:t>
            </w:r>
          </w:p>
          <w:p w14:paraId="3AB82B98"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50</w:t>
            </w:r>
            <w:r w:rsidRPr="0044706F">
              <w:rPr>
                <w:rFonts w:ascii="Courier New" w:eastAsia="Times New Roman" w:hAnsi="Courier New" w:cs="Courier New"/>
                <w:color w:val="000000"/>
                <w:kern w:val="0"/>
                <w:sz w:val="21"/>
                <w:szCs w:val="21"/>
                <w:lang w:val="en-US" w:eastAsia="en-US"/>
                <w14:ligatures w14:val="none"/>
              </w:rPr>
              <w:t>, activation=</w:t>
            </w:r>
            <w:r w:rsidRPr="0044706F">
              <w:rPr>
                <w:rFonts w:ascii="Courier New" w:eastAsia="Times New Roman" w:hAnsi="Courier New" w:cs="Courier New"/>
                <w:color w:val="A31515"/>
                <w:kern w:val="0"/>
                <w:sz w:val="21"/>
                <w:szCs w:val="21"/>
                <w:lang w:val="en-US" w:eastAsia="en-US"/>
                <w14:ligatures w14:val="none"/>
              </w:rPr>
              <w:t>'relu'</w:t>
            </w:r>
            <w:r w:rsidRPr="0044706F">
              <w:rPr>
                <w:rFonts w:ascii="Courier New" w:eastAsia="Times New Roman" w:hAnsi="Courier New" w:cs="Courier New"/>
                <w:color w:val="000000"/>
                <w:kern w:val="0"/>
                <w:sz w:val="21"/>
                <w:szCs w:val="21"/>
                <w:lang w:val="en-US" w:eastAsia="en-US"/>
                <w14:ligatures w14:val="none"/>
              </w:rPr>
              <w:t>))</w:t>
            </w:r>
          </w:p>
          <w:p w14:paraId="466D3EDC" w14:textId="77777777" w:rsidR="00FE05CD"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44706F">
              <w:rPr>
                <w:rFonts w:ascii="Courier New" w:eastAsia="Times New Roman" w:hAnsi="Courier New" w:cs="Courier New"/>
                <w:color w:val="000000"/>
                <w:kern w:val="0"/>
                <w:sz w:val="21"/>
                <w:szCs w:val="21"/>
                <w:lang w:val="en-US" w:eastAsia="en-US"/>
                <w14:ligatures w14:val="none"/>
              </w:rPr>
              <w:t>model.add(Dense(</w:t>
            </w:r>
            <w:r w:rsidRPr="0044706F">
              <w:rPr>
                <w:rFonts w:ascii="Courier New" w:eastAsia="Times New Roman" w:hAnsi="Courier New" w:cs="Courier New"/>
                <w:color w:val="098156"/>
                <w:kern w:val="0"/>
                <w:sz w:val="21"/>
                <w:szCs w:val="21"/>
                <w:lang w:val="en-US" w:eastAsia="en-US"/>
                <w14:ligatures w14:val="none"/>
              </w:rPr>
              <w:t>1</w:t>
            </w:r>
            <w:r w:rsidRPr="0044706F">
              <w:rPr>
                <w:rFonts w:ascii="Courier New" w:eastAsia="Times New Roman" w:hAnsi="Courier New" w:cs="Courier New"/>
                <w:color w:val="000000"/>
                <w:kern w:val="0"/>
                <w:sz w:val="21"/>
                <w:szCs w:val="21"/>
                <w:lang w:val="en-US" w:eastAsia="en-US"/>
                <w14:ligatures w14:val="none"/>
              </w:rPr>
              <w:t>))</w:t>
            </w:r>
          </w:p>
          <w:p w14:paraId="68115330" w14:textId="77777777" w:rsidR="00FE05CD" w:rsidRPr="001F37E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000000"/>
                <w:kern w:val="0"/>
                <w:sz w:val="21"/>
                <w:szCs w:val="21"/>
                <w:lang w:val="en-US" w:eastAsia="en-US"/>
                <w14:ligatures w14:val="none"/>
              </w:rPr>
              <w:t>model.</w:t>
            </w:r>
            <w:r w:rsidRPr="001F37E6">
              <w:rPr>
                <w:rFonts w:ascii="Courier New" w:eastAsia="Times New Roman" w:hAnsi="Courier New" w:cs="Courier New"/>
                <w:color w:val="795E26"/>
                <w:kern w:val="0"/>
                <w:sz w:val="21"/>
                <w:szCs w:val="21"/>
                <w:lang w:val="en-US" w:eastAsia="en-US"/>
                <w14:ligatures w14:val="none"/>
              </w:rPr>
              <w:t>compile</w:t>
            </w:r>
            <w:r w:rsidRPr="001F37E6">
              <w:rPr>
                <w:rFonts w:ascii="Courier New" w:eastAsia="Times New Roman" w:hAnsi="Courier New" w:cs="Courier New"/>
                <w:color w:val="000000"/>
                <w:kern w:val="0"/>
                <w:sz w:val="21"/>
                <w:szCs w:val="21"/>
                <w:lang w:val="en-US" w:eastAsia="en-US"/>
                <w14:ligatures w14:val="none"/>
              </w:rPr>
              <w:t>(optimizer=</w:t>
            </w:r>
            <w:r w:rsidRPr="001F37E6">
              <w:rPr>
                <w:rFonts w:ascii="Courier New" w:eastAsia="Times New Roman" w:hAnsi="Courier New" w:cs="Courier New"/>
                <w:color w:val="A31515"/>
                <w:kern w:val="0"/>
                <w:sz w:val="21"/>
                <w:szCs w:val="21"/>
                <w:lang w:val="en-US" w:eastAsia="en-US"/>
                <w14:ligatures w14:val="none"/>
              </w:rPr>
              <w:t>'adam'</w:t>
            </w:r>
            <w:r w:rsidRPr="001F37E6">
              <w:rPr>
                <w:rFonts w:ascii="Courier New" w:eastAsia="Times New Roman" w:hAnsi="Courier New" w:cs="Courier New"/>
                <w:color w:val="000000"/>
                <w:kern w:val="0"/>
                <w:sz w:val="21"/>
                <w:szCs w:val="21"/>
                <w:lang w:val="en-US" w:eastAsia="en-US"/>
                <w14:ligatures w14:val="none"/>
              </w:rPr>
              <w:t>, loss=</w:t>
            </w:r>
            <w:r w:rsidRPr="001F37E6">
              <w:rPr>
                <w:rFonts w:ascii="Courier New" w:eastAsia="Times New Roman" w:hAnsi="Courier New" w:cs="Courier New"/>
                <w:color w:val="A31515"/>
                <w:kern w:val="0"/>
                <w:sz w:val="21"/>
                <w:szCs w:val="21"/>
                <w:lang w:val="en-US" w:eastAsia="en-US"/>
                <w14:ligatures w14:val="none"/>
              </w:rPr>
              <w:t>'mean_squared_error'</w:t>
            </w:r>
            <w:r w:rsidRPr="001F37E6">
              <w:rPr>
                <w:rFonts w:ascii="Courier New" w:eastAsia="Times New Roman" w:hAnsi="Courier New" w:cs="Courier New"/>
                <w:color w:val="000000"/>
                <w:kern w:val="0"/>
                <w:sz w:val="21"/>
                <w:szCs w:val="21"/>
                <w:lang w:val="en-US" w:eastAsia="en-US"/>
                <w14:ligatures w14:val="none"/>
              </w:rPr>
              <w:t>)</w:t>
            </w:r>
          </w:p>
          <w:p w14:paraId="7BB14D66" w14:textId="77777777" w:rsidR="00FE05CD" w:rsidRPr="001F37E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000000"/>
                <w:kern w:val="0"/>
                <w:sz w:val="21"/>
                <w:szCs w:val="21"/>
                <w:lang w:val="en-US" w:eastAsia="en-US"/>
                <w14:ligatures w14:val="none"/>
              </w:rPr>
              <w:t>model.fit(X_train, y_train, epochs=</w:t>
            </w:r>
            <w:r w:rsidRPr="001F37E6">
              <w:rPr>
                <w:rFonts w:ascii="Courier New" w:eastAsia="Times New Roman" w:hAnsi="Courier New" w:cs="Courier New"/>
                <w:color w:val="098156"/>
                <w:kern w:val="0"/>
                <w:sz w:val="21"/>
                <w:szCs w:val="21"/>
                <w:lang w:val="en-US" w:eastAsia="en-US"/>
                <w14:ligatures w14:val="none"/>
              </w:rPr>
              <w:t>100</w:t>
            </w:r>
            <w:r w:rsidRPr="001F37E6">
              <w:rPr>
                <w:rFonts w:ascii="Courier New" w:eastAsia="Times New Roman" w:hAnsi="Courier New" w:cs="Courier New"/>
                <w:color w:val="000000"/>
                <w:kern w:val="0"/>
                <w:sz w:val="21"/>
                <w:szCs w:val="21"/>
                <w:lang w:val="en-US" w:eastAsia="en-US"/>
                <w14:ligatures w14:val="none"/>
              </w:rPr>
              <w:t>, batch_size=</w:t>
            </w:r>
            <w:r w:rsidRPr="001F37E6">
              <w:rPr>
                <w:rFonts w:ascii="Courier New" w:eastAsia="Times New Roman" w:hAnsi="Courier New" w:cs="Courier New"/>
                <w:color w:val="098156"/>
                <w:kern w:val="0"/>
                <w:sz w:val="21"/>
                <w:szCs w:val="21"/>
                <w:lang w:val="en-US" w:eastAsia="en-US"/>
                <w14:ligatures w14:val="none"/>
              </w:rPr>
              <w:t>64</w:t>
            </w:r>
            <w:r w:rsidRPr="001F37E6">
              <w:rPr>
                <w:rFonts w:ascii="Courier New" w:eastAsia="Times New Roman" w:hAnsi="Courier New" w:cs="Courier New"/>
                <w:color w:val="000000"/>
                <w:kern w:val="0"/>
                <w:sz w:val="21"/>
                <w:szCs w:val="21"/>
                <w:lang w:val="en-US" w:eastAsia="en-US"/>
                <w14:ligatures w14:val="none"/>
              </w:rPr>
              <w:t>)</w:t>
            </w:r>
          </w:p>
          <w:p w14:paraId="5BF330A6" w14:textId="77777777" w:rsidR="00FE05CD" w:rsidRPr="001F37E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000000"/>
                <w:kern w:val="0"/>
                <w:sz w:val="21"/>
                <w:szCs w:val="21"/>
                <w:lang w:val="en-US" w:eastAsia="en-US"/>
                <w14:ligatures w14:val="none"/>
              </w:rPr>
              <w:t>loss = model.evaluate(X_test, y_test)</w:t>
            </w:r>
          </w:p>
          <w:p w14:paraId="1B9E2E0B" w14:textId="77777777" w:rsidR="00FE05CD" w:rsidRPr="001F37E6"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F37E6">
              <w:rPr>
                <w:rFonts w:ascii="Courier New" w:eastAsia="Times New Roman" w:hAnsi="Courier New" w:cs="Courier New"/>
                <w:color w:val="795E26"/>
                <w:kern w:val="0"/>
                <w:sz w:val="21"/>
                <w:szCs w:val="21"/>
                <w:lang w:val="en-US" w:eastAsia="en-US"/>
                <w14:ligatures w14:val="none"/>
              </w:rPr>
              <w:lastRenderedPageBreak/>
              <w:t>print</w:t>
            </w:r>
            <w:r w:rsidRPr="001F37E6">
              <w:rPr>
                <w:rFonts w:ascii="Courier New" w:eastAsia="Times New Roman" w:hAnsi="Courier New" w:cs="Courier New"/>
                <w:color w:val="000000"/>
                <w:kern w:val="0"/>
                <w:sz w:val="21"/>
                <w:szCs w:val="21"/>
                <w:lang w:val="en-US" w:eastAsia="en-US"/>
                <w14:ligatures w14:val="none"/>
              </w:rPr>
              <w:t>(</w:t>
            </w:r>
            <w:r w:rsidRPr="001F37E6">
              <w:rPr>
                <w:rFonts w:ascii="Courier New" w:eastAsia="Times New Roman" w:hAnsi="Courier New" w:cs="Courier New"/>
                <w:color w:val="A31515"/>
                <w:kern w:val="0"/>
                <w:sz w:val="21"/>
                <w:szCs w:val="21"/>
                <w:lang w:val="en-US" w:eastAsia="en-US"/>
                <w14:ligatures w14:val="none"/>
              </w:rPr>
              <w:t>'Loss trên tập kiểm tra:'</w:t>
            </w:r>
            <w:r w:rsidRPr="001F37E6">
              <w:rPr>
                <w:rFonts w:ascii="Courier New" w:eastAsia="Times New Roman" w:hAnsi="Courier New" w:cs="Courier New"/>
                <w:color w:val="000000"/>
                <w:kern w:val="0"/>
                <w:sz w:val="21"/>
                <w:szCs w:val="21"/>
                <w:lang w:val="en-US" w:eastAsia="en-US"/>
                <w14:ligatures w14:val="none"/>
              </w:rPr>
              <w:t>, loss)</w:t>
            </w:r>
          </w:p>
          <w:p w14:paraId="1E591864" w14:textId="77777777" w:rsidR="00FE05CD" w:rsidRPr="0044706F"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5B09773D" w14:textId="77777777" w:rsidR="00FE05CD" w:rsidRDefault="00FE05CD">
            <w:pPr>
              <w:spacing w:line="360" w:lineRule="auto"/>
              <w:jc w:val="center"/>
              <w:rPr>
                <w:rFonts w:cs="Times New Roman"/>
                <w:sz w:val="26"/>
                <w:szCs w:val="26"/>
              </w:rPr>
            </w:pPr>
            <w:r>
              <w:rPr>
                <w:rFonts w:cs="Times New Roman"/>
                <w:sz w:val="26"/>
                <w:szCs w:val="26"/>
              </w:rPr>
              <w:t xml:space="preserve">Step 8: Apply DNN </w:t>
            </w:r>
          </w:p>
        </w:tc>
      </w:tr>
      <w:tr w:rsidR="00FE05CD" w14:paraId="515D6402" w14:textId="77777777">
        <w:tc>
          <w:tcPr>
            <w:tcW w:w="9287" w:type="dxa"/>
          </w:tcPr>
          <w:p w14:paraId="77355917"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lastRenderedPageBreak/>
              <w:t>y_test_pred = model.predict(X_test)</w:t>
            </w:r>
          </w:p>
          <w:p w14:paraId="54A7BC64"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y_test_pred = scaler.inverse_transform(y_test_pred)</w:t>
            </w:r>
          </w:p>
          <w:p w14:paraId="41F33E0A"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y_validate_pred = model.predict(X_validate)</w:t>
            </w:r>
          </w:p>
          <w:p w14:paraId="2B9FED2F"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y_validate_pred = scaler.inverse_transform(y_validate_pred)train = prices[:train_size]</w:t>
            </w:r>
          </w:p>
          <w:p w14:paraId="315AFEF7"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test = prices[train_size:train_size+test_size]</w:t>
            </w:r>
          </w:p>
          <w:p w14:paraId="0AF409DF" w14:textId="77777777" w:rsidR="00FE05CD" w:rsidRPr="00160EF1"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60EF1">
              <w:rPr>
                <w:rFonts w:ascii="Courier New" w:eastAsia="Times New Roman" w:hAnsi="Courier New" w:cs="Courier New"/>
                <w:color w:val="000000"/>
                <w:kern w:val="0"/>
                <w:sz w:val="21"/>
                <w:szCs w:val="21"/>
                <w:lang w:val="en-US" w:eastAsia="en-US"/>
                <w14:ligatures w14:val="none"/>
              </w:rPr>
              <w:t>validate = prices[train_size+test_size:]</w:t>
            </w:r>
          </w:p>
          <w:p w14:paraId="4F2B7612" w14:textId="77777777" w:rsidR="00FE05CD" w:rsidRPr="006629D5" w:rsidRDefault="00FE05CD">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Step 9: Predict train, test, validate</w:t>
            </w:r>
          </w:p>
        </w:tc>
      </w:tr>
      <w:tr w:rsidR="00FE05CD" w14:paraId="36C6ED3D" w14:textId="77777777">
        <w:tc>
          <w:tcPr>
            <w:tcW w:w="9287" w:type="dxa"/>
          </w:tcPr>
          <w:p w14:paraId="06D287E8"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from sklearn.metrics import mean_absolute_error, mean_absolute_percentage_error, mean_squared_error</w:t>
            </w:r>
          </w:p>
          <w:p w14:paraId="55B48754"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y_test_predicted = model.predict(X_test)</w:t>
            </w:r>
          </w:p>
          <w:p w14:paraId="09B87643"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y_validate_predicted = model.predict(X_validate)</w:t>
            </w:r>
          </w:p>
          <w:p w14:paraId="049DAC87"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y_test_predicted = scaler.inverse_transform(y_test_predicted)</w:t>
            </w:r>
          </w:p>
          <w:p w14:paraId="2FF075C2"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y_validate_predicted = scaler.inverse_transform(y_validate_predicted)</w:t>
            </w:r>
          </w:p>
          <w:p w14:paraId="36E26E97"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y_test = scaler.inverse_transform(y_test)</w:t>
            </w:r>
          </w:p>
          <w:p w14:paraId="27B96BE7"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y_validate = scaler.inverse_transform(y_validate)</w:t>
            </w:r>
          </w:p>
          <w:p w14:paraId="0F6D369E"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mae_test = mean_absolute_error(y_test, y_test_predicted)</w:t>
            </w:r>
          </w:p>
          <w:p w14:paraId="6BD4F9A0"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mape_test = mean_absolute_percentage_error(y_test, y_test_predicted)</w:t>
            </w:r>
          </w:p>
          <w:p w14:paraId="64797219"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rmse_test = mean_squared_error(y_test, y_test_predicted, squared=False)</w:t>
            </w:r>
          </w:p>
          <w:p w14:paraId="221B1668"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mae_validate = mean_absolute_error(y_validate, y_validate_predicted)</w:t>
            </w:r>
          </w:p>
          <w:p w14:paraId="043747C9"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mape_validate = mean_absolute_percentage_error(y_validate, y_validate_predicted)</w:t>
            </w:r>
          </w:p>
          <w:p w14:paraId="57C99FBE" w14:textId="77777777" w:rsidR="00FE05CD" w:rsidRPr="0096350E"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96350E">
              <w:rPr>
                <w:rFonts w:ascii="Courier New" w:eastAsia="Times New Roman" w:hAnsi="Courier New" w:cs="Courier New"/>
                <w:color w:val="000000"/>
                <w:kern w:val="0"/>
                <w:sz w:val="21"/>
                <w:szCs w:val="21"/>
                <w:lang w:val="en-US" w:eastAsia="en-US"/>
                <w14:ligatures w14:val="none"/>
              </w:rPr>
              <w:t>rmse_validate = mean_squared_error(y_validate, y_validate_predicted, squared=False)</w:t>
            </w:r>
          </w:p>
          <w:p w14:paraId="6D021EED" w14:textId="77777777" w:rsidR="00FE05CD" w:rsidRDefault="00FE05CD">
            <w:pPr>
              <w:shd w:val="clear" w:color="auto" w:fill="F7F7F7"/>
              <w:spacing w:line="285" w:lineRule="atLeast"/>
              <w:rPr>
                <w:rFonts w:ascii="Courier New" w:eastAsia="Times New Roman" w:hAnsi="Courier New" w:cs="Courier New"/>
                <w:color w:val="000000"/>
                <w:kern w:val="0"/>
                <w:sz w:val="21"/>
                <w:szCs w:val="21"/>
                <w:lang w:eastAsia="en-GB"/>
                <w14:ligatures w14:val="none"/>
              </w:rPr>
            </w:pPr>
          </w:p>
          <w:p w14:paraId="05696150" w14:textId="77777777" w:rsidR="00FE05CD" w:rsidRPr="00DA0857" w:rsidRDefault="00FE05CD">
            <w:pPr>
              <w:spacing w:line="360" w:lineRule="auto"/>
              <w:jc w:val="center"/>
              <w:rPr>
                <w:rFonts w:ascii="Courier New" w:eastAsia="Times New Roman" w:hAnsi="Courier New" w:cs="Courier New"/>
                <w:color w:val="000000"/>
                <w:kern w:val="0"/>
                <w:sz w:val="21"/>
                <w:szCs w:val="21"/>
                <w:lang w:eastAsia="en-GB"/>
                <w14:ligatures w14:val="none"/>
              </w:rPr>
            </w:pPr>
            <w:r w:rsidRPr="005F7A89">
              <w:rPr>
                <w:rFonts w:cs="Times New Roman"/>
                <w:sz w:val="26"/>
                <w:szCs w:val="26"/>
              </w:rPr>
              <w:t xml:space="preserve">Step </w:t>
            </w:r>
            <w:r>
              <w:rPr>
                <w:rFonts w:cs="Times New Roman"/>
                <w:sz w:val="26"/>
                <w:szCs w:val="26"/>
              </w:rPr>
              <w:t>10</w:t>
            </w:r>
            <w:r w:rsidRPr="005F7A89">
              <w:rPr>
                <w:rFonts w:cs="Times New Roman"/>
                <w:sz w:val="26"/>
                <w:szCs w:val="26"/>
              </w:rPr>
              <w:t xml:space="preserve">: Evaluate </w:t>
            </w:r>
            <w:r>
              <w:rPr>
                <w:rFonts w:cs="Times New Roman"/>
                <w:sz w:val="26"/>
                <w:szCs w:val="26"/>
              </w:rPr>
              <w:t>D</w:t>
            </w:r>
            <w:r w:rsidRPr="005F7A89">
              <w:rPr>
                <w:rFonts w:cs="Times New Roman"/>
                <w:sz w:val="26"/>
                <w:szCs w:val="26"/>
              </w:rPr>
              <w:t>NN model with MAPE, MAE, RMSE</w:t>
            </w:r>
          </w:p>
        </w:tc>
      </w:tr>
      <w:tr w:rsidR="00FE05CD" w14:paraId="31258FB5" w14:textId="77777777">
        <w:tc>
          <w:tcPr>
            <w:tcW w:w="9287" w:type="dxa"/>
          </w:tcPr>
          <w:p w14:paraId="08881953"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plt.figure(figsize=(</w:t>
            </w:r>
            <w:r w:rsidRPr="00EA5430">
              <w:rPr>
                <w:rFonts w:ascii="Courier New" w:eastAsia="Times New Roman" w:hAnsi="Courier New" w:cs="Courier New"/>
                <w:color w:val="098156"/>
                <w:kern w:val="0"/>
                <w:sz w:val="21"/>
                <w:szCs w:val="21"/>
                <w:lang w:val="en-US" w:eastAsia="en-US"/>
                <w14:ligatures w14:val="none"/>
              </w:rPr>
              <w:t>10</w:t>
            </w:r>
            <w:r w:rsidRPr="00EA5430">
              <w:rPr>
                <w:rFonts w:ascii="Courier New" w:eastAsia="Times New Roman" w:hAnsi="Courier New" w:cs="Courier New"/>
                <w:color w:val="000000"/>
                <w:kern w:val="0"/>
                <w:sz w:val="21"/>
                <w:szCs w:val="21"/>
                <w:lang w:val="en-US" w:eastAsia="en-US"/>
                <w14:ligatures w14:val="none"/>
              </w:rPr>
              <w:t xml:space="preserve">, </w:t>
            </w:r>
            <w:r w:rsidRPr="00EA5430">
              <w:rPr>
                <w:rFonts w:ascii="Courier New" w:eastAsia="Times New Roman" w:hAnsi="Courier New" w:cs="Courier New"/>
                <w:color w:val="098156"/>
                <w:kern w:val="0"/>
                <w:sz w:val="21"/>
                <w:szCs w:val="21"/>
                <w:lang w:val="en-US" w:eastAsia="en-US"/>
                <w14:ligatures w14:val="none"/>
              </w:rPr>
              <w:t>6</w:t>
            </w:r>
            <w:r w:rsidRPr="00EA5430">
              <w:rPr>
                <w:rFonts w:ascii="Courier New" w:eastAsia="Times New Roman" w:hAnsi="Courier New" w:cs="Courier New"/>
                <w:color w:val="000000"/>
                <w:kern w:val="0"/>
                <w:sz w:val="21"/>
                <w:szCs w:val="21"/>
                <w:lang w:val="en-US" w:eastAsia="en-US"/>
                <w14:ligatures w14:val="none"/>
              </w:rPr>
              <w:t>))</w:t>
            </w:r>
          </w:p>
          <w:p w14:paraId="684048A9"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plt.plot(train, label=</w:t>
            </w:r>
            <w:r w:rsidRPr="00EA5430">
              <w:rPr>
                <w:rFonts w:ascii="Courier New" w:eastAsia="Times New Roman" w:hAnsi="Courier New" w:cs="Courier New"/>
                <w:color w:val="A31515"/>
                <w:kern w:val="0"/>
                <w:sz w:val="21"/>
                <w:szCs w:val="21"/>
                <w:lang w:val="en-US" w:eastAsia="en-US"/>
                <w14:ligatures w14:val="none"/>
              </w:rPr>
              <w:t>'Train'</w:t>
            </w:r>
            <w:r w:rsidRPr="00EA5430">
              <w:rPr>
                <w:rFonts w:ascii="Courier New" w:eastAsia="Times New Roman" w:hAnsi="Courier New" w:cs="Courier New"/>
                <w:color w:val="000000"/>
                <w:kern w:val="0"/>
                <w:sz w:val="21"/>
                <w:szCs w:val="21"/>
                <w:lang w:val="en-US" w:eastAsia="en-US"/>
                <w14:ligatures w14:val="none"/>
              </w:rPr>
              <w:t>)</w:t>
            </w:r>
          </w:p>
          <w:p w14:paraId="05306E7D"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 train_size+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(test)), test, label=</w:t>
            </w:r>
            <w:r w:rsidRPr="00EA5430">
              <w:rPr>
                <w:rFonts w:ascii="Courier New" w:eastAsia="Times New Roman" w:hAnsi="Courier New" w:cs="Courier New"/>
                <w:color w:val="A31515"/>
                <w:kern w:val="0"/>
                <w:sz w:val="21"/>
                <w:szCs w:val="21"/>
                <w:lang w:val="en-US" w:eastAsia="en-US"/>
                <w14:ligatures w14:val="none"/>
              </w:rPr>
              <w:t>'Test'</w:t>
            </w:r>
            <w:r w:rsidRPr="00EA5430">
              <w:rPr>
                <w:rFonts w:ascii="Courier New" w:eastAsia="Times New Roman" w:hAnsi="Courier New" w:cs="Courier New"/>
                <w:color w:val="000000"/>
                <w:kern w:val="0"/>
                <w:sz w:val="21"/>
                <w:szCs w:val="21"/>
                <w:lang w:val="en-US" w:eastAsia="en-US"/>
                <w14:ligatures w14:val="none"/>
              </w:rPr>
              <w:t>)</w:t>
            </w:r>
          </w:p>
          <w:p w14:paraId="2E0B64E3"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(train_size+test_size, train_size+test_size+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(validate)), validate, label=</w:t>
            </w:r>
            <w:r w:rsidRPr="00EA5430">
              <w:rPr>
                <w:rFonts w:ascii="Courier New" w:eastAsia="Times New Roman" w:hAnsi="Courier New" w:cs="Courier New"/>
                <w:color w:val="A31515"/>
                <w:kern w:val="0"/>
                <w:sz w:val="21"/>
                <w:szCs w:val="21"/>
                <w:lang w:val="en-US" w:eastAsia="en-US"/>
                <w14:ligatures w14:val="none"/>
              </w:rPr>
              <w:t>'Validate'</w:t>
            </w:r>
            <w:r w:rsidRPr="00EA5430">
              <w:rPr>
                <w:rFonts w:ascii="Courier New" w:eastAsia="Times New Roman" w:hAnsi="Courier New" w:cs="Courier New"/>
                <w:color w:val="000000"/>
                <w:kern w:val="0"/>
                <w:sz w:val="21"/>
                <w:szCs w:val="21"/>
                <w:lang w:val="en-US" w:eastAsia="en-US"/>
                <w14:ligatures w14:val="none"/>
              </w:rPr>
              <w:t>)</w:t>
            </w:r>
          </w:p>
          <w:p w14:paraId="062A2A24"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 train_size+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 xml:space="preserve">(y_test_pred)), y_test_pred, </w:t>
            </w:r>
            <w:r w:rsidRPr="00EA5430">
              <w:rPr>
                <w:rFonts w:ascii="Courier New" w:eastAsia="Times New Roman" w:hAnsi="Courier New" w:cs="Courier New"/>
                <w:color w:val="A31515"/>
                <w:kern w:val="0"/>
                <w:sz w:val="21"/>
                <w:szCs w:val="21"/>
                <w:lang w:val="en-US" w:eastAsia="en-US"/>
                <w14:ligatures w14:val="none"/>
              </w:rPr>
              <w:t>'g'</w:t>
            </w:r>
            <w:r w:rsidRPr="00EA5430">
              <w:rPr>
                <w:rFonts w:ascii="Courier New" w:eastAsia="Times New Roman" w:hAnsi="Courier New" w:cs="Courier New"/>
                <w:color w:val="000000"/>
                <w:kern w:val="0"/>
                <w:sz w:val="21"/>
                <w:szCs w:val="21"/>
                <w:lang w:val="en-US" w:eastAsia="en-US"/>
                <w14:ligatures w14:val="none"/>
              </w:rPr>
              <w:t>, label=</w:t>
            </w:r>
            <w:r w:rsidRPr="00EA5430">
              <w:rPr>
                <w:rFonts w:ascii="Courier New" w:eastAsia="Times New Roman" w:hAnsi="Courier New" w:cs="Courier New"/>
                <w:color w:val="A31515"/>
                <w:kern w:val="0"/>
                <w:sz w:val="21"/>
                <w:szCs w:val="21"/>
                <w:lang w:val="en-US" w:eastAsia="en-US"/>
                <w14:ligatures w14:val="none"/>
              </w:rPr>
              <w:t>'Test Predicted'</w:t>
            </w:r>
            <w:r w:rsidRPr="00EA5430">
              <w:rPr>
                <w:rFonts w:ascii="Courier New" w:eastAsia="Times New Roman" w:hAnsi="Courier New" w:cs="Courier New"/>
                <w:color w:val="000000"/>
                <w:kern w:val="0"/>
                <w:sz w:val="21"/>
                <w:szCs w:val="21"/>
                <w:lang w:val="en-US" w:eastAsia="en-US"/>
                <w14:ligatures w14:val="none"/>
              </w:rPr>
              <w:t>)</w:t>
            </w:r>
          </w:p>
          <w:p w14:paraId="1A9F5A1B"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(train_size+test_size, train_size+test_size+</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 xml:space="preserve">(y_validate_pred)), y_validate_pred, </w:t>
            </w:r>
            <w:r w:rsidRPr="00EA5430">
              <w:rPr>
                <w:rFonts w:ascii="Courier New" w:eastAsia="Times New Roman" w:hAnsi="Courier New" w:cs="Courier New"/>
                <w:color w:val="A31515"/>
                <w:kern w:val="0"/>
                <w:sz w:val="21"/>
                <w:szCs w:val="21"/>
                <w:lang w:val="en-US" w:eastAsia="en-US"/>
                <w14:ligatures w14:val="none"/>
              </w:rPr>
              <w:t>'b'</w:t>
            </w:r>
            <w:r w:rsidRPr="00EA5430">
              <w:rPr>
                <w:rFonts w:ascii="Courier New" w:eastAsia="Times New Roman" w:hAnsi="Courier New" w:cs="Courier New"/>
                <w:color w:val="000000"/>
                <w:kern w:val="0"/>
                <w:sz w:val="21"/>
                <w:szCs w:val="21"/>
                <w:lang w:val="en-US" w:eastAsia="en-US"/>
                <w14:ligatures w14:val="none"/>
              </w:rPr>
              <w:t>, label=</w:t>
            </w:r>
            <w:r w:rsidRPr="00EA5430">
              <w:rPr>
                <w:rFonts w:ascii="Courier New" w:eastAsia="Times New Roman" w:hAnsi="Courier New" w:cs="Courier New"/>
                <w:color w:val="A31515"/>
                <w:kern w:val="0"/>
                <w:sz w:val="21"/>
                <w:szCs w:val="21"/>
                <w:lang w:val="en-US" w:eastAsia="en-US"/>
                <w14:ligatures w14:val="none"/>
              </w:rPr>
              <w:t>'Validate Predicted'</w:t>
            </w:r>
            <w:r w:rsidRPr="00EA5430">
              <w:rPr>
                <w:rFonts w:ascii="Courier New" w:eastAsia="Times New Roman" w:hAnsi="Courier New" w:cs="Courier New"/>
                <w:color w:val="000000"/>
                <w:kern w:val="0"/>
                <w:sz w:val="21"/>
                <w:szCs w:val="21"/>
                <w:lang w:val="en-US" w:eastAsia="en-US"/>
                <w14:ligatures w14:val="none"/>
              </w:rPr>
              <w:t>)</w:t>
            </w:r>
          </w:p>
          <w:p w14:paraId="6E508C08"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plt.plot(</w:t>
            </w:r>
            <w:r w:rsidRPr="00EA5430">
              <w:rPr>
                <w:rFonts w:ascii="Courier New" w:eastAsia="Times New Roman" w:hAnsi="Courier New" w:cs="Courier New"/>
                <w:color w:val="795E26"/>
                <w:kern w:val="0"/>
                <w:sz w:val="21"/>
                <w:szCs w:val="21"/>
                <w:lang w:val="en-US" w:eastAsia="en-US"/>
                <w14:ligatures w14:val="none"/>
              </w:rPr>
              <w:t>range</w:t>
            </w:r>
            <w:r w:rsidRPr="00EA5430">
              <w:rPr>
                <w:rFonts w:ascii="Courier New" w:eastAsia="Times New Roman" w:hAnsi="Courier New" w:cs="Courier New"/>
                <w:color w:val="000000"/>
                <w:kern w:val="0"/>
                <w:sz w:val="21"/>
                <w:szCs w:val="21"/>
                <w:lang w:val="en-US" w:eastAsia="en-US"/>
                <w14:ligatures w14:val="none"/>
              </w:rPr>
              <w:t>(</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(prices)</w:t>
            </w:r>
            <w:r w:rsidRPr="00EA5430">
              <w:rPr>
                <w:rFonts w:ascii="Courier New" w:eastAsia="Times New Roman" w:hAnsi="Courier New" w:cs="Courier New"/>
                <w:color w:val="098156"/>
                <w:kern w:val="0"/>
                <w:sz w:val="21"/>
                <w:szCs w:val="21"/>
                <w:lang w:val="en-US" w:eastAsia="en-US"/>
                <w14:ligatures w14:val="none"/>
              </w:rPr>
              <w:t>-7</w:t>
            </w:r>
            <w:r w:rsidRPr="00EA5430">
              <w:rPr>
                <w:rFonts w:ascii="Courier New" w:eastAsia="Times New Roman" w:hAnsi="Courier New" w:cs="Courier New"/>
                <w:color w:val="000000"/>
                <w:kern w:val="0"/>
                <w:sz w:val="21"/>
                <w:szCs w:val="21"/>
                <w:lang w:val="en-US" w:eastAsia="en-US"/>
                <w14:ligatures w14:val="none"/>
              </w:rPr>
              <w:t xml:space="preserve">, </w:t>
            </w:r>
            <w:r w:rsidRPr="00EA5430">
              <w:rPr>
                <w:rFonts w:ascii="Courier New" w:eastAsia="Times New Roman" w:hAnsi="Courier New" w:cs="Courier New"/>
                <w:color w:val="795E26"/>
                <w:kern w:val="0"/>
                <w:sz w:val="21"/>
                <w:szCs w:val="21"/>
                <w:lang w:val="en-US" w:eastAsia="en-US"/>
                <w14:ligatures w14:val="none"/>
              </w:rPr>
              <w:t>len</w:t>
            </w:r>
            <w:r w:rsidRPr="00EA5430">
              <w:rPr>
                <w:rFonts w:ascii="Courier New" w:eastAsia="Times New Roman" w:hAnsi="Courier New" w:cs="Courier New"/>
                <w:color w:val="000000"/>
                <w:kern w:val="0"/>
                <w:sz w:val="21"/>
                <w:szCs w:val="21"/>
                <w:lang w:val="en-US" w:eastAsia="en-US"/>
                <w14:ligatures w14:val="none"/>
              </w:rPr>
              <w:t xml:space="preserve">(prices)), predicted_prices_7days, </w:t>
            </w:r>
            <w:r w:rsidRPr="00EA5430">
              <w:rPr>
                <w:rFonts w:ascii="Courier New" w:eastAsia="Times New Roman" w:hAnsi="Courier New" w:cs="Courier New"/>
                <w:color w:val="A31515"/>
                <w:kern w:val="0"/>
                <w:sz w:val="21"/>
                <w:szCs w:val="21"/>
                <w:lang w:val="en-US" w:eastAsia="en-US"/>
                <w14:ligatures w14:val="none"/>
              </w:rPr>
              <w:t>'r'</w:t>
            </w:r>
            <w:r w:rsidRPr="00EA5430">
              <w:rPr>
                <w:rFonts w:ascii="Courier New" w:eastAsia="Times New Roman" w:hAnsi="Courier New" w:cs="Courier New"/>
                <w:color w:val="000000"/>
                <w:kern w:val="0"/>
                <w:sz w:val="21"/>
                <w:szCs w:val="21"/>
                <w:lang w:val="en-US" w:eastAsia="en-US"/>
                <w14:ligatures w14:val="none"/>
              </w:rPr>
              <w:t>, label=</w:t>
            </w:r>
            <w:r w:rsidRPr="00EA5430">
              <w:rPr>
                <w:rFonts w:ascii="Courier New" w:eastAsia="Times New Roman" w:hAnsi="Courier New" w:cs="Courier New"/>
                <w:color w:val="A31515"/>
                <w:kern w:val="0"/>
                <w:sz w:val="21"/>
                <w:szCs w:val="21"/>
                <w:lang w:val="en-US" w:eastAsia="en-US"/>
                <w14:ligatures w14:val="none"/>
              </w:rPr>
              <w:t>'Predicted'</w:t>
            </w:r>
            <w:r w:rsidRPr="00EA5430">
              <w:rPr>
                <w:rFonts w:ascii="Courier New" w:eastAsia="Times New Roman" w:hAnsi="Courier New" w:cs="Courier New"/>
                <w:color w:val="000000"/>
                <w:kern w:val="0"/>
                <w:sz w:val="21"/>
                <w:szCs w:val="21"/>
                <w:lang w:val="en-US" w:eastAsia="en-US"/>
                <w14:ligatures w14:val="none"/>
              </w:rPr>
              <w:t>)</w:t>
            </w:r>
          </w:p>
          <w:p w14:paraId="23190106"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11490F3C"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plt.xlabel(</w:t>
            </w:r>
            <w:r w:rsidRPr="00EA5430">
              <w:rPr>
                <w:rFonts w:ascii="Courier New" w:eastAsia="Times New Roman" w:hAnsi="Courier New" w:cs="Courier New"/>
                <w:color w:val="A31515"/>
                <w:kern w:val="0"/>
                <w:sz w:val="21"/>
                <w:szCs w:val="21"/>
                <w:lang w:val="en-US" w:eastAsia="en-US"/>
                <w14:ligatures w14:val="none"/>
              </w:rPr>
              <w:t>'Ngày'</w:t>
            </w:r>
            <w:r w:rsidRPr="00EA5430">
              <w:rPr>
                <w:rFonts w:ascii="Courier New" w:eastAsia="Times New Roman" w:hAnsi="Courier New" w:cs="Courier New"/>
                <w:color w:val="000000"/>
                <w:kern w:val="0"/>
                <w:sz w:val="21"/>
                <w:szCs w:val="21"/>
                <w:lang w:val="en-US" w:eastAsia="en-US"/>
                <w14:ligatures w14:val="none"/>
              </w:rPr>
              <w:t>)</w:t>
            </w:r>
          </w:p>
          <w:p w14:paraId="3ADA3249"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plt.ylabel(</w:t>
            </w:r>
            <w:r w:rsidRPr="00EA5430">
              <w:rPr>
                <w:rFonts w:ascii="Courier New" w:eastAsia="Times New Roman" w:hAnsi="Courier New" w:cs="Courier New"/>
                <w:color w:val="A31515"/>
                <w:kern w:val="0"/>
                <w:sz w:val="21"/>
                <w:szCs w:val="21"/>
                <w:lang w:val="en-US" w:eastAsia="en-US"/>
                <w14:ligatures w14:val="none"/>
              </w:rPr>
              <w:t>'Giá cổ phiếu'</w:t>
            </w:r>
            <w:r w:rsidRPr="00EA5430">
              <w:rPr>
                <w:rFonts w:ascii="Courier New" w:eastAsia="Times New Roman" w:hAnsi="Courier New" w:cs="Courier New"/>
                <w:color w:val="000000"/>
                <w:kern w:val="0"/>
                <w:sz w:val="21"/>
                <w:szCs w:val="21"/>
                <w:lang w:val="en-US" w:eastAsia="en-US"/>
                <w14:ligatures w14:val="none"/>
              </w:rPr>
              <w:t>)</w:t>
            </w:r>
          </w:p>
          <w:p w14:paraId="5FC7EAEA"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plt.title(</w:t>
            </w:r>
            <w:r w:rsidRPr="00EA5430">
              <w:rPr>
                <w:rFonts w:ascii="Courier New" w:eastAsia="Times New Roman" w:hAnsi="Courier New" w:cs="Courier New"/>
                <w:color w:val="A31515"/>
                <w:kern w:val="0"/>
                <w:sz w:val="21"/>
                <w:szCs w:val="21"/>
                <w:lang w:val="en-US" w:eastAsia="en-US"/>
                <w14:ligatures w14:val="none"/>
              </w:rPr>
              <w:t>'Biểu đồ train, test, validate và dự đoán 7 ngày tiếp theo'</w:t>
            </w:r>
            <w:r w:rsidRPr="00EA5430">
              <w:rPr>
                <w:rFonts w:ascii="Courier New" w:eastAsia="Times New Roman" w:hAnsi="Courier New" w:cs="Courier New"/>
                <w:color w:val="000000"/>
                <w:kern w:val="0"/>
                <w:sz w:val="21"/>
                <w:szCs w:val="21"/>
                <w:lang w:val="en-US" w:eastAsia="en-US"/>
                <w14:ligatures w14:val="none"/>
              </w:rPr>
              <w:t>)</w:t>
            </w:r>
          </w:p>
          <w:p w14:paraId="138C0F64"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plt.legend()</w:t>
            </w:r>
          </w:p>
          <w:p w14:paraId="7F3736E2" w14:textId="77777777" w:rsidR="00FE05CD" w:rsidRPr="00EA5430" w:rsidRDefault="00FE05C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A5430">
              <w:rPr>
                <w:rFonts w:ascii="Courier New" w:eastAsia="Times New Roman" w:hAnsi="Courier New" w:cs="Courier New"/>
                <w:color w:val="000000"/>
                <w:kern w:val="0"/>
                <w:sz w:val="21"/>
                <w:szCs w:val="21"/>
                <w:lang w:val="en-US" w:eastAsia="en-US"/>
                <w14:ligatures w14:val="none"/>
              </w:rPr>
              <w:t>plt.show()</w:t>
            </w:r>
          </w:p>
          <w:p w14:paraId="044167DA" w14:textId="77777777" w:rsidR="00FE05CD" w:rsidRDefault="00FE05CD">
            <w:pPr>
              <w:shd w:val="clear" w:color="auto" w:fill="F7F7F7"/>
              <w:spacing w:line="285" w:lineRule="atLeast"/>
              <w:rPr>
                <w:rFonts w:ascii="Courier New" w:eastAsia="Times New Roman" w:hAnsi="Courier New" w:cs="Courier New"/>
                <w:color w:val="795E26"/>
                <w:kern w:val="0"/>
                <w:sz w:val="21"/>
                <w:szCs w:val="21"/>
                <w:lang w:eastAsia="en-GB"/>
                <w14:ligatures w14:val="none"/>
              </w:rPr>
            </w:pPr>
          </w:p>
          <w:p w14:paraId="5C39D176" w14:textId="77777777" w:rsidR="00FE05CD" w:rsidRPr="005F7A89" w:rsidRDefault="00FE05CD">
            <w:pPr>
              <w:spacing w:line="360" w:lineRule="auto"/>
              <w:jc w:val="center"/>
              <w:rPr>
                <w:rFonts w:ascii="Courier New" w:eastAsia="Times New Roman" w:hAnsi="Courier New" w:cs="Courier New"/>
                <w:color w:val="795E26"/>
                <w:kern w:val="0"/>
                <w:sz w:val="21"/>
                <w:szCs w:val="21"/>
                <w:lang w:eastAsia="en-GB"/>
                <w14:ligatures w14:val="none"/>
              </w:rPr>
            </w:pPr>
            <w:r w:rsidRPr="005F7A89">
              <w:rPr>
                <w:rFonts w:cs="Times New Roman"/>
                <w:sz w:val="26"/>
                <w:szCs w:val="26"/>
              </w:rPr>
              <w:lastRenderedPageBreak/>
              <w:t xml:space="preserve">Step </w:t>
            </w:r>
            <w:r>
              <w:rPr>
                <w:rFonts w:cs="Times New Roman"/>
                <w:sz w:val="26"/>
                <w:szCs w:val="26"/>
              </w:rPr>
              <w:t>11</w:t>
            </w:r>
            <w:r w:rsidRPr="005F7A89">
              <w:rPr>
                <w:rFonts w:cs="Times New Roman"/>
                <w:sz w:val="26"/>
                <w:szCs w:val="26"/>
              </w:rPr>
              <w:t>: Plot data</w:t>
            </w:r>
          </w:p>
        </w:tc>
      </w:tr>
    </w:tbl>
    <w:p w14:paraId="0906E58E" w14:textId="4914C5AD" w:rsidR="00FE05CD" w:rsidRDefault="00FE05CD" w:rsidP="00FE05CD">
      <w:pPr>
        <w:jc w:val="center"/>
        <w:rPr>
          <w:i/>
          <w:sz w:val="26"/>
          <w:szCs w:val="26"/>
          <w:lang w:val="en-US"/>
        </w:rPr>
      </w:pPr>
      <w:r w:rsidRPr="00D95BBE">
        <w:rPr>
          <w:i/>
          <w:iCs/>
          <w:sz w:val="26"/>
          <w:szCs w:val="26"/>
          <w:lang w:val="en-US"/>
        </w:rPr>
        <w:lastRenderedPageBreak/>
        <w:t xml:space="preserve">Result of model </w:t>
      </w:r>
      <w:r>
        <w:rPr>
          <w:i/>
          <w:iCs/>
          <w:sz w:val="26"/>
          <w:szCs w:val="26"/>
          <w:lang w:val="en-US"/>
        </w:rPr>
        <w:t>D</w:t>
      </w:r>
      <w:r w:rsidRPr="00D95BBE">
        <w:rPr>
          <w:i/>
          <w:iCs/>
          <w:sz w:val="26"/>
          <w:szCs w:val="26"/>
          <w:lang w:val="en-US"/>
        </w:rPr>
        <w:t xml:space="preserve">NN </w:t>
      </w:r>
      <w:r w:rsidR="00BF3C59">
        <w:rPr>
          <w:i/>
          <w:iCs/>
          <w:sz w:val="26"/>
          <w:szCs w:val="26"/>
          <w:lang w:val="en-US"/>
        </w:rPr>
        <w:t>6</w:t>
      </w:r>
      <w:r w:rsidRPr="00D95BBE">
        <w:rPr>
          <w:i/>
          <w:iCs/>
          <w:sz w:val="26"/>
          <w:szCs w:val="26"/>
          <w:lang w:val="en-US"/>
        </w:rPr>
        <w:t>-2-</w:t>
      </w:r>
      <w:r>
        <w:rPr>
          <w:i/>
          <w:iCs/>
          <w:sz w:val="26"/>
          <w:szCs w:val="26"/>
          <w:lang w:val="en-US"/>
        </w:rPr>
        <w:t>2</w:t>
      </w:r>
    </w:p>
    <w:p w14:paraId="5914F2E8" w14:textId="77777777" w:rsidR="00FE05CD" w:rsidRDefault="00FE05CD" w:rsidP="00FE05CD">
      <w:pPr>
        <w:jc w:val="center"/>
        <w:rPr>
          <w:i/>
          <w:sz w:val="26"/>
          <w:szCs w:val="26"/>
          <w:lang w:val="en-US"/>
        </w:rPr>
      </w:pPr>
    </w:p>
    <w:p w14:paraId="716F95EA" w14:textId="77777777" w:rsidR="00FE05CD" w:rsidRDefault="00FE05CD" w:rsidP="00A57D5B">
      <w:pPr>
        <w:rPr>
          <w:i/>
          <w:iCs/>
          <w:sz w:val="26"/>
          <w:szCs w:val="26"/>
          <w:lang w:val="en-US"/>
        </w:rPr>
      </w:pPr>
    </w:p>
    <w:p w14:paraId="72BD2CC9" w14:textId="7A357FAA" w:rsidR="00A57D5B" w:rsidRDefault="00034D8D" w:rsidP="00A57D5B">
      <w:pPr>
        <w:rPr>
          <w:i/>
          <w:iCs/>
          <w:sz w:val="26"/>
          <w:szCs w:val="26"/>
          <w:lang w:val="en-US"/>
        </w:rPr>
      </w:pPr>
      <w:r>
        <w:rPr>
          <w:i/>
          <w:iCs/>
          <w:sz w:val="26"/>
          <w:szCs w:val="26"/>
          <w:lang w:val="en-US"/>
        </w:rPr>
        <w:t>Visualize</w:t>
      </w:r>
      <w:r w:rsidR="00A57D5B">
        <w:rPr>
          <w:i/>
          <w:iCs/>
          <w:sz w:val="26"/>
          <w:szCs w:val="26"/>
          <w:lang w:val="en-US"/>
        </w:rPr>
        <w:t xml:space="preserve"> data: </w:t>
      </w:r>
    </w:p>
    <w:tbl>
      <w:tblPr>
        <w:tblStyle w:val="TableGrid"/>
        <w:tblW w:w="0" w:type="auto"/>
        <w:tblLook w:val="04A0" w:firstRow="1" w:lastRow="0" w:firstColumn="1" w:lastColumn="0" w:noHBand="0" w:noVBand="1"/>
      </w:tblPr>
      <w:tblGrid>
        <w:gridCol w:w="9287"/>
      </w:tblGrid>
      <w:tr w:rsidR="00A57D5B" w14:paraId="1ADBC2C1" w14:textId="77777777">
        <w:tc>
          <w:tcPr>
            <w:tcW w:w="9287" w:type="dxa"/>
          </w:tcPr>
          <w:p w14:paraId="5E6C0BA3" w14:textId="6947D868" w:rsidR="00A57D5B" w:rsidRDefault="008B750C">
            <w:pPr>
              <w:jc w:val="center"/>
              <w:rPr>
                <w:i/>
                <w:iCs/>
                <w:sz w:val="26"/>
                <w:szCs w:val="26"/>
                <w:lang w:val="en-US"/>
              </w:rPr>
            </w:pPr>
            <w:r>
              <w:rPr>
                <w:i/>
                <w:iCs/>
                <w:noProof/>
                <w:sz w:val="26"/>
                <w:szCs w:val="26"/>
              </w:rPr>
              <w:drawing>
                <wp:inline distT="0" distB="0" distL="0" distR="0" wp14:anchorId="32D8EB88" wp14:editId="15E0B9E2">
                  <wp:extent cx="5760085" cy="3689985"/>
                  <wp:effectExtent l="0" t="0" r="0" b="0"/>
                  <wp:docPr id="1649652562" name="Picture 164965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689985"/>
                          </a:xfrm>
                          <a:prstGeom prst="rect">
                            <a:avLst/>
                          </a:prstGeom>
                          <a:noFill/>
                          <a:ln>
                            <a:noFill/>
                          </a:ln>
                        </pic:spPr>
                      </pic:pic>
                    </a:graphicData>
                  </a:graphic>
                </wp:inline>
              </w:drawing>
            </w:r>
          </w:p>
          <w:p w14:paraId="7207465A" w14:textId="32801397" w:rsidR="00A57D5B" w:rsidRDefault="00A57D5B">
            <w:pPr>
              <w:jc w:val="center"/>
              <w:rPr>
                <w:i/>
                <w:iCs/>
                <w:sz w:val="26"/>
                <w:szCs w:val="26"/>
                <w:lang w:val="en-US"/>
              </w:rPr>
            </w:pPr>
            <w:r>
              <w:rPr>
                <w:i/>
                <w:iCs/>
                <w:sz w:val="26"/>
                <w:szCs w:val="26"/>
                <w:lang w:val="en-US"/>
              </w:rPr>
              <w:t xml:space="preserve">Result of model </w:t>
            </w:r>
            <w:r w:rsidR="00536D72">
              <w:rPr>
                <w:i/>
                <w:iCs/>
                <w:sz w:val="26"/>
                <w:szCs w:val="26"/>
                <w:lang w:val="en-US"/>
              </w:rPr>
              <w:t>D</w:t>
            </w:r>
            <w:r>
              <w:rPr>
                <w:i/>
                <w:iCs/>
                <w:sz w:val="26"/>
                <w:szCs w:val="26"/>
                <w:lang w:val="en-US"/>
              </w:rPr>
              <w:t>NN on 7-2-1</w:t>
            </w:r>
          </w:p>
          <w:p w14:paraId="1C22D83E" w14:textId="5BE97186" w:rsidR="00A57D5B" w:rsidRDefault="008B750C">
            <w:pPr>
              <w:jc w:val="center"/>
              <w:rPr>
                <w:i/>
                <w:iCs/>
                <w:sz w:val="26"/>
                <w:szCs w:val="26"/>
                <w:lang w:val="en-US"/>
              </w:rPr>
            </w:pPr>
            <w:r>
              <w:rPr>
                <w:i/>
                <w:iCs/>
                <w:noProof/>
                <w:sz w:val="26"/>
                <w:szCs w:val="26"/>
              </w:rPr>
              <w:drawing>
                <wp:inline distT="0" distB="0" distL="0" distR="0" wp14:anchorId="4F8D2B63" wp14:editId="3E0EE163">
                  <wp:extent cx="5760085" cy="3689985"/>
                  <wp:effectExtent l="0" t="0" r="0" b="0"/>
                  <wp:docPr id="2085385540" name="Picture 208538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689985"/>
                          </a:xfrm>
                          <a:prstGeom prst="rect">
                            <a:avLst/>
                          </a:prstGeom>
                          <a:noFill/>
                          <a:ln>
                            <a:noFill/>
                          </a:ln>
                        </pic:spPr>
                      </pic:pic>
                    </a:graphicData>
                  </a:graphic>
                </wp:inline>
              </w:drawing>
            </w:r>
          </w:p>
          <w:p w14:paraId="7FCE8B93" w14:textId="4573C400" w:rsidR="00A57D5B" w:rsidRDefault="00A57D5B">
            <w:pPr>
              <w:jc w:val="center"/>
              <w:rPr>
                <w:i/>
                <w:iCs/>
                <w:sz w:val="26"/>
                <w:szCs w:val="26"/>
                <w:lang w:val="en-US"/>
              </w:rPr>
            </w:pPr>
            <w:r>
              <w:rPr>
                <w:i/>
                <w:iCs/>
                <w:sz w:val="26"/>
                <w:szCs w:val="26"/>
                <w:lang w:val="en-US"/>
              </w:rPr>
              <w:lastRenderedPageBreak/>
              <w:t xml:space="preserve">Result of model </w:t>
            </w:r>
            <w:r w:rsidR="00536D72">
              <w:rPr>
                <w:i/>
                <w:iCs/>
                <w:sz w:val="26"/>
                <w:szCs w:val="26"/>
                <w:lang w:val="en-US"/>
              </w:rPr>
              <w:t>D</w:t>
            </w:r>
            <w:r>
              <w:rPr>
                <w:i/>
                <w:iCs/>
                <w:sz w:val="26"/>
                <w:szCs w:val="26"/>
                <w:lang w:val="en-US"/>
              </w:rPr>
              <w:t>NN on 5-3-2</w:t>
            </w:r>
          </w:p>
          <w:p w14:paraId="31CD8A6D" w14:textId="51608761" w:rsidR="00A57D5B" w:rsidRDefault="008B750C">
            <w:pPr>
              <w:jc w:val="center"/>
              <w:rPr>
                <w:i/>
                <w:iCs/>
                <w:sz w:val="26"/>
                <w:szCs w:val="26"/>
                <w:lang w:val="en-US"/>
              </w:rPr>
            </w:pPr>
            <w:r>
              <w:rPr>
                <w:i/>
                <w:iCs/>
                <w:noProof/>
                <w:sz w:val="26"/>
                <w:szCs w:val="26"/>
              </w:rPr>
              <w:drawing>
                <wp:inline distT="0" distB="0" distL="0" distR="0" wp14:anchorId="74208F3D" wp14:editId="5BBF34FC">
                  <wp:extent cx="5760085" cy="3689985"/>
                  <wp:effectExtent l="0" t="0" r="0" b="0"/>
                  <wp:docPr id="1409520416" name="Picture 140952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689985"/>
                          </a:xfrm>
                          <a:prstGeom prst="rect">
                            <a:avLst/>
                          </a:prstGeom>
                          <a:noFill/>
                          <a:ln>
                            <a:noFill/>
                          </a:ln>
                        </pic:spPr>
                      </pic:pic>
                    </a:graphicData>
                  </a:graphic>
                </wp:inline>
              </w:drawing>
            </w:r>
          </w:p>
          <w:p w14:paraId="35445389" w14:textId="78D11B9E" w:rsidR="00A57D5B" w:rsidRDefault="00A57D5B">
            <w:pPr>
              <w:jc w:val="center"/>
              <w:rPr>
                <w:i/>
                <w:iCs/>
                <w:sz w:val="26"/>
                <w:szCs w:val="26"/>
                <w:lang w:val="en-US"/>
              </w:rPr>
            </w:pPr>
            <w:r>
              <w:rPr>
                <w:i/>
                <w:iCs/>
                <w:sz w:val="26"/>
                <w:szCs w:val="26"/>
                <w:lang w:val="en-US"/>
              </w:rPr>
              <w:t xml:space="preserve">Result of model </w:t>
            </w:r>
            <w:r w:rsidR="00536D72">
              <w:rPr>
                <w:i/>
                <w:iCs/>
                <w:sz w:val="26"/>
                <w:szCs w:val="26"/>
                <w:lang w:val="en-US"/>
              </w:rPr>
              <w:t>D</w:t>
            </w:r>
            <w:r>
              <w:rPr>
                <w:i/>
                <w:iCs/>
                <w:sz w:val="26"/>
                <w:szCs w:val="26"/>
                <w:lang w:val="en-US"/>
              </w:rPr>
              <w:t>NN on 6-2-2</w:t>
            </w:r>
          </w:p>
          <w:p w14:paraId="194583BE" w14:textId="77777777" w:rsidR="00A57D5B" w:rsidRPr="0077253D" w:rsidRDefault="00A57D5B">
            <w:pPr>
              <w:jc w:val="center"/>
              <w:rPr>
                <w:i/>
                <w:iCs/>
                <w:sz w:val="26"/>
                <w:szCs w:val="26"/>
                <w:lang w:val="en-US"/>
              </w:rPr>
            </w:pPr>
            <w:r>
              <w:rPr>
                <w:i/>
                <w:iCs/>
                <w:sz w:val="26"/>
                <w:szCs w:val="26"/>
                <w:lang w:val="en-US"/>
              </w:rPr>
              <w:t>TRX</w:t>
            </w:r>
          </w:p>
        </w:tc>
      </w:tr>
      <w:tr w:rsidR="00A57D5B" w14:paraId="0B7A00DB" w14:textId="77777777">
        <w:tc>
          <w:tcPr>
            <w:tcW w:w="9287" w:type="dxa"/>
          </w:tcPr>
          <w:p w14:paraId="7BCB1876" w14:textId="4432E663" w:rsidR="00A57D5B" w:rsidRDefault="00577DFE">
            <w:pPr>
              <w:jc w:val="center"/>
              <w:rPr>
                <w:i/>
                <w:iCs/>
                <w:sz w:val="26"/>
                <w:szCs w:val="26"/>
                <w:lang w:val="en-US"/>
              </w:rPr>
            </w:pPr>
            <w:r>
              <w:rPr>
                <w:i/>
                <w:iCs/>
                <w:noProof/>
                <w:sz w:val="26"/>
                <w:szCs w:val="26"/>
              </w:rPr>
              <w:lastRenderedPageBreak/>
              <w:drawing>
                <wp:inline distT="0" distB="0" distL="0" distR="0" wp14:anchorId="45962CB5" wp14:editId="34D7570A">
                  <wp:extent cx="5760085" cy="3722370"/>
                  <wp:effectExtent l="0" t="0" r="0" b="0"/>
                  <wp:docPr id="899586536" name="Picture 89958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722370"/>
                          </a:xfrm>
                          <a:prstGeom prst="rect">
                            <a:avLst/>
                          </a:prstGeom>
                          <a:noFill/>
                          <a:ln>
                            <a:noFill/>
                          </a:ln>
                        </pic:spPr>
                      </pic:pic>
                    </a:graphicData>
                  </a:graphic>
                </wp:inline>
              </w:drawing>
            </w:r>
          </w:p>
          <w:p w14:paraId="39766978" w14:textId="307794D3" w:rsidR="00A57D5B" w:rsidRDefault="00A57D5B">
            <w:pPr>
              <w:jc w:val="center"/>
              <w:rPr>
                <w:i/>
                <w:iCs/>
                <w:sz w:val="26"/>
                <w:szCs w:val="26"/>
                <w:lang w:val="en-US"/>
              </w:rPr>
            </w:pPr>
            <w:r>
              <w:rPr>
                <w:i/>
                <w:iCs/>
                <w:sz w:val="26"/>
                <w:szCs w:val="26"/>
                <w:lang w:val="en-US"/>
              </w:rPr>
              <w:t xml:space="preserve">Result of model </w:t>
            </w:r>
            <w:r w:rsidR="00536D72">
              <w:rPr>
                <w:i/>
                <w:iCs/>
                <w:sz w:val="26"/>
                <w:szCs w:val="26"/>
                <w:lang w:val="en-US"/>
              </w:rPr>
              <w:t>D</w:t>
            </w:r>
            <w:r>
              <w:rPr>
                <w:i/>
                <w:iCs/>
                <w:sz w:val="26"/>
                <w:szCs w:val="26"/>
                <w:lang w:val="en-US"/>
              </w:rPr>
              <w:t>NN on 7-2-1</w:t>
            </w:r>
          </w:p>
          <w:p w14:paraId="0EB8EB27" w14:textId="72E843DF" w:rsidR="00A57D5B" w:rsidRDefault="00577DFE">
            <w:pPr>
              <w:jc w:val="center"/>
              <w:rPr>
                <w:i/>
                <w:iCs/>
                <w:sz w:val="26"/>
                <w:szCs w:val="26"/>
                <w:lang w:val="en-US"/>
              </w:rPr>
            </w:pPr>
            <w:r>
              <w:rPr>
                <w:i/>
                <w:iCs/>
                <w:noProof/>
                <w:sz w:val="26"/>
                <w:szCs w:val="26"/>
              </w:rPr>
              <w:lastRenderedPageBreak/>
              <w:drawing>
                <wp:inline distT="0" distB="0" distL="0" distR="0" wp14:anchorId="07CD392D" wp14:editId="017EA763">
                  <wp:extent cx="5760085" cy="3722370"/>
                  <wp:effectExtent l="0" t="0" r="0" b="0"/>
                  <wp:docPr id="1616989699" name="Picture 161698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722370"/>
                          </a:xfrm>
                          <a:prstGeom prst="rect">
                            <a:avLst/>
                          </a:prstGeom>
                          <a:noFill/>
                          <a:ln>
                            <a:noFill/>
                          </a:ln>
                        </pic:spPr>
                      </pic:pic>
                    </a:graphicData>
                  </a:graphic>
                </wp:inline>
              </w:drawing>
            </w:r>
          </w:p>
          <w:p w14:paraId="6721E060" w14:textId="07B74351" w:rsidR="00A57D5B" w:rsidRDefault="00A57D5B">
            <w:pPr>
              <w:jc w:val="center"/>
              <w:rPr>
                <w:i/>
                <w:iCs/>
                <w:sz w:val="26"/>
                <w:szCs w:val="26"/>
                <w:lang w:val="en-US"/>
              </w:rPr>
            </w:pPr>
            <w:r>
              <w:rPr>
                <w:i/>
                <w:iCs/>
                <w:sz w:val="26"/>
                <w:szCs w:val="26"/>
                <w:lang w:val="en-US"/>
              </w:rPr>
              <w:t xml:space="preserve">Result of model </w:t>
            </w:r>
            <w:r w:rsidR="00536D72">
              <w:rPr>
                <w:i/>
                <w:iCs/>
                <w:sz w:val="26"/>
                <w:szCs w:val="26"/>
                <w:lang w:val="en-US"/>
              </w:rPr>
              <w:t>D</w:t>
            </w:r>
            <w:r>
              <w:rPr>
                <w:i/>
                <w:iCs/>
                <w:sz w:val="26"/>
                <w:szCs w:val="26"/>
                <w:lang w:val="en-US"/>
              </w:rPr>
              <w:t>NN on 5-3-2</w:t>
            </w:r>
          </w:p>
          <w:p w14:paraId="19A9BF55" w14:textId="6C55396B" w:rsidR="00A57D5B" w:rsidRDefault="00426D45">
            <w:pPr>
              <w:jc w:val="center"/>
              <w:rPr>
                <w:i/>
                <w:iCs/>
                <w:sz w:val="26"/>
                <w:szCs w:val="26"/>
                <w:lang w:val="en-US"/>
              </w:rPr>
            </w:pPr>
            <w:r>
              <w:rPr>
                <w:i/>
                <w:iCs/>
                <w:noProof/>
                <w:sz w:val="26"/>
                <w:szCs w:val="26"/>
              </w:rPr>
              <w:drawing>
                <wp:inline distT="0" distB="0" distL="0" distR="0" wp14:anchorId="40F190A9" wp14:editId="53BF48B5">
                  <wp:extent cx="5760085" cy="3722370"/>
                  <wp:effectExtent l="0" t="0" r="0" b="0"/>
                  <wp:docPr id="2024582648" name="Picture 202458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722370"/>
                          </a:xfrm>
                          <a:prstGeom prst="rect">
                            <a:avLst/>
                          </a:prstGeom>
                          <a:noFill/>
                          <a:ln>
                            <a:noFill/>
                          </a:ln>
                        </pic:spPr>
                      </pic:pic>
                    </a:graphicData>
                  </a:graphic>
                </wp:inline>
              </w:drawing>
            </w:r>
          </w:p>
          <w:p w14:paraId="201DEE68" w14:textId="5039250F" w:rsidR="00A57D5B" w:rsidRDefault="00A57D5B">
            <w:pPr>
              <w:jc w:val="center"/>
              <w:rPr>
                <w:i/>
                <w:iCs/>
                <w:sz w:val="26"/>
                <w:szCs w:val="26"/>
                <w:lang w:val="en-US"/>
              </w:rPr>
            </w:pPr>
            <w:r>
              <w:rPr>
                <w:i/>
                <w:iCs/>
                <w:sz w:val="26"/>
                <w:szCs w:val="26"/>
                <w:lang w:val="en-US"/>
              </w:rPr>
              <w:t xml:space="preserve">Result of model </w:t>
            </w:r>
            <w:r w:rsidR="00536D72">
              <w:rPr>
                <w:i/>
                <w:iCs/>
                <w:sz w:val="26"/>
                <w:szCs w:val="26"/>
                <w:lang w:val="en-US"/>
              </w:rPr>
              <w:t>D</w:t>
            </w:r>
            <w:r>
              <w:rPr>
                <w:i/>
                <w:iCs/>
                <w:sz w:val="26"/>
                <w:szCs w:val="26"/>
                <w:lang w:val="en-US"/>
              </w:rPr>
              <w:t>NN on 6-2-2</w:t>
            </w:r>
          </w:p>
          <w:p w14:paraId="374FCD0B" w14:textId="77777777" w:rsidR="00A57D5B" w:rsidRDefault="00A57D5B">
            <w:pPr>
              <w:jc w:val="center"/>
              <w:rPr>
                <w:i/>
                <w:iCs/>
                <w:sz w:val="26"/>
                <w:szCs w:val="26"/>
                <w:lang w:val="en-US"/>
              </w:rPr>
            </w:pPr>
            <w:r>
              <w:rPr>
                <w:i/>
                <w:iCs/>
                <w:sz w:val="26"/>
                <w:szCs w:val="26"/>
                <w:lang w:val="en-US"/>
              </w:rPr>
              <w:t>DOGE</w:t>
            </w:r>
          </w:p>
        </w:tc>
      </w:tr>
      <w:tr w:rsidR="00A57D5B" w14:paraId="19354945" w14:textId="77777777">
        <w:tc>
          <w:tcPr>
            <w:tcW w:w="9287" w:type="dxa"/>
          </w:tcPr>
          <w:p w14:paraId="627F8D93" w14:textId="1801575A" w:rsidR="00A57D5B" w:rsidRDefault="00426D45">
            <w:pPr>
              <w:jc w:val="center"/>
              <w:rPr>
                <w:i/>
                <w:iCs/>
                <w:sz w:val="26"/>
                <w:szCs w:val="26"/>
                <w:lang w:val="en-US"/>
              </w:rPr>
            </w:pPr>
            <w:r>
              <w:rPr>
                <w:i/>
                <w:iCs/>
                <w:noProof/>
                <w:sz w:val="26"/>
                <w:szCs w:val="26"/>
              </w:rPr>
              <w:lastRenderedPageBreak/>
              <w:drawing>
                <wp:inline distT="0" distB="0" distL="0" distR="0" wp14:anchorId="3D2A98BA" wp14:editId="23E80B2C">
                  <wp:extent cx="5760085" cy="3722370"/>
                  <wp:effectExtent l="0" t="0" r="0" b="0"/>
                  <wp:docPr id="1237932645" name="Picture 123793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722370"/>
                          </a:xfrm>
                          <a:prstGeom prst="rect">
                            <a:avLst/>
                          </a:prstGeom>
                          <a:noFill/>
                          <a:ln>
                            <a:noFill/>
                          </a:ln>
                        </pic:spPr>
                      </pic:pic>
                    </a:graphicData>
                  </a:graphic>
                </wp:inline>
              </w:drawing>
            </w:r>
          </w:p>
          <w:p w14:paraId="52672D33" w14:textId="096424ED" w:rsidR="00A57D5B" w:rsidRDefault="00A57D5B">
            <w:pPr>
              <w:jc w:val="center"/>
              <w:rPr>
                <w:i/>
                <w:iCs/>
                <w:sz w:val="26"/>
                <w:szCs w:val="26"/>
                <w:lang w:val="en-US"/>
              </w:rPr>
            </w:pPr>
            <w:r>
              <w:rPr>
                <w:i/>
                <w:iCs/>
                <w:sz w:val="26"/>
                <w:szCs w:val="26"/>
                <w:lang w:val="en-US"/>
              </w:rPr>
              <w:t xml:space="preserve">Result of model </w:t>
            </w:r>
            <w:r w:rsidR="00536D72">
              <w:rPr>
                <w:i/>
                <w:iCs/>
                <w:sz w:val="26"/>
                <w:szCs w:val="26"/>
                <w:lang w:val="en-US"/>
              </w:rPr>
              <w:t>D</w:t>
            </w:r>
            <w:r>
              <w:rPr>
                <w:i/>
                <w:iCs/>
                <w:sz w:val="26"/>
                <w:szCs w:val="26"/>
                <w:lang w:val="en-US"/>
              </w:rPr>
              <w:t>NN on 7-2-1</w:t>
            </w:r>
          </w:p>
          <w:p w14:paraId="5B3DCD79" w14:textId="60075A5C" w:rsidR="00A57D5B" w:rsidRDefault="00426D45">
            <w:pPr>
              <w:jc w:val="center"/>
              <w:rPr>
                <w:i/>
                <w:iCs/>
                <w:sz w:val="26"/>
                <w:szCs w:val="26"/>
                <w:lang w:val="en-US"/>
              </w:rPr>
            </w:pPr>
            <w:r>
              <w:rPr>
                <w:i/>
                <w:iCs/>
                <w:noProof/>
                <w:sz w:val="26"/>
                <w:szCs w:val="26"/>
              </w:rPr>
              <w:drawing>
                <wp:inline distT="0" distB="0" distL="0" distR="0" wp14:anchorId="2C6ADE24" wp14:editId="243D558A">
                  <wp:extent cx="5760085" cy="3722370"/>
                  <wp:effectExtent l="0" t="0" r="0" b="0"/>
                  <wp:docPr id="965732909" name="Picture 96573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722370"/>
                          </a:xfrm>
                          <a:prstGeom prst="rect">
                            <a:avLst/>
                          </a:prstGeom>
                          <a:noFill/>
                          <a:ln>
                            <a:noFill/>
                          </a:ln>
                        </pic:spPr>
                      </pic:pic>
                    </a:graphicData>
                  </a:graphic>
                </wp:inline>
              </w:drawing>
            </w:r>
          </w:p>
          <w:p w14:paraId="6D0093E4" w14:textId="5DB047D4" w:rsidR="00A57D5B" w:rsidRDefault="00A57D5B">
            <w:pPr>
              <w:jc w:val="center"/>
              <w:rPr>
                <w:i/>
                <w:iCs/>
                <w:sz w:val="26"/>
                <w:szCs w:val="26"/>
                <w:lang w:val="en-US"/>
              </w:rPr>
            </w:pPr>
            <w:r>
              <w:rPr>
                <w:i/>
                <w:iCs/>
                <w:sz w:val="26"/>
                <w:szCs w:val="26"/>
                <w:lang w:val="en-US"/>
              </w:rPr>
              <w:t xml:space="preserve">Result of model </w:t>
            </w:r>
            <w:r w:rsidR="00536D72">
              <w:rPr>
                <w:i/>
                <w:iCs/>
                <w:sz w:val="26"/>
                <w:szCs w:val="26"/>
                <w:lang w:val="en-US"/>
              </w:rPr>
              <w:t>D</w:t>
            </w:r>
            <w:r>
              <w:rPr>
                <w:i/>
                <w:iCs/>
                <w:sz w:val="26"/>
                <w:szCs w:val="26"/>
                <w:lang w:val="en-US"/>
              </w:rPr>
              <w:t>NN on 5-3-2</w:t>
            </w:r>
          </w:p>
          <w:p w14:paraId="4A36721C" w14:textId="5C50233F" w:rsidR="00A57D5B" w:rsidRDefault="00034D8D">
            <w:pPr>
              <w:jc w:val="center"/>
              <w:rPr>
                <w:i/>
                <w:iCs/>
                <w:sz w:val="26"/>
                <w:szCs w:val="26"/>
                <w:lang w:val="en-US"/>
              </w:rPr>
            </w:pPr>
            <w:r>
              <w:rPr>
                <w:i/>
                <w:iCs/>
                <w:noProof/>
                <w:sz w:val="26"/>
                <w:szCs w:val="26"/>
              </w:rPr>
              <w:lastRenderedPageBreak/>
              <w:drawing>
                <wp:inline distT="0" distB="0" distL="0" distR="0" wp14:anchorId="08759073" wp14:editId="42629DE5">
                  <wp:extent cx="5760085" cy="3722370"/>
                  <wp:effectExtent l="0" t="0" r="0" b="0"/>
                  <wp:docPr id="1483033399" name="Picture 148303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722370"/>
                          </a:xfrm>
                          <a:prstGeom prst="rect">
                            <a:avLst/>
                          </a:prstGeom>
                          <a:noFill/>
                          <a:ln>
                            <a:noFill/>
                          </a:ln>
                        </pic:spPr>
                      </pic:pic>
                    </a:graphicData>
                  </a:graphic>
                </wp:inline>
              </w:drawing>
            </w:r>
          </w:p>
          <w:p w14:paraId="25C485BF" w14:textId="39F4FECF" w:rsidR="00A57D5B" w:rsidRDefault="00A57D5B">
            <w:pPr>
              <w:jc w:val="center"/>
              <w:rPr>
                <w:i/>
                <w:iCs/>
                <w:sz w:val="26"/>
                <w:szCs w:val="26"/>
                <w:lang w:val="en-US"/>
              </w:rPr>
            </w:pPr>
            <w:r>
              <w:rPr>
                <w:i/>
                <w:iCs/>
                <w:sz w:val="26"/>
                <w:szCs w:val="26"/>
                <w:lang w:val="en-US"/>
              </w:rPr>
              <w:t xml:space="preserve">Result of model </w:t>
            </w:r>
            <w:r w:rsidR="00536D72">
              <w:rPr>
                <w:i/>
                <w:iCs/>
                <w:sz w:val="26"/>
                <w:szCs w:val="26"/>
                <w:lang w:val="en-US"/>
              </w:rPr>
              <w:t>D</w:t>
            </w:r>
            <w:r>
              <w:rPr>
                <w:i/>
                <w:iCs/>
                <w:sz w:val="26"/>
                <w:szCs w:val="26"/>
                <w:lang w:val="en-US"/>
              </w:rPr>
              <w:t>NN on 6-2-2</w:t>
            </w:r>
          </w:p>
          <w:p w14:paraId="7F4BC79A" w14:textId="77777777" w:rsidR="00A57D5B" w:rsidRDefault="00A57D5B">
            <w:pPr>
              <w:jc w:val="center"/>
              <w:rPr>
                <w:i/>
                <w:iCs/>
                <w:sz w:val="26"/>
                <w:szCs w:val="26"/>
                <w:lang w:val="en-US"/>
              </w:rPr>
            </w:pPr>
            <w:r>
              <w:rPr>
                <w:i/>
                <w:iCs/>
                <w:sz w:val="26"/>
                <w:szCs w:val="26"/>
                <w:lang w:val="en-US"/>
              </w:rPr>
              <w:t>XLM</w:t>
            </w:r>
          </w:p>
        </w:tc>
      </w:tr>
    </w:tbl>
    <w:p w14:paraId="3CF28C30" w14:textId="77777777" w:rsidR="00A57D5B" w:rsidRPr="000327E7" w:rsidRDefault="00A57D5B" w:rsidP="000327E7">
      <w:pPr>
        <w:spacing w:line="360" w:lineRule="auto"/>
        <w:ind w:left="360"/>
        <w:jc w:val="both"/>
        <w:rPr>
          <w:b/>
          <w:sz w:val="26"/>
          <w:szCs w:val="26"/>
        </w:rPr>
      </w:pPr>
    </w:p>
    <w:p w14:paraId="1349B60C" w14:textId="4B15ADAA" w:rsidR="00833465" w:rsidRPr="00C801EA" w:rsidRDefault="00833465" w:rsidP="00211704">
      <w:pPr>
        <w:pStyle w:val="Heading3"/>
        <w:numPr>
          <w:ilvl w:val="0"/>
          <w:numId w:val="12"/>
        </w:numPr>
        <w:rPr>
          <w:sz w:val="26"/>
          <w:szCs w:val="26"/>
        </w:rPr>
      </w:pPr>
      <w:bookmarkStart w:id="27" w:name="_Toc138234022"/>
      <w:r w:rsidRPr="00C801EA">
        <w:rPr>
          <w:sz w:val="26"/>
          <w:szCs w:val="26"/>
        </w:rPr>
        <w:t>ARIMA</w:t>
      </w:r>
      <w:bookmarkEnd w:id="27"/>
    </w:p>
    <w:p w14:paraId="3BA1C573" w14:textId="6312E0E7" w:rsidR="008016D5" w:rsidRPr="00C801EA" w:rsidRDefault="00B82AD1" w:rsidP="00B82AD1">
      <w:pPr>
        <w:jc w:val="both"/>
        <w:rPr>
          <w:sz w:val="26"/>
          <w:szCs w:val="26"/>
        </w:rPr>
      </w:pPr>
      <w:r w:rsidRPr="00C801EA">
        <w:rPr>
          <w:sz w:val="26"/>
          <w:szCs w:val="26"/>
        </w:rPr>
        <w:t xml:space="preserve">ARIMA is a typical autoregression model which also includes the application of moving averages to increase the accuracy. This model is said to work best with a non-seasonal or stationary dataset. A stationary data must have no trend, constant amplitude variations around its mean, and consistent ups-and-lows, which means that statistically speaking, its short-term random time patterns remain the same. The latter requires that its power spectrum, or more precisely, its autocorrelations—correlations with its own prior departures from the mean—remain constant across time. </w:t>
      </w:r>
    </w:p>
    <w:p w14:paraId="177F5389" w14:textId="77777777" w:rsidR="00B82AD1" w:rsidRPr="00C801EA" w:rsidRDefault="00B82AD1" w:rsidP="00B82AD1">
      <w:pPr>
        <w:jc w:val="both"/>
        <w:rPr>
          <w:sz w:val="26"/>
          <w:szCs w:val="26"/>
        </w:rPr>
      </w:pPr>
      <w:r w:rsidRPr="00C801EA">
        <w:rPr>
          <w:sz w:val="26"/>
          <w:szCs w:val="26"/>
        </w:rPr>
        <w:t>An "ARIMA(p,d,q)" model is a nonseasonal ARIMA model, where:</w:t>
      </w:r>
    </w:p>
    <w:p w14:paraId="0AB46FE3" w14:textId="77777777" w:rsidR="00B82AD1" w:rsidRPr="00C801EA" w:rsidRDefault="00B82AD1" w:rsidP="00B82AD1">
      <w:pPr>
        <w:jc w:val="both"/>
        <w:rPr>
          <w:sz w:val="26"/>
          <w:szCs w:val="26"/>
        </w:rPr>
      </w:pPr>
      <w:r w:rsidRPr="00C801EA">
        <w:rPr>
          <w:sz w:val="26"/>
          <w:szCs w:val="26"/>
        </w:rPr>
        <w:t>1) p is the number of autoregressive terms.</w:t>
      </w:r>
    </w:p>
    <w:p w14:paraId="47350505" w14:textId="77777777" w:rsidR="00B82AD1" w:rsidRPr="00C801EA" w:rsidRDefault="00B82AD1" w:rsidP="00B82AD1">
      <w:pPr>
        <w:jc w:val="both"/>
        <w:rPr>
          <w:sz w:val="26"/>
          <w:szCs w:val="26"/>
        </w:rPr>
      </w:pPr>
      <w:r w:rsidRPr="00C801EA">
        <w:rPr>
          <w:sz w:val="26"/>
          <w:szCs w:val="26"/>
        </w:rPr>
        <w:t>2) d is the number of nonseasonal variations required for stationarity.</w:t>
      </w:r>
    </w:p>
    <w:p w14:paraId="0DD99AEB" w14:textId="580E7B70" w:rsidR="00833465" w:rsidRPr="00C801EA" w:rsidRDefault="00B82AD1" w:rsidP="000C2536">
      <w:pPr>
        <w:jc w:val="both"/>
        <w:rPr>
          <w:sz w:val="26"/>
          <w:szCs w:val="26"/>
        </w:rPr>
      </w:pPr>
      <w:r w:rsidRPr="00C801EA">
        <w:rPr>
          <w:sz w:val="26"/>
          <w:szCs w:val="26"/>
        </w:rPr>
        <w:t>3) q is the number of lags forecast errors.</w:t>
      </w:r>
    </w:p>
    <w:p w14:paraId="458F433B" w14:textId="6459F89D" w:rsidR="00837B6F" w:rsidRPr="00C801EA" w:rsidRDefault="00263E99" w:rsidP="00B82AD1">
      <w:pPr>
        <w:jc w:val="both"/>
        <w:rPr>
          <w:sz w:val="26"/>
          <w:szCs w:val="26"/>
        </w:rPr>
      </w:pPr>
      <w:r w:rsidRPr="00C801EA">
        <w:rPr>
          <w:sz w:val="26"/>
          <w:szCs w:val="26"/>
        </w:rPr>
        <w:t>A pure </w:t>
      </w:r>
      <w:r w:rsidRPr="00C801EA">
        <w:rPr>
          <w:b/>
          <w:sz w:val="26"/>
          <w:szCs w:val="26"/>
        </w:rPr>
        <w:t>Auto Regressive (AR) model</w:t>
      </w:r>
      <w:r w:rsidRPr="00C801EA">
        <w:rPr>
          <w:sz w:val="26"/>
          <w:szCs w:val="26"/>
        </w:rPr>
        <w:t> is one where Y</w:t>
      </w:r>
      <w:r w:rsidRPr="00C801EA">
        <w:rPr>
          <w:sz w:val="26"/>
          <w:szCs w:val="26"/>
          <w:vertAlign w:val="subscript"/>
        </w:rPr>
        <w:t>t</w:t>
      </w:r>
      <w:r w:rsidRPr="00C801EA">
        <w:rPr>
          <w:sz w:val="26"/>
          <w:szCs w:val="26"/>
        </w:rPr>
        <w:t xml:space="preserve"> depends only on its own lags. That is, Y</w:t>
      </w:r>
      <w:r w:rsidRPr="00C801EA">
        <w:rPr>
          <w:sz w:val="26"/>
          <w:szCs w:val="26"/>
          <w:vertAlign w:val="subscript"/>
        </w:rPr>
        <w:t>t</w:t>
      </w:r>
      <w:r w:rsidRPr="00C801EA">
        <w:rPr>
          <w:sz w:val="26"/>
          <w:szCs w:val="26"/>
        </w:rPr>
        <w:t xml:space="preserve"> is a function of the ‘lags of Y</w:t>
      </w:r>
      <w:r w:rsidRPr="00C801EA">
        <w:rPr>
          <w:sz w:val="26"/>
          <w:szCs w:val="26"/>
          <w:vertAlign w:val="subscript"/>
        </w:rPr>
        <w:t>t</w:t>
      </w:r>
      <w:r w:rsidRPr="00C801EA">
        <w:rPr>
          <w:sz w:val="26"/>
          <w:szCs w:val="26"/>
        </w:rPr>
        <w:t>’.</w:t>
      </w:r>
    </w:p>
    <w:p w14:paraId="08014295" w14:textId="131AD705" w:rsidR="00B82AD1" w:rsidRPr="00C801EA" w:rsidRDefault="007F2E23" w:rsidP="00B82AD1">
      <w:pPr>
        <w:jc w:val="both"/>
        <w:rPr>
          <w:sz w:val="26"/>
          <w:szCs w:val="26"/>
        </w:rPr>
      </w:pPr>
      <w:r w:rsidRPr="000D2C95">
        <w:rPr>
          <w:rFonts w:eastAsia="Times New Roman" w:cs="Times New Roman"/>
          <w:noProof/>
          <w:color w:val="000000"/>
          <w:kern w:val="0"/>
          <w:sz w:val="26"/>
          <w:szCs w:val="26"/>
          <w:bdr w:val="none" w:sz="0" w:space="0" w:color="auto" w:frame="1"/>
          <w14:ligatures w14:val="none"/>
        </w:rPr>
        <w:drawing>
          <wp:inline distT="0" distB="0" distL="0" distR="0" wp14:anchorId="07B78E25" wp14:editId="53EF5FDD">
            <wp:extent cx="3395050" cy="466312"/>
            <wp:effectExtent l="0" t="0" r="0" b="0"/>
            <wp:docPr id="1526787303" name="Picture 1526787303" descr="Ảnh có chứa Phông chữ, chữ viết tay, văn bản, thư ph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87303" name="Hình ảnh 23" descr="Ảnh có chứa Phông chữ, chữ viết tay, văn bản, thư pháp&#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9777" cy="466961"/>
                    </a:xfrm>
                    <a:prstGeom prst="rect">
                      <a:avLst/>
                    </a:prstGeom>
                    <a:noFill/>
                    <a:ln>
                      <a:noFill/>
                    </a:ln>
                  </pic:spPr>
                </pic:pic>
              </a:graphicData>
            </a:graphic>
          </wp:inline>
        </w:drawing>
      </w:r>
    </w:p>
    <w:p w14:paraId="57054BFE" w14:textId="77777777" w:rsidR="0074487B" w:rsidRPr="00C801EA" w:rsidRDefault="006D1A85" w:rsidP="00B82AD1">
      <w:pPr>
        <w:jc w:val="both"/>
        <w:rPr>
          <w:sz w:val="26"/>
          <w:szCs w:val="26"/>
        </w:rPr>
      </w:pPr>
      <w:r w:rsidRPr="00C801EA">
        <w:rPr>
          <w:sz w:val="26"/>
          <w:szCs w:val="26"/>
        </w:rPr>
        <w:t xml:space="preserve">where, </w:t>
      </w:r>
    </w:p>
    <w:p w14:paraId="7D7B7123" w14:textId="273319A1" w:rsidR="00B20AD8" w:rsidRPr="00C801EA" w:rsidRDefault="00790CC7" w:rsidP="00B82AD1">
      <w:pPr>
        <w:jc w:val="both"/>
        <w:rPr>
          <w:sz w:val="26"/>
          <w:szCs w:val="26"/>
          <w:lang w:val="en-US"/>
        </w:rPr>
      </w:pPr>
      <w:r w:rsidRPr="00C801EA">
        <w:rPr>
          <w:sz w:val="26"/>
          <w:szCs w:val="26"/>
          <w:lang w:val="en-US"/>
        </w:rPr>
        <w:t>Y</w:t>
      </w:r>
      <w:r w:rsidRPr="00C801EA">
        <w:rPr>
          <w:sz w:val="26"/>
          <w:szCs w:val="26"/>
          <w:vertAlign w:val="subscript"/>
        </w:rPr>
        <w:t>t</w:t>
      </w:r>
      <w:r w:rsidRPr="00C801EA">
        <w:rPr>
          <w:sz w:val="26"/>
          <w:szCs w:val="26"/>
        </w:rPr>
        <w:t xml:space="preserve"> </w:t>
      </w:r>
      <w:r w:rsidR="00276F40" w:rsidRPr="00C801EA">
        <w:rPr>
          <w:sz w:val="26"/>
          <w:szCs w:val="26"/>
        </w:rPr>
        <w:t>is the value of the time series at time t</w:t>
      </w:r>
    </w:p>
    <w:p w14:paraId="220B5CD7" w14:textId="5B053AE3" w:rsidR="00A22BE1" w:rsidRPr="00C801EA" w:rsidRDefault="006D1A85" w:rsidP="00B82AD1">
      <w:pPr>
        <w:jc w:val="both"/>
        <w:rPr>
          <w:sz w:val="26"/>
          <w:szCs w:val="26"/>
        </w:rPr>
      </w:pPr>
      <w:r w:rsidRPr="00C801EA">
        <w:rPr>
          <w:sz w:val="26"/>
          <w:szCs w:val="26"/>
        </w:rPr>
        <w:lastRenderedPageBreak/>
        <w:t>Y</w:t>
      </w:r>
      <w:r w:rsidRPr="00C801EA">
        <w:rPr>
          <w:sz w:val="26"/>
          <w:szCs w:val="26"/>
          <w:vertAlign w:val="subscript"/>
        </w:rPr>
        <w:t>t-1</w:t>
      </w:r>
      <w:r w:rsidRPr="00C801EA">
        <w:rPr>
          <w:sz w:val="26"/>
          <w:szCs w:val="26"/>
        </w:rPr>
        <w:t xml:space="preserve"> </w:t>
      </w:r>
      <w:r w:rsidR="00A41A9B" w:rsidRPr="00C801EA">
        <w:rPr>
          <w:sz w:val="26"/>
          <w:szCs w:val="26"/>
        </w:rPr>
        <w:t xml:space="preserve">, </w:t>
      </w:r>
      <w:r w:rsidR="00485880" w:rsidRPr="00C801EA">
        <w:rPr>
          <w:sz w:val="26"/>
          <w:szCs w:val="26"/>
        </w:rPr>
        <w:t xml:space="preserve">Y t-2, …, Y t-p </w:t>
      </w:r>
      <w:r w:rsidR="00641204" w:rsidRPr="00C801EA">
        <w:rPr>
          <w:sz w:val="26"/>
          <w:szCs w:val="26"/>
        </w:rPr>
        <w:t>are</w:t>
      </w:r>
      <w:r w:rsidRPr="00C801EA">
        <w:rPr>
          <w:sz w:val="26"/>
          <w:szCs w:val="26"/>
        </w:rPr>
        <w:t xml:space="preserve"> the lag of the series, </w:t>
      </w:r>
    </w:p>
    <w:p w14:paraId="6E7B6565" w14:textId="7872B59B" w:rsidR="00432863" w:rsidRPr="00C801EA" w:rsidRDefault="00432863" w:rsidP="00B82AD1">
      <w:pPr>
        <w:jc w:val="both"/>
        <w:rPr>
          <w:sz w:val="26"/>
          <w:szCs w:val="26"/>
        </w:rPr>
      </w:pPr>
      <w:r w:rsidRPr="00C801EA">
        <w:rPr>
          <w:rFonts w:cs="Times New Roman"/>
          <w:sz w:val="26"/>
          <w:szCs w:val="26"/>
        </w:rPr>
        <w:t>α</w:t>
      </w:r>
      <w:r w:rsidRPr="00C801EA">
        <w:rPr>
          <w:sz w:val="26"/>
          <w:szCs w:val="26"/>
        </w:rPr>
        <w:t xml:space="preserve"> is constants.</w:t>
      </w:r>
    </w:p>
    <w:p w14:paraId="4C697193" w14:textId="370BF525" w:rsidR="00A22BE1" w:rsidRPr="00C801EA" w:rsidRDefault="00A22BE1" w:rsidP="00B82AD1">
      <w:pPr>
        <w:jc w:val="both"/>
        <w:rPr>
          <w:sz w:val="26"/>
          <w:szCs w:val="26"/>
        </w:rPr>
      </w:pPr>
      <w:r w:rsidRPr="00C801EA">
        <w:rPr>
          <w:rFonts w:cs="Times New Roman"/>
          <w:sz w:val="26"/>
          <w:szCs w:val="26"/>
        </w:rPr>
        <w:t>ꞵ</w:t>
      </w:r>
      <w:r w:rsidR="00F302BD" w:rsidRPr="00C801EA">
        <w:rPr>
          <w:rFonts w:cs="Times New Roman"/>
          <w:sz w:val="26"/>
          <w:szCs w:val="26"/>
          <w:lang w:val="en-US"/>
        </w:rPr>
        <w:t>1, ꞵ</w:t>
      </w:r>
      <w:r w:rsidR="00FA7804" w:rsidRPr="00C801EA">
        <w:rPr>
          <w:rFonts w:cs="Times New Roman"/>
          <w:sz w:val="26"/>
          <w:szCs w:val="26"/>
          <w:lang w:val="en-US"/>
        </w:rPr>
        <w:t>2, …ꞵp</w:t>
      </w:r>
      <w:r w:rsidR="000F1063" w:rsidRPr="00C801EA">
        <w:rPr>
          <w:rFonts w:cs="Times New Roman"/>
          <w:sz w:val="26"/>
          <w:szCs w:val="26"/>
        </w:rPr>
        <w:t xml:space="preserve"> </w:t>
      </w:r>
      <w:r w:rsidR="006D1A85" w:rsidRPr="00C801EA">
        <w:rPr>
          <w:sz w:val="26"/>
          <w:szCs w:val="26"/>
        </w:rPr>
        <w:t xml:space="preserve"> </w:t>
      </w:r>
      <w:r w:rsidR="00432863" w:rsidRPr="00C801EA">
        <w:rPr>
          <w:sz w:val="26"/>
          <w:szCs w:val="26"/>
        </w:rPr>
        <w:t>are autoregressive coefficients, representing the dependence of the current value on past values</w:t>
      </w:r>
    </w:p>
    <w:p w14:paraId="03E65948" w14:textId="63C2E7BC" w:rsidR="000F1063" w:rsidRPr="00C801EA" w:rsidRDefault="00B6411A" w:rsidP="00B82AD1">
      <w:pPr>
        <w:jc w:val="both"/>
        <w:rPr>
          <w:sz w:val="26"/>
          <w:szCs w:val="26"/>
        </w:rPr>
      </w:pPr>
      <w:r w:rsidRPr="00C801EA">
        <w:rPr>
          <w:rFonts w:cs="Times New Roman"/>
          <w:sz w:val="26"/>
          <w:szCs w:val="26"/>
        </w:rPr>
        <w:t>ℇ</w:t>
      </w:r>
      <w:r w:rsidRPr="00C801EA">
        <w:rPr>
          <w:sz w:val="26"/>
          <w:szCs w:val="26"/>
        </w:rPr>
        <w:t>t is the random noise</w:t>
      </w:r>
    </w:p>
    <w:p w14:paraId="19A9AFC2" w14:textId="396D9C4A" w:rsidR="00C211B6" w:rsidRPr="00C801EA" w:rsidRDefault="002B71BD" w:rsidP="00B82AD1">
      <w:pPr>
        <w:jc w:val="both"/>
        <w:rPr>
          <w:sz w:val="26"/>
          <w:szCs w:val="26"/>
        </w:rPr>
      </w:pPr>
      <w:r w:rsidRPr="00C801EA">
        <w:rPr>
          <w:sz w:val="26"/>
          <w:szCs w:val="26"/>
          <w:lang w:val="en-US"/>
        </w:rPr>
        <w:t>A</w:t>
      </w:r>
      <w:r w:rsidRPr="00C801EA">
        <w:rPr>
          <w:sz w:val="26"/>
          <w:szCs w:val="26"/>
        </w:rPr>
        <w:t xml:space="preserve"> pure </w:t>
      </w:r>
      <w:r w:rsidRPr="00C801EA">
        <w:rPr>
          <w:b/>
          <w:sz w:val="26"/>
          <w:szCs w:val="26"/>
        </w:rPr>
        <w:t>Moving Average (MA) model</w:t>
      </w:r>
      <w:r w:rsidRPr="00C801EA">
        <w:rPr>
          <w:sz w:val="26"/>
          <w:szCs w:val="26"/>
        </w:rPr>
        <w:t> is one where Yt depends only on the lagged forecast errors.</w:t>
      </w:r>
    </w:p>
    <w:p w14:paraId="3930B336" w14:textId="1EA32CA5" w:rsidR="007F2E23" w:rsidRPr="00C801EA" w:rsidRDefault="003648F2" w:rsidP="00B82AD1">
      <w:pPr>
        <w:jc w:val="both"/>
        <w:rPr>
          <w:sz w:val="26"/>
          <w:szCs w:val="26"/>
        </w:rPr>
      </w:pPr>
      <w:r w:rsidRPr="000D2C95">
        <w:rPr>
          <w:rFonts w:eastAsia="Times New Roman" w:cs="Times New Roman"/>
          <w:noProof/>
          <w:color w:val="000000"/>
          <w:kern w:val="0"/>
          <w:sz w:val="26"/>
          <w:szCs w:val="26"/>
          <w:bdr w:val="none" w:sz="0" w:space="0" w:color="auto" w:frame="1"/>
          <w14:ligatures w14:val="none"/>
        </w:rPr>
        <w:drawing>
          <wp:inline distT="0" distB="0" distL="0" distR="0" wp14:anchorId="74F4733B" wp14:editId="102BDCDE">
            <wp:extent cx="3892990" cy="615340"/>
            <wp:effectExtent l="0" t="0" r="0" b="0"/>
            <wp:docPr id="1890688980" name="Picture 1890688980" descr="Ảnh có chứa Phông chữ, chữ viết tay, thư pháp,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8980" name="Hình ảnh 22" descr="Ảnh có chứa Phông chữ, chữ viết tay, thư pháp, thuật in máy&#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1471" cy="618261"/>
                    </a:xfrm>
                    <a:prstGeom prst="rect">
                      <a:avLst/>
                    </a:prstGeom>
                    <a:noFill/>
                    <a:ln>
                      <a:noFill/>
                    </a:ln>
                  </pic:spPr>
                </pic:pic>
              </a:graphicData>
            </a:graphic>
          </wp:inline>
        </w:drawing>
      </w:r>
    </w:p>
    <w:p w14:paraId="26D6B7F3" w14:textId="77777777" w:rsidR="00641204" w:rsidRPr="00C801EA" w:rsidRDefault="00391386" w:rsidP="00B82AD1">
      <w:pPr>
        <w:jc w:val="both"/>
        <w:rPr>
          <w:sz w:val="26"/>
          <w:szCs w:val="26"/>
        </w:rPr>
      </w:pPr>
      <w:r w:rsidRPr="00C801EA">
        <w:rPr>
          <w:sz w:val="26"/>
          <w:szCs w:val="26"/>
        </w:rPr>
        <w:t xml:space="preserve">where </w:t>
      </w:r>
    </w:p>
    <w:p w14:paraId="26752468" w14:textId="3CD089C4" w:rsidR="00641204" w:rsidRPr="00C801EA" w:rsidRDefault="00276F40" w:rsidP="00B82AD1">
      <w:pPr>
        <w:jc w:val="both"/>
        <w:rPr>
          <w:sz w:val="26"/>
          <w:szCs w:val="26"/>
        </w:rPr>
      </w:pPr>
      <w:r w:rsidRPr="00C801EA">
        <w:rPr>
          <w:sz w:val="26"/>
          <w:szCs w:val="26"/>
        </w:rPr>
        <w:t>Y t is the value of the time series at time t</w:t>
      </w:r>
    </w:p>
    <w:p w14:paraId="1B633BC3" w14:textId="4CAE0290" w:rsidR="00276F40" w:rsidRPr="00C801EA" w:rsidRDefault="00F77205" w:rsidP="00B82AD1">
      <w:pPr>
        <w:jc w:val="both"/>
        <w:rPr>
          <w:sz w:val="26"/>
          <w:szCs w:val="26"/>
        </w:rPr>
      </w:pPr>
      <w:r w:rsidRPr="00C801EA">
        <w:rPr>
          <w:rFonts w:cs="Times New Roman"/>
          <w:sz w:val="26"/>
          <w:szCs w:val="26"/>
        </w:rPr>
        <w:t>α</w:t>
      </w:r>
      <w:r w:rsidRPr="00C801EA">
        <w:rPr>
          <w:sz w:val="26"/>
          <w:szCs w:val="26"/>
        </w:rPr>
        <w:t xml:space="preserve"> is a constant</w:t>
      </w:r>
    </w:p>
    <w:p w14:paraId="3B952244" w14:textId="624D46E3" w:rsidR="00F77205" w:rsidRPr="00C801EA" w:rsidRDefault="00BA49D3" w:rsidP="00B82AD1">
      <w:pPr>
        <w:jc w:val="both"/>
        <w:rPr>
          <w:rFonts w:cs="Times New Roman"/>
          <w:sz w:val="26"/>
          <w:szCs w:val="26"/>
        </w:rPr>
      </w:pPr>
      <w:r w:rsidRPr="00C801EA">
        <w:rPr>
          <w:rFonts w:cs="Times New Roman"/>
          <w:sz w:val="26"/>
          <w:szCs w:val="26"/>
        </w:rPr>
        <w:t>ϕ</w:t>
      </w:r>
      <w:r w:rsidR="00237963" w:rsidRPr="00C801EA">
        <w:rPr>
          <w:rFonts w:cs="Times New Roman"/>
          <w:sz w:val="26"/>
          <w:szCs w:val="26"/>
        </w:rPr>
        <w:t>1 ,</w:t>
      </w:r>
      <w:r w:rsidRPr="00C801EA">
        <w:rPr>
          <w:rFonts w:cs="Times New Roman"/>
          <w:sz w:val="26"/>
          <w:szCs w:val="26"/>
        </w:rPr>
        <w:t>ϕ</w:t>
      </w:r>
      <w:r w:rsidR="00237963" w:rsidRPr="00C801EA">
        <w:rPr>
          <w:rFonts w:cs="Times New Roman"/>
          <w:sz w:val="26"/>
          <w:szCs w:val="26"/>
        </w:rPr>
        <w:t xml:space="preserve">2, …, ϕp </w:t>
      </w:r>
      <w:r w:rsidR="00A80847" w:rsidRPr="00C801EA">
        <w:rPr>
          <w:rFonts w:cs="Times New Roman"/>
          <w:sz w:val="26"/>
          <w:szCs w:val="26"/>
        </w:rPr>
        <w:t>are moving average coefficients, representing the dependence on past random noise.</w:t>
      </w:r>
    </w:p>
    <w:p w14:paraId="693E7209" w14:textId="12253F41" w:rsidR="00A80847" w:rsidRPr="00C801EA" w:rsidRDefault="00A80847" w:rsidP="00B82AD1">
      <w:pPr>
        <w:jc w:val="both"/>
        <w:rPr>
          <w:sz w:val="26"/>
          <w:szCs w:val="26"/>
        </w:rPr>
      </w:pPr>
      <w:r w:rsidRPr="00C801EA">
        <w:rPr>
          <w:rFonts w:cs="Times New Roman"/>
          <w:sz w:val="26"/>
          <w:szCs w:val="26"/>
        </w:rPr>
        <w:t>ℇ t-1, ℇ t-2, …,ℇ t-p are the random noise values in the past.</w:t>
      </w:r>
    </w:p>
    <w:p w14:paraId="426C2349" w14:textId="69FCEB2B" w:rsidR="007169C7" w:rsidRPr="00C801EA" w:rsidRDefault="007169C7" w:rsidP="00B82AD1">
      <w:pPr>
        <w:jc w:val="both"/>
        <w:rPr>
          <w:sz w:val="26"/>
          <w:szCs w:val="26"/>
        </w:rPr>
      </w:pPr>
      <w:r w:rsidRPr="000D2C95">
        <w:rPr>
          <w:rFonts w:eastAsia="Times New Roman" w:cs="Times New Roman"/>
          <w:noProof/>
          <w:color w:val="000000"/>
          <w:kern w:val="0"/>
          <w:sz w:val="26"/>
          <w:szCs w:val="26"/>
          <w:bdr w:val="none" w:sz="0" w:space="0" w:color="auto" w:frame="1"/>
          <w14:ligatures w14:val="none"/>
        </w:rPr>
        <w:drawing>
          <wp:inline distT="0" distB="0" distL="0" distR="0" wp14:anchorId="3DDB10D2" wp14:editId="18211BC3">
            <wp:extent cx="5732780" cy="501015"/>
            <wp:effectExtent l="0" t="0" r="0" b="0"/>
            <wp:docPr id="1649637016" name="Picture 164963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501015"/>
                    </a:xfrm>
                    <a:prstGeom prst="rect">
                      <a:avLst/>
                    </a:prstGeom>
                    <a:noFill/>
                    <a:ln>
                      <a:noFill/>
                    </a:ln>
                  </pic:spPr>
                </pic:pic>
              </a:graphicData>
            </a:graphic>
          </wp:inline>
        </w:drawing>
      </w:r>
    </w:p>
    <w:p w14:paraId="50859155" w14:textId="13A6E577" w:rsidR="00B06F0A" w:rsidRPr="0014794B" w:rsidRDefault="009D6EA7" w:rsidP="0014794B">
      <w:pPr>
        <w:jc w:val="both"/>
        <w:rPr>
          <w:b/>
          <w:bCs/>
          <w:sz w:val="26"/>
          <w:szCs w:val="26"/>
        </w:rPr>
      </w:pPr>
      <w:r w:rsidRPr="009D6EA7">
        <w:rPr>
          <w:b/>
          <w:bCs/>
          <w:sz w:val="26"/>
          <w:szCs w:val="26"/>
        </w:rPr>
        <w:t xml:space="preserve">Visualization </w:t>
      </w:r>
    </w:p>
    <w:tbl>
      <w:tblPr>
        <w:tblStyle w:val="TableGrid"/>
        <w:tblW w:w="5000" w:type="pct"/>
        <w:jc w:val="center"/>
        <w:tblLook w:val="04A0" w:firstRow="1" w:lastRow="0" w:firstColumn="1" w:lastColumn="0" w:noHBand="0" w:noVBand="1"/>
      </w:tblPr>
      <w:tblGrid>
        <w:gridCol w:w="2062"/>
        <w:gridCol w:w="7225"/>
      </w:tblGrid>
      <w:tr w:rsidR="009D6EA7" w:rsidRPr="00C801EA" w14:paraId="0360FFA7" w14:textId="12810CDD" w:rsidTr="0014794B">
        <w:trPr>
          <w:jc w:val="center"/>
        </w:trPr>
        <w:tc>
          <w:tcPr>
            <w:tcW w:w="1110" w:type="pct"/>
            <w:vMerge w:val="restart"/>
          </w:tcPr>
          <w:p w14:paraId="7C65D037" w14:textId="3CAEED52" w:rsidR="009D6EA7" w:rsidRDefault="00CB3DB9" w:rsidP="00EA4F84">
            <w:pPr>
              <w:rPr>
                <w:sz w:val="26"/>
                <w:szCs w:val="26"/>
                <w:lang w:val="en-US"/>
              </w:rPr>
            </w:pPr>
            <w:r>
              <w:rPr>
                <w:noProof/>
                <w:sz w:val="26"/>
                <w:szCs w:val="26"/>
                <w:lang w:val="en-US"/>
              </w:rPr>
              <w:t>TRX</w:t>
            </w:r>
            <w:r>
              <w:rPr>
                <w:noProof/>
                <w:sz w:val="26"/>
                <w:szCs w:val="26"/>
                <w:lang w:val="vi-VN"/>
              </w:rPr>
              <w:t>-USD</w:t>
            </w:r>
          </w:p>
        </w:tc>
        <w:tc>
          <w:tcPr>
            <w:tcW w:w="3890" w:type="pct"/>
            <w:vAlign w:val="center"/>
          </w:tcPr>
          <w:p w14:paraId="4DF6E7A7" w14:textId="3E090DDE" w:rsidR="009D6EA7" w:rsidRPr="00C801EA" w:rsidRDefault="009D6EA7" w:rsidP="00EA4F84">
            <w:pPr>
              <w:rPr>
                <w:sz w:val="26"/>
                <w:szCs w:val="26"/>
                <w:lang w:val="en-US"/>
              </w:rPr>
            </w:pPr>
            <w:r w:rsidRPr="00C801EA">
              <w:rPr>
                <w:noProof/>
                <w:sz w:val="26"/>
                <w:szCs w:val="26"/>
                <w:lang w:val="en-US"/>
              </w:rPr>
              <w:drawing>
                <wp:inline distT="0" distB="0" distL="0" distR="0" wp14:anchorId="32BF92B4" wp14:editId="7A6BD5F5">
                  <wp:extent cx="3389798" cy="2520000"/>
                  <wp:effectExtent l="0" t="0" r="0" b="0"/>
                  <wp:docPr id="1444696638" name="Picture 1444696638"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638" name="Hình ảnh 1444696638" descr="Ảnh có chứa văn bản, ảnh chụp màn hình, Sơ đồ, biểu đồ&#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9798" cy="2520000"/>
                          </a:xfrm>
                          <a:prstGeom prst="rect">
                            <a:avLst/>
                          </a:prstGeom>
                          <a:noFill/>
                          <a:ln>
                            <a:noFill/>
                          </a:ln>
                        </pic:spPr>
                      </pic:pic>
                    </a:graphicData>
                  </a:graphic>
                </wp:inline>
              </w:drawing>
            </w:r>
          </w:p>
          <w:p w14:paraId="1421CD15" w14:textId="345042D6" w:rsidR="009D6EA7" w:rsidRPr="00C801EA" w:rsidRDefault="009D6EA7" w:rsidP="00EA4F84">
            <w:pPr>
              <w:rPr>
                <w:sz w:val="26"/>
                <w:szCs w:val="26"/>
                <w:lang w:val="en-US"/>
              </w:rPr>
            </w:pPr>
            <w:r>
              <w:rPr>
                <w:sz w:val="26"/>
                <w:szCs w:val="26"/>
                <w:lang w:val="en-US"/>
              </w:rPr>
              <w:t>R</w:t>
            </w:r>
            <w:r w:rsidRPr="00C801EA">
              <w:rPr>
                <w:sz w:val="26"/>
                <w:szCs w:val="26"/>
                <w:lang w:val="en-US"/>
              </w:rPr>
              <w:t>atio 7:2:1</w:t>
            </w:r>
          </w:p>
          <w:p w14:paraId="6FC5692E" w14:textId="77777777" w:rsidR="009D6EA7" w:rsidRPr="00C801EA" w:rsidRDefault="009D6EA7" w:rsidP="00EA4F84">
            <w:pPr>
              <w:rPr>
                <w:sz w:val="26"/>
                <w:szCs w:val="26"/>
                <w:lang w:val="en-US"/>
              </w:rPr>
            </w:pPr>
          </w:p>
        </w:tc>
      </w:tr>
      <w:tr w:rsidR="009D6EA7" w:rsidRPr="00C801EA" w14:paraId="7365252C" w14:textId="2D618688" w:rsidTr="0014794B">
        <w:trPr>
          <w:jc w:val="center"/>
        </w:trPr>
        <w:tc>
          <w:tcPr>
            <w:tcW w:w="1110" w:type="pct"/>
            <w:vMerge/>
          </w:tcPr>
          <w:p w14:paraId="7AA155D8" w14:textId="77777777" w:rsidR="009D6EA7" w:rsidRPr="00B06F0A" w:rsidRDefault="009D6EA7" w:rsidP="00EA4F84">
            <w:pPr>
              <w:rPr>
                <w:i/>
                <w:iCs/>
                <w:noProof/>
                <w:sz w:val="26"/>
                <w:szCs w:val="26"/>
                <w:lang w:val="en-US"/>
              </w:rPr>
            </w:pPr>
          </w:p>
        </w:tc>
        <w:tc>
          <w:tcPr>
            <w:tcW w:w="3890" w:type="pct"/>
            <w:vAlign w:val="center"/>
          </w:tcPr>
          <w:p w14:paraId="3B3C598C" w14:textId="0CA3953F" w:rsidR="009D6EA7" w:rsidRPr="00C801EA" w:rsidRDefault="009D6EA7" w:rsidP="00EA4F84">
            <w:pPr>
              <w:rPr>
                <w:sz w:val="26"/>
                <w:szCs w:val="26"/>
                <w:lang w:val="en-US"/>
              </w:rPr>
            </w:pPr>
            <w:r w:rsidRPr="00B06F0A">
              <w:rPr>
                <w:i/>
                <w:iCs/>
                <w:noProof/>
                <w:sz w:val="26"/>
                <w:szCs w:val="26"/>
                <w:lang w:val="en-US"/>
              </w:rPr>
              <w:drawing>
                <wp:inline distT="0" distB="0" distL="0" distR="0" wp14:anchorId="447231EE" wp14:editId="6BF257BE">
                  <wp:extent cx="3389796" cy="2520000"/>
                  <wp:effectExtent l="0" t="0" r="0" b="0"/>
                  <wp:docPr id="200855026" name="Picture 200855026"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5026" name="Hình ảnh 200855026" descr="Ảnh có chứa văn bản, ảnh chụp màn hình, Sơ đồ, biểu đồ&#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9796" cy="2520000"/>
                          </a:xfrm>
                          <a:prstGeom prst="rect">
                            <a:avLst/>
                          </a:prstGeom>
                          <a:noFill/>
                          <a:ln>
                            <a:noFill/>
                          </a:ln>
                        </pic:spPr>
                      </pic:pic>
                    </a:graphicData>
                  </a:graphic>
                </wp:inline>
              </w:drawing>
            </w:r>
          </w:p>
          <w:p w14:paraId="15442C53" w14:textId="77777777" w:rsidR="009D6EA7" w:rsidRPr="00C801EA" w:rsidRDefault="009D6EA7" w:rsidP="00EA4F84">
            <w:pPr>
              <w:rPr>
                <w:sz w:val="26"/>
                <w:szCs w:val="26"/>
                <w:lang w:val="vi-VN"/>
              </w:rPr>
            </w:pPr>
            <w:r w:rsidRPr="00C801EA">
              <w:rPr>
                <w:sz w:val="26"/>
                <w:szCs w:val="26"/>
                <w:lang w:val="en-US"/>
              </w:rPr>
              <w:t>Ratio 5</w:t>
            </w:r>
            <w:r w:rsidRPr="00C801EA">
              <w:rPr>
                <w:sz w:val="26"/>
                <w:szCs w:val="26"/>
                <w:lang w:val="vi-VN"/>
              </w:rPr>
              <w:t>:3:2</w:t>
            </w:r>
          </w:p>
        </w:tc>
      </w:tr>
      <w:tr w:rsidR="009D6EA7" w:rsidRPr="00C801EA" w14:paraId="299ED0C0" w14:textId="5268BDC6" w:rsidTr="0014794B">
        <w:trPr>
          <w:jc w:val="center"/>
        </w:trPr>
        <w:tc>
          <w:tcPr>
            <w:tcW w:w="1110" w:type="pct"/>
            <w:vMerge/>
          </w:tcPr>
          <w:p w14:paraId="41CC4396" w14:textId="77777777" w:rsidR="009D6EA7" w:rsidRPr="00C801EA" w:rsidRDefault="009D6EA7" w:rsidP="00EA4F84">
            <w:pPr>
              <w:rPr>
                <w:noProof/>
                <w:sz w:val="26"/>
                <w:szCs w:val="26"/>
                <w:lang w:val="en-US"/>
              </w:rPr>
            </w:pPr>
          </w:p>
        </w:tc>
        <w:tc>
          <w:tcPr>
            <w:tcW w:w="3890" w:type="pct"/>
            <w:vAlign w:val="center"/>
          </w:tcPr>
          <w:p w14:paraId="0A4FEB98" w14:textId="77777777" w:rsidR="009D6EA7" w:rsidRPr="00C801EA" w:rsidRDefault="009D6EA7" w:rsidP="00EA4F84">
            <w:pPr>
              <w:rPr>
                <w:sz w:val="26"/>
                <w:szCs w:val="26"/>
                <w:lang w:val="en-US"/>
              </w:rPr>
            </w:pPr>
            <w:r w:rsidRPr="00C801EA">
              <w:rPr>
                <w:noProof/>
                <w:sz w:val="26"/>
                <w:szCs w:val="26"/>
                <w:lang w:val="en-US"/>
              </w:rPr>
              <w:drawing>
                <wp:inline distT="0" distB="0" distL="0" distR="0" wp14:anchorId="5C26EDB7" wp14:editId="5C7A7978">
                  <wp:extent cx="3389797" cy="2520000"/>
                  <wp:effectExtent l="0" t="0" r="0" b="0"/>
                  <wp:docPr id="272249595" name="Picture 272249595"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9595" name="Hình ảnh 272249595" descr="Ảnh có chứa văn bản, ảnh chụp màn hình, Sơ đồ, biểu đồ&#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9797" cy="2520000"/>
                          </a:xfrm>
                          <a:prstGeom prst="rect">
                            <a:avLst/>
                          </a:prstGeom>
                          <a:noFill/>
                          <a:ln>
                            <a:noFill/>
                          </a:ln>
                        </pic:spPr>
                      </pic:pic>
                    </a:graphicData>
                  </a:graphic>
                </wp:inline>
              </w:drawing>
            </w:r>
          </w:p>
          <w:p w14:paraId="370DDB32" w14:textId="77777777" w:rsidR="009D6EA7" w:rsidRPr="00C801EA" w:rsidRDefault="009D6EA7" w:rsidP="00EA4F84">
            <w:pPr>
              <w:rPr>
                <w:sz w:val="26"/>
                <w:szCs w:val="26"/>
                <w:lang w:val="vi-VN"/>
              </w:rPr>
            </w:pPr>
            <w:r w:rsidRPr="00C801EA">
              <w:rPr>
                <w:sz w:val="26"/>
                <w:szCs w:val="26"/>
                <w:lang w:val="en-US"/>
              </w:rPr>
              <w:t>Ratio</w:t>
            </w:r>
            <w:r w:rsidRPr="00C801EA">
              <w:rPr>
                <w:sz w:val="26"/>
                <w:szCs w:val="26"/>
                <w:lang w:val="vi-VN"/>
              </w:rPr>
              <w:t xml:space="preserve"> 6:2:2</w:t>
            </w:r>
          </w:p>
        </w:tc>
      </w:tr>
      <w:tr w:rsidR="00CC6B65" w:rsidRPr="00C801EA" w14:paraId="2ABCD48D" w14:textId="77777777" w:rsidTr="0014794B">
        <w:trPr>
          <w:jc w:val="center"/>
        </w:trPr>
        <w:tc>
          <w:tcPr>
            <w:tcW w:w="1110" w:type="pct"/>
            <w:vMerge w:val="restart"/>
          </w:tcPr>
          <w:p w14:paraId="6651D7BE" w14:textId="28DA5E40" w:rsidR="00CC6B65" w:rsidRPr="00CC6B65" w:rsidRDefault="00CC6B65">
            <w:pPr>
              <w:jc w:val="center"/>
              <w:rPr>
                <w:noProof/>
                <w:sz w:val="26"/>
                <w:szCs w:val="26"/>
                <w:lang w:val="vi-VN"/>
              </w:rPr>
            </w:pPr>
            <w:r>
              <w:rPr>
                <w:noProof/>
                <w:sz w:val="26"/>
                <w:szCs w:val="26"/>
                <w:lang w:val="en-US"/>
              </w:rPr>
              <w:t>DOGE</w:t>
            </w:r>
            <w:r>
              <w:rPr>
                <w:noProof/>
                <w:sz w:val="26"/>
                <w:szCs w:val="26"/>
                <w:lang w:val="vi-VN"/>
              </w:rPr>
              <w:t>-USD</w:t>
            </w:r>
          </w:p>
        </w:tc>
        <w:tc>
          <w:tcPr>
            <w:tcW w:w="3890" w:type="pct"/>
          </w:tcPr>
          <w:p w14:paraId="6BE1F437" w14:textId="673FF18C" w:rsidR="00CC6B65" w:rsidRDefault="00CC6B65">
            <w:pPr>
              <w:jc w:val="center"/>
              <w:rPr>
                <w:sz w:val="26"/>
                <w:szCs w:val="26"/>
                <w:lang w:val="en-US"/>
              </w:rPr>
            </w:pPr>
            <w:r>
              <w:rPr>
                <w:noProof/>
                <w:sz w:val="26"/>
                <w:szCs w:val="26"/>
                <w:lang w:val="en-US"/>
              </w:rPr>
              <w:drawing>
                <wp:inline distT="0" distB="0" distL="0" distR="0" wp14:anchorId="229AAE4A" wp14:editId="231D157E">
                  <wp:extent cx="3336839" cy="2520000"/>
                  <wp:effectExtent l="0" t="0" r="0" b="0"/>
                  <wp:docPr id="333684740" name="Picture 333684740"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4993" name="Hình ảnh 567054993" descr="Ảnh có chứa văn bản, ảnh chụp màn hình, Sơ đồ, biểu đồ&#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6839" cy="2520000"/>
                          </a:xfrm>
                          <a:prstGeom prst="rect">
                            <a:avLst/>
                          </a:prstGeom>
                          <a:noFill/>
                          <a:ln>
                            <a:noFill/>
                          </a:ln>
                        </pic:spPr>
                      </pic:pic>
                    </a:graphicData>
                  </a:graphic>
                </wp:inline>
              </w:drawing>
            </w:r>
          </w:p>
          <w:p w14:paraId="5662E375" w14:textId="77777777" w:rsidR="00CC6B65" w:rsidRPr="00C801EA" w:rsidRDefault="00CC6B65">
            <w:pPr>
              <w:jc w:val="center"/>
              <w:rPr>
                <w:noProof/>
                <w:sz w:val="26"/>
                <w:szCs w:val="26"/>
                <w:lang w:val="en-US"/>
              </w:rPr>
            </w:pPr>
            <w:r>
              <w:rPr>
                <w:sz w:val="26"/>
                <w:szCs w:val="26"/>
                <w:lang w:val="en-US"/>
              </w:rPr>
              <w:t>Ratio</w:t>
            </w:r>
            <w:r>
              <w:rPr>
                <w:sz w:val="26"/>
                <w:szCs w:val="26"/>
                <w:lang w:val="vi-VN"/>
              </w:rPr>
              <w:t xml:space="preserve"> 7:2:1</w:t>
            </w:r>
          </w:p>
        </w:tc>
      </w:tr>
      <w:tr w:rsidR="00CC6B65" w:rsidRPr="00C801EA" w14:paraId="261E2D58" w14:textId="77777777" w:rsidTr="0014794B">
        <w:trPr>
          <w:jc w:val="center"/>
        </w:trPr>
        <w:tc>
          <w:tcPr>
            <w:tcW w:w="1110" w:type="pct"/>
            <w:vMerge/>
          </w:tcPr>
          <w:p w14:paraId="5681632A" w14:textId="77777777" w:rsidR="00CC6B65" w:rsidRDefault="00CC6B65">
            <w:pPr>
              <w:jc w:val="center"/>
              <w:rPr>
                <w:noProof/>
                <w:sz w:val="26"/>
                <w:szCs w:val="26"/>
                <w:lang w:val="en-US"/>
              </w:rPr>
            </w:pPr>
          </w:p>
        </w:tc>
        <w:tc>
          <w:tcPr>
            <w:tcW w:w="3890" w:type="pct"/>
          </w:tcPr>
          <w:p w14:paraId="2932DEEB" w14:textId="119A9B3C" w:rsidR="00CC6B65" w:rsidRDefault="00CC6B65">
            <w:pPr>
              <w:jc w:val="center"/>
              <w:rPr>
                <w:sz w:val="26"/>
                <w:szCs w:val="26"/>
                <w:lang w:val="en-US"/>
              </w:rPr>
            </w:pPr>
            <w:r>
              <w:rPr>
                <w:noProof/>
                <w:sz w:val="26"/>
                <w:szCs w:val="26"/>
                <w:lang w:val="en-US"/>
              </w:rPr>
              <w:drawing>
                <wp:inline distT="0" distB="0" distL="0" distR="0" wp14:anchorId="2DCE36A0" wp14:editId="5B126646">
                  <wp:extent cx="3336839" cy="2520000"/>
                  <wp:effectExtent l="0" t="0" r="0" b="0"/>
                  <wp:docPr id="229217990" name="Picture 229217990"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4467" name="Hình ảnh 118004467" descr="Ảnh có chứa văn bản, ảnh chụp màn hình, Sơ đồ, biểu đồ&#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6839" cy="2520000"/>
                          </a:xfrm>
                          <a:prstGeom prst="rect">
                            <a:avLst/>
                          </a:prstGeom>
                          <a:noFill/>
                          <a:ln>
                            <a:noFill/>
                          </a:ln>
                        </pic:spPr>
                      </pic:pic>
                    </a:graphicData>
                  </a:graphic>
                </wp:inline>
              </w:drawing>
            </w:r>
          </w:p>
          <w:p w14:paraId="1F9EB1F8" w14:textId="77777777" w:rsidR="00CC6B65" w:rsidRPr="00C801EA" w:rsidRDefault="00CC6B65">
            <w:pPr>
              <w:jc w:val="center"/>
              <w:rPr>
                <w:noProof/>
                <w:sz w:val="26"/>
                <w:szCs w:val="26"/>
                <w:lang w:val="en-US"/>
              </w:rPr>
            </w:pPr>
            <w:r>
              <w:rPr>
                <w:sz w:val="26"/>
                <w:szCs w:val="26"/>
                <w:lang w:val="en-US"/>
              </w:rPr>
              <w:t>Ratio</w:t>
            </w:r>
            <w:r>
              <w:rPr>
                <w:sz w:val="26"/>
                <w:szCs w:val="26"/>
                <w:lang w:val="vi-VN"/>
              </w:rPr>
              <w:t xml:space="preserve"> 5:3:2</w:t>
            </w:r>
          </w:p>
        </w:tc>
      </w:tr>
      <w:tr w:rsidR="00CC6B65" w:rsidRPr="00C801EA" w14:paraId="0E63B81B" w14:textId="77777777" w:rsidTr="0014794B">
        <w:trPr>
          <w:jc w:val="center"/>
        </w:trPr>
        <w:tc>
          <w:tcPr>
            <w:tcW w:w="1110" w:type="pct"/>
            <w:vMerge/>
          </w:tcPr>
          <w:p w14:paraId="651173C6" w14:textId="77777777" w:rsidR="00CC6B65" w:rsidRDefault="00CC6B65">
            <w:pPr>
              <w:jc w:val="center"/>
              <w:rPr>
                <w:noProof/>
                <w:sz w:val="26"/>
                <w:szCs w:val="26"/>
                <w:lang w:val="en-US"/>
              </w:rPr>
            </w:pPr>
          </w:p>
        </w:tc>
        <w:tc>
          <w:tcPr>
            <w:tcW w:w="3890" w:type="pct"/>
          </w:tcPr>
          <w:p w14:paraId="6EBE4FEC" w14:textId="499DA63C" w:rsidR="00CC6B65" w:rsidRDefault="00CC6B65">
            <w:pPr>
              <w:jc w:val="center"/>
              <w:rPr>
                <w:sz w:val="26"/>
                <w:szCs w:val="26"/>
                <w:lang w:val="en-US"/>
              </w:rPr>
            </w:pPr>
            <w:r>
              <w:rPr>
                <w:noProof/>
                <w:sz w:val="26"/>
                <w:szCs w:val="26"/>
                <w:lang w:val="en-US"/>
              </w:rPr>
              <w:drawing>
                <wp:inline distT="0" distB="0" distL="0" distR="0" wp14:anchorId="6BEA7693" wp14:editId="1CD3DBDE">
                  <wp:extent cx="3336839" cy="2520000"/>
                  <wp:effectExtent l="0" t="0" r="0" b="0"/>
                  <wp:docPr id="135353740" name="Picture 135353740"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88509" name="Hình ảnh 492688509" descr="Ảnh có chứa văn bản, ảnh chụp màn hình, Sơ đồ, hàng&#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6839" cy="2520000"/>
                          </a:xfrm>
                          <a:prstGeom prst="rect">
                            <a:avLst/>
                          </a:prstGeom>
                          <a:noFill/>
                          <a:ln>
                            <a:noFill/>
                          </a:ln>
                        </pic:spPr>
                      </pic:pic>
                    </a:graphicData>
                  </a:graphic>
                </wp:inline>
              </w:drawing>
            </w:r>
          </w:p>
          <w:p w14:paraId="160D1177" w14:textId="77777777" w:rsidR="00CC6B65" w:rsidRPr="00C801EA" w:rsidRDefault="00CC6B65">
            <w:pPr>
              <w:jc w:val="center"/>
              <w:rPr>
                <w:noProof/>
                <w:sz w:val="26"/>
                <w:szCs w:val="26"/>
                <w:lang w:val="en-US"/>
              </w:rPr>
            </w:pPr>
            <w:r>
              <w:rPr>
                <w:sz w:val="26"/>
                <w:szCs w:val="26"/>
                <w:lang w:val="en-US"/>
              </w:rPr>
              <w:t>Ratio</w:t>
            </w:r>
            <w:r>
              <w:rPr>
                <w:sz w:val="26"/>
                <w:szCs w:val="26"/>
                <w:lang w:val="vi-VN"/>
              </w:rPr>
              <w:t xml:space="preserve"> 6:2:2</w:t>
            </w:r>
          </w:p>
        </w:tc>
      </w:tr>
      <w:tr w:rsidR="009D6EA7" w:rsidRPr="00C801EA" w14:paraId="71DD9C52" w14:textId="77777777" w:rsidTr="0014794B">
        <w:trPr>
          <w:jc w:val="center"/>
        </w:trPr>
        <w:tc>
          <w:tcPr>
            <w:tcW w:w="1110" w:type="pct"/>
          </w:tcPr>
          <w:p w14:paraId="212314ED" w14:textId="7DAEBC53" w:rsidR="009D6EA7" w:rsidRPr="00CC6B65" w:rsidRDefault="00CC6B65" w:rsidP="009D6EA7">
            <w:pPr>
              <w:rPr>
                <w:noProof/>
                <w:sz w:val="26"/>
                <w:szCs w:val="26"/>
                <w:lang w:val="vi-VN"/>
              </w:rPr>
            </w:pPr>
            <w:r>
              <w:rPr>
                <w:noProof/>
                <w:sz w:val="26"/>
                <w:szCs w:val="26"/>
                <w:lang w:val="en-US"/>
              </w:rPr>
              <w:t>XLM</w:t>
            </w:r>
            <w:r>
              <w:rPr>
                <w:noProof/>
                <w:sz w:val="26"/>
                <w:szCs w:val="26"/>
                <w:lang w:val="vi-VN"/>
              </w:rPr>
              <w:t>-USD</w:t>
            </w:r>
          </w:p>
        </w:tc>
        <w:tc>
          <w:tcPr>
            <w:tcW w:w="3890" w:type="pct"/>
          </w:tcPr>
          <w:p w14:paraId="29AD2C68" w14:textId="354131DF" w:rsidR="009D6EA7" w:rsidRDefault="009D6EA7" w:rsidP="0014794B">
            <w:pPr>
              <w:jc w:val="center"/>
              <w:rPr>
                <w:sz w:val="26"/>
                <w:szCs w:val="26"/>
                <w:lang w:val="en-US"/>
              </w:rPr>
            </w:pPr>
            <w:r>
              <w:rPr>
                <w:noProof/>
                <w:sz w:val="26"/>
                <w:szCs w:val="26"/>
                <w:lang w:val="en-US"/>
              </w:rPr>
              <w:drawing>
                <wp:inline distT="0" distB="0" distL="0" distR="0" wp14:anchorId="0FF12C45" wp14:editId="323C098A">
                  <wp:extent cx="3336839" cy="2520000"/>
                  <wp:effectExtent l="0" t="0" r="0" b="0"/>
                  <wp:docPr id="1472649412" name="Picture 1472649412"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4098" name="Hình ảnh 1850284098" descr="Ảnh có chứa văn bản, ảnh chụp màn hình, Sơ đồ, hàng&#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6839" cy="2520000"/>
                          </a:xfrm>
                          <a:prstGeom prst="rect">
                            <a:avLst/>
                          </a:prstGeom>
                          <a:noFill/>
                          <a:ln>
                            <a:noFill/>
                          </a:ln>
                        </pic:spPr>
                      </pic:pic>
                    </a:graphicData>
                  </a:graphic>
                </wp:inline>
              </w:drawing>
            </w:r>
          </w:p>
          <w:p w14:paraId="6DAF1C4D" w14:textId="738D548A" w:rsidR="009D6EA7" w:rsidRPr="00C801EA" w:rsidRDefault="009D6EA7" w:rsidP="009D6EA7">
            <w:pPr>
              <w:rPr>
                <w:noProof/>
                <w:sz w:val="26"/>
                <w:szCs w:val="26"/>
                <w:lang w:val="en-US"/>
              </w:rPr>
            </w:pPr>
            <w:r>
              <w:rPr>
                <w:sz w:val="26"/>
                <w:szCs w:val="26"/>
                <w:lang w:val="en-US"/>
              </w:rPr>
              <w:t>Ratio</w:t>
            </w:r>
            <w:r>
              <w:rPr>
                <w:sz w:val="26"/>
                <w:szCs w:val="26"/>
                <w:lang w:val="vi-VN"/>
              </w:rPr>
              <w:t xml:space="preserve"> 7:2:1</w:t>
            </w:r>
          </w:p>
        </w:tc>
      </w:tr>
      <w:tr w:rsidR="009D6EA7" w:rsidRPr="00C801EA" w14:paraId="22F37C6E" w14:textId="77777777" w:rsidTr="0014794B">
        <w:trPr>
          <w:jc w:val="center"/>
        </w:trPr>
        <w:tc>
          <w:tcPr>
            <w:tcW w:w="1110" w:type="pct"/>
          </w:tcPr>
          <w:p w14:paraId="722715E0" w14:textId="77777777" w:rsidR="009D6EA7" w:rsidRDefault="009D6EA7" w:rsidP="009D6EA7">
            <w:pPr>
              <w:rPr>
                <w:noProof/>
                <w:sz w:val="26"/>
                <w:szCs w:val="26"/>
                <w:lang w:val="en-US"/>
              </w:rPr>
            </w:pPr>
          </w:p>
        </w:tc>
        <w:tc>
          <w:tcPr>
            <w:tcW w:w="3890" w:type="pct"/>
          </w:tcPr>
          <w:p w14:paraId="71F939EF" w14:textId="57B5BD2C" w:rsidR="009D6EA7" w:rsidRDefault="009D6EA7" w:rsidP="009D6EA7">
            <w:pPr>
              <w:rPr>
                <w:sz w:val="26"/>
                <w:szCs w:val="26"/>
                <w:lang w:val="en-US"/>
              </w:rPr>
            </w:pPr>
            <w:r>
              <w:rPr>
                <w:noProof/>
                <w:sz w:val="26"/>
                <w:szCs w:val="26"/>
                <w:lang w:val="en-US"/>
              </w:rPr>
              <w:drawing>
                <wp:inline distT="0" distB="0" distL="0" distR="0" wp14:anchorId="3E75A226" wp14:editId="41DA607A">
                  <wp:extent cx="3336839" cy="2520000"/>
                  <wp:effectExtent l="0" t="0" r="0" b="0"/>
                  <wp:docPr id="1536426553" name="Picture 1536426553"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6808" name="Hình ảnh 1702726808" descr="Ảnh có chứa văn bản, ảnh chụp màn hình, Sơ đồ, hàng&#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6839" cy="2520000"/>
                          </a:xfrm>
                          <a:prstGeom prst="rect">
                            <a:avLst/>
                          </a:prstGeom>
                          <a:noFill/>
                          <a:ln>
                            <a:noFill/>
                          </a:ln>
                        </pic:spPr>
                      </pic:pic>
                    </a:graphicData>
                  </a:graphic>
                </wp:inline>
              </w:drawing>
            </w:r>
          </w:p>
          <w:p w14:paraId="6B7FDAA2" w14:textId="01308BF3" w:rsidR="009D6EA7" w:rsidRDefault="009D6EA7" w:rsidP="009D6EA7">
            <w:pPr>
              <w:rPr>
                <w:noProof/>
                <w:sz w:val="26"/>
                <w:szCs w:val="26"/>
                <w:lang w:val="en-US"/>
              </w:rPr>
            </w:pPr>
            <w:r>
              <w:rPr>
                <w:sz w:val="26"/>
                <w:szCs w:val="26"/>
                <w:lang w:val="en-US"/>
              </w:rPr>
              <w:t>Ratio</w:t>
            </w:r>
            <w:r>
              <w:rPr>
                <w:sz w:val="26"/>
                <w:szCs w:val="26"/>
                <w:lang w:val="vi-VN"/>
              </w:rPr>
              <w:t xml:space="preserve"> 5:3:2</w:t>
            </w:r>
          </w:p>
        </w:tc>
      </w:tr>
      <w:tr w:rsidR="009D6EA7" w:rsidRPr="00C801EA" w14:paraId="465CCB2E" w14:textId="77777777" w:rsidTr="0014794B">
        <w:trPr>
          <w:jc w:val="center"/>
        </w:trPr>
        <w:tc>
          <w:tcPr>
            <w:tcW w:w="1110" w:type="pct"/>
          </w:tcPr>
          <w:p w14:paraId="6474939B" w14:textId="77777777" w:rsidR="009D6EA7" w:rsidRDefault="009D6EA7" w:rsidP="009D6EA7">
            <w:pPr>
              <w:rPr>
                <w:noProof/>
                <w:sz w:val="26"/>
                <w:szCs w:val="26"/>
                <w:lang w:val="en-US"/>
              </w:rPr>
            </w:pPr>
          </w:p>
        </w:tc>
        <w:tc>
          <w:tcPr>
            <w:tcW w:w="3890" w:type="pct"/>
          </w:tcPr>
          <w:p w14:paraId="70EB6FD6" w14:textId="4421EC57" w:rsidR="009D6EA7" w:rsidRDefault="009D6EA7" w:rsidP="009D6EA7">
            <w:pPr>
              <w:rPr>
                <w:sz w:val="26"/>
                <w:szCs w:val="26"/>
                <w:lang w:val="en-US"/>
              </w:rPr>
            </w:pPr>
            <w:r>
              <w:rPr>
                <w:noProof/>
                <w:sz w:val="26"/>
                <w:szCs w:val="26"/>
                <w:lang w:val="en-US"/>
              </w:rPr>
              <w:drawing>
                <wp:inline distT="0" distB="0" distL="0" distR="0" wp14:anchorId="734887A9" wp14:editId="4089621E">
                  <wp:extent cx="3389798" cy="2520000"/>
                  <wp:effectExtent l="0" t="0" r="0" b="0"/>
                  <wp:docPr id="999161282" name="Picture 999161282"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0466" name="Hình ảnh 1314840466" descr="Ảnh có chứa văn bản, ảnh chụp màn hình, Sơ đồ, biểu đồ&#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9798" cy="2520000"/>
                          </a:xfrm>
                          <a:prstGeom prst="rect">
                            <a:avLst/>
                          </a:prstGeom>
                          <a:noFill/>
                          <a:ln>
                            <a:noFill/>
                          </a:ln>
                        </pic:spPr>
                      </pic:pic>
                    </a:graphicData>
                  </a:graphic>
                </wp:inline>
              </w:drawing>
            </w:r>
          </w:p>
          <w:p w14:paraId="1F316E2F" w14:textId="132E5390" w:rsidR="009D6EA7" w:rsidRDefault="009D6EA7" w:rsidP="009D6EA7">
            <w:pPr>
              <w:rPr>
                <w:noProof/>
                <w:sz w:val="26"/>
                <w:szCs w:val="26"/>
                <w:lang w:val="en-US"/>
              </w:rPr>
            </w:pPr>
            <w:r>
              <w:rPr>
                <w:sz w:val="26"/>
                <w:szCs w:val="26"/>
                <w:lang w:val="en-US"/>
              </w:rPr>
              <w:t>Ratio</w:t>
            </w:r>
            <w:r>
              <w:rPr>
                <w:sz w:val="26"/>
                <w:szCs w:val="26"/>
                <w:lang w:val="vi-VN"/>
              </w:rPr>
              <w:t xml:space="preserve"> 6:2:2</w:t>
            </w:r>
          </w:p>
        </w:tc>
      </w:tr>
    </w:tbl>
    <w:p w14:paraId="3708216B" w14:textId="77777777" w:rsidR="006803FB" w:rsidRPr="00C801EA" w:rsidRDefault="006803FB" w:rsidP="00B82AD1">
      <w:pPr>
        <w:jc w:val="both"/>
        <w:rPr>
          <w:sz w:val="26"/>
          <w:szCs w:val="26"/>
        </w:rPr>
      </w:pPr>
    </w:p>
    <w:p w14:paraId="0B6B15B3" w14:textId="77777777" w:rsidR="009F313C" w:rsidRDefault="009F313C" w:rsidP="00B82AD1">
      <w:pPr>
        <w:jc w:val="both"/>
        <w:rPr>
          <w:sz w:val="26"/>
          <w:szCs w:val="26"/>
        </w:rPr>
      </w:pPr>
    </w:p>
    <w:p w14:paraId="7E7755CA" w14:textId="77777777" w:rsidR="009F313C" w:rsidRPr="00C801EA" w:rsidRDefault="009F313C" w:rsidP="00B82AD1">
      <w:pPr>
        <w:jc w:val="both"/>
        <w:rPr>
          <w:sz w:val="26"/>
          <w:szCs w:val="26"/>
        </w:rPr>
      </w:pPr>
    </w:p>
    <w:p w14:paraId="7018D175" w14:textId="43165708" w:rsidR="00833465" w:rsidRPr="00C801EA" w:rsidRDefault="00833465" w:rsidP="00211704">
      <w:pPr>
        <w:pStyle w:val="Heading3"/>
        <w:numPr>
          <w:ilvl w:val="0"/>
          <w:numId w:val="12"/>
        </w:numPr>
        <w:rPr>
          <w:sz w:val="26"/>
          <w:szCs w:val="26"/>
        </w:rPr>
      </w:pPr>
      <w:bookmarkStart w:id="28" w:name="_Toc138234023"/>
      <w:r w:rsidRPr="00C801EA">
        <w:rPr>
          <w:sz w:val="26"/>
          <w:szCs w:val="26"/>
        </w:rPr>
        <w:t>ARIMAX</w:t>
      </w:r>
      <w:bookmarkEnd w:id="28"/>
    </w:p>
    <w:p w14:paraId="0DC3F772" w14:textId="029637BB" w:rsidR="007169C7" w:rsidRPr="00C801EA" w:rsidRDefault="00C57205" w:rsidP="007169C7">
      <w:pPr>
        <w:rPr>
          <w:sz w:val="26"/>
          <w:szCs w:val="26"/>
        </w:rPr>
      </w:pPr>
      <w:r w:rsidRPr="00C801EA">
        <w:rPr>
          <w:sz w:val="26"/>
          <w:szCs w:val="26"/>
        </w:rPr>
        <w:t>ARIMAX is the machine learning model used for time series analysis. It takes data and make observations. On the basis of previous observations it takes mean average and differentiate between consecutive two time-stamps in order to make time series stationary.</w:t>
      </w:r>
    </w:p>
    <w:p w14:paraId="46114A9F" w14:textId="334CD7B2" w:rsidR="007614F0" w:rsidRPr="00C801EA" w:rsidRDefault="007614F0" w:rsidP="007169C7">
      <w:pPr>
        <w:rPr>
          <w:sz w:val="26"/>
          <w:szCs w:val="26"/>
        </w:rPr>
      </w:pPr>
      <w:r w:rsidRPr="00C801EA">
        <w:rPr>
          <w:sz w:val="26"/>
          <w:szCs w:val="26"/>
        </w:rPr>
        <w:t>The mathematical expression for the ARIMAX model is given below:</w:t>
      </w:r>
    </w:p>
    <w:p w14:paraId="2D3007FE" w14:textId="1E7577E7" w:rsidR="00C57205" w:rsidRPr="00510A0C" w:rsidRDefault="00505FFD" w:rsidP="007169C7">
      <w:pPr>
        <w:rPr>
          <w:sz w:val="26"/>
          <w:szCs w:val="26"/>
          <w:lang w:val="en-US"/>
        </w:rPr>
      </w:pPr>
      <w:r w:rsidRPr="000D2C95">
        <w:rPr>
          <w:rFonts w:eastAsia="Times New Roman" w:cs="Times New Roman"/>
          <w:noProof/>
          <w:color w:val="000000"/>
          <w:kern w:val="0"/>
          <w:sz w:val="26"/>
          <w:szCs w:val="26"/>
          <w:bdr w:val="none" w:sz="0" w:space="0" w:color="auto" w:frame="1"/>
          <w:shd w:val="clear" w:color="auto" w:fill="FFFFFF"/>
          <w14:ligatures w14:val="none"/>
        </w:rPr>
        <w:drawing>
          <wp:inline distT="0" distB="0" distL="0" distR="0" wp14:anchorId="1B85A413" wp14:editId="70F4277E">
            <wp:extent cx="5327650" cy="636270"/>
            <wp:effectExtent l="0" t="0" r="0" b="0"/>
            <wp:docPr id="875837307" name="Picture 87583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7650" cy="636270"/>
                    </a:xfrm>
                    <a:prstGeom prst="rect">
                      <a:avLst/>
                    </a:prstGeom>
                    <a:noFill/>
                    <a:ln>
                      <a:noFill/>
                    </a:ln>
                  </pic:spPr>
                </pic:pic>
              </a:graphicData>
            </a:graphic>
          </wp:inline>
        </w:drawing>
      </w:r>
    </w:p>
    <w:p w14:paraId="0E47D495" w14:textId="71FB97CE" w:rsidR="00B2686B" w:rsidRPr="00C801EA" w:rsidRDefault="00BF4F78" w:rsidP="00B2686B">
      <w:pPr>
        <w:rPr>
          <w:sz w:val="26"/>
          <w:szCs w:val="26"/>
        </w:rPr>
      </w:pPr>
      <w:r w:rsidRPr="00C801EA">
        <w:rPr>
          <w:sz w:val="26"/>
          <w:szCs w:val="26"/>
        </w:rPr>
        <w:t>where, 1,…,p and 1,…,q are the parameters; t, t-1 are white noise error and β1,…,βm are the parameters of independent variables input Xt and t is the time</w:t>
      </w:r>
    </w:p>
    <w:p w14:paraId="7E44FE04" w14:textId="77777777" w:rsidR="0014794B" w:rsidRPr="0014794B" w:rsidRDefault="0014794B" w:rsidP="0014794B">
      <w:pPr>
        <w:jc w:val="both"/>
        <w:rPr>
          <w:b/>
          <w:bCs/>
          <w:sz w:val="26"/>
          <w:szCs w:val="26"/>
        </w:rPr>
      </w:pPr>
      <w:r w:rsidRPr="009D6EA7">
        <w:rPr>
          <w:b/>
          <w:bCs/>
          <w:sz w:val="26"/>
          <w:szCs w:val="26"/>
        </w:rPr>
        <w:lastRenderedPageBreak/>
        <w:t xml:space="preserve">Visualization </w:t>
      </w:r>
    </w:p>
    <w:tbl>
      <w:tblPr>
        <w:tblStyle w:val="TableGrid"/>
        <w:tblW w:w="0" w:type="auto"/>
        <w:tblLook w:val="04A0" w:firstRow="1" w:lastRow="0" w:firstColumn="1" w:lastColumn="0" w:noHBand="0" w:noVBand="1"/>
      </w:tblPr>
      <w:tblGrid>
        <w:gridCol w:w="1064"/>
        <w:gridCol w:w="8223"/>
      </w:tblGrid>
      <w:tr w:rsidR="00D05373" w14:paraId="55B74D32" w14:textId="77777777">
        <w:tc>
          <w:tcPr>
            <w:tcW w:w="1047" w:type="dxa"/>
          </w:tcPr>
          <w:p w14:paraId="60E51759" w14:textId="77777777" w:rsidR="00D05373" w:rsidRPr="00F571C6" w:rsidRDefault="00D05373">
            <w:pPr>
              <w:rPr>
                <w:b/>
                <w:bCs/>
                <w:sz w:val="26"/>
                <w:szCs w:val="26"/>
                <w:lang w:val="vi-VN"/>
              </w:rPr>
            </w:pPr>
            <w:r>
              <w:rPr>
                <w:b/>
                <w:bCs/>
                <w:sz w:val="26"/>
                <w:szCs w:val="26"/>
              </w:rPr>
              <w:t>TRX</w:t>
            </w:r>
            <w:r>
              <w:rPr>
                <w:b/>
                <w:bCs/>
                <w:sz w:val="26"/>
                <w:szCs w:val="26"/>
                <w:lang w:val="vi-VN"/>
              </w:rPr>
              <w:t>-USD</w:t>
            </w:r>
          </w:p>
        </w:tc>
        <w:tc>
          <w:tcPr>
            <w:tcW w:w="8018" w:type="dxa"/>
          </w:tcPr>
          <w:p w14:paraId="4FBD9DD4" w14:textId="611EEDD1" w:rsidR="00D05373" w:rsidRDefault="00615BDF">
            <w:pPr>
              <w:rPr>
                <w:b/>
                <w:bCs/>
                <w:sz w:val="26"/>
                <w:szCs w:val="26"/>
              </w:rPr>
            </w:pPr>
            <w:r>
              <w:rPr>
                <w:b/>
                <w:bCs/>
                <w:noProof/>
                <w:sz w:val="26"/>
                <w:szCs w:val="26"/>
              </w:rPr>
              <w:drawing>
                <wp:inline distT="0" distB="0" distL="0" distR="0" wp14:anchorId="00BA2811" wp14:editId="5FB10288">
                  <wp:extent cx="5112000" cy="2657162"/>
                  <wp:effectExtent l="0" t="0" r="0" b="0"/>
                  <wp:docPr id="577254310" name="Picture 57725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2000" cy="2657162"/>
                          </a:xfrm>
                          <a:prstGeom prst="rect">
                            <a:avLst/>
                          </a:prstGeom>
                          <a:noFill/>
                          <a:ln>
                            <a:noFill/>
                          </a:ln>
                        </pic:spPr>
                      </pic:pic>
                    </a:graphicData>
                  </a:graphic>
                </wp:inline>
              </w:drawing>
            </w:r>
          </w:p>
          <w:p w14:paraId="385CA874" w14:textId="77777777" w:rsidR="00D05373" w:rsidRDefault="00D05373">
            <w:pPr>
              <w:rPr>
                <w:b/>
                <w:bCs/>
                <w:sz w:val="26"/>
                <w:szCs w:val="26"/>
              </w:rPr>
            </w:pPr>
            <w:r>
              <w:rPr>
                <w:b/>
                <w:bCs/>
                <w:sz w:val="26"/>
                <w:szCs w:val="26"/>
              </w:rPr>
              <w:t>Ratio 7:2:1</w:t>
            </w:r>
          </w:p>
        </w:tc>
      </w:tr>
      <w:tr w:rsidR="00D05373" w14:paraId="0B744601" w14:textId="77777777">
        <w:tc>
          <w:tcPr>
            <w:tcW w:w="1047" w:type="dxa"/>
          </w:tcPr>
          <w:p w14:paraId="741955F2" w14:textId="77777777" w:rsidR="00D05373" w:rsidRDefault="00D05373">
            <w:pPr>
              <w:rPr>
                <w:b/>
                <w:bCs/>
                <w:sz w:val="26"/>
                <w:szCs w:val="26"/>
              </w:rPr>
            </w:pPr>
          </w:p>
        </w:tc>
        <w:tc>
          <w:tcPr>
            <w:tcW w:w="8018" w:type="dxa"/>
          </w:tcPr>
          <w:p w14:paraId="0B031C81" w14:textId="2537C239" w:rsidR="00D05373" w:rsidRDefault="00F65BAC">
            <w:pPr>
              <w:rPr>
                <w:b/>
                <w:bCs/>
                <w:sz w:val="26"/>
                <w:szCs w:val="26"/>
              </w:rPr>
            </w:pPr>
            <w:r>
              <w:rPr>
                <w:b/>
                <w:bCs/>
                <w:noProof/>
                <w:sz w:val="26"/>
                <w:szCs w:val="26"/>
              </w:rPr>
              <w:drawing>
                <wp:inline distT="0" distB="0" distL="0" distR="0" wp14:anchorId="27CE2A9F" wp14:editId="507D01AE">
                  <wp:extent cx="4792133" cy="2994025"/>
                  <wp:effectExtent l="0" t="0" r="0" b="0"/>
                  <wp:docPr id="542124797" name="Picture 5421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5823" cy="2996331"/>
                          </a:xfrm>
                          <a:prstGeom prst="rect">
                            <a:avLst/>
                          </a:prstGeom>
                          <a:noFill/>
                          <a:ln>
                            <a:noFill/>
                          </a:ln>
                        </pic:spPr>
                      </pic:pic>
                    </a:graphicData>
                  </a:graphic>
                </wp:inline>
              </w:drawing>
            </w:r>
          </w:p>
          <w:p w14:paraId="11693072" w14:textId="77777777" w:rsidR="00D05373" w:rsidRDefault="00D05373">
            <w:pPr>
              <w:rPr>
                <w:b/>
                <w:bCs/>
                <w:sz w:val="26"/>
                <w:szCs w:val="26"/>
              </w:rPr>
            </w:pPr>
            <w:r>
              <w:rPr>
                <w:b/>
                <w:bCs/>
                <w:sz w:val="26"/>
                <w:szCs w:val="26"/>
              </w:rPr>
              <w:t>Ratio 5:3:2</w:t>
            </w:r>
          </w:p>
        </w:tc>
      </w:tr>
      <w:tr w:rsidR="00D05373" w14:paraId="5E9BCCB5" w14:textId="77777777">
        <w:tc>
          <w:tcPr>
            <w:tcW w:w="1047" w:type="dxa"/>
          </w:tcPr>
          <w:p w14:paraId="06AE5DDF" w14:textId="77777777" w:rsidR="00D05373" w:rsidRDefault="00D05373">
            <w:pPr>
              <w:rPr>
                <w:b/>
                <w:bCs/>
                <w:sz w:val="26"/>
                <w:szCs w:val="26"/>
              </w:rPr>
            </w:pPr>
          </w:p>
        </w:tc>
        <w:tc>
          <w:tcPr>
            <w:tcW w:w="8018" w:type="dxa"/>
          </w:tcPr>
          <w:p w14:paraId="6A53EEC1" w14:textId="6C08788C" w:rsidR="00D05373" w:rsidRDefault="00F65BAC">
            <w:pPr>
              <w:rPr>
                <w:b/>
                <w:bCs/>
                <w:noProof/>
                <w:sz w:val="26"/>
                <w:szCs w:val="26"/>
              </w:rPr>
            </w:pPr>
            <w:r>
              <w:rPr>
                <w:b/>
                <w:bCs/>
                <w:noProof/>
                <w:sz w:val="26"/>
                <w:szCs w:val="26"/>
              </w:rPr>
              <w:drawing>
                <wp:inline distT="0" distB="0" distL="0" distR="0" wp14:anchorId="1774586E" wp14:editId="0DB1A08D">
                  <wp:extent cx="4902200" cy="2994025"/>
                  <wp:effectExtent l="0" t="0" r="0" b="0"/>
                  <wp:docPr id="1161739557" name="Picture 116173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4780" cy="2995601"/>
                          </a:xfrm>
                          <a:prstGeom prst="rect">
                            <a:avLst/>
                          </a:prstGeom>
                          <a:noFill/>
                          <a:ln>
                            <a:noFill/>
                          </a:ln>
                        </pic:spPr>
                      </pic:pic>
                    </a:graphicData>
                  </a:graphic>
                </wp:inline>
              </w:drawing>
            </w:r>
          </w:p>
          <w:p w14:paraId="30FB4B8A" w14:textId="3258C09B" w:rsidR="00D05373" w:rsidRDefault="00D05373">
            <w:pPr>
              <w:rPr>
                <w:b/>
                <w:bCs/>
                <w:sz w:val="26"/>
                <w:szCs w:val="26"/>
              </w:rPr>
            </w:pPr>
          </w:p>
          <w:p w14:paraId="338DB66A" w14:textId="77777777" w:rsidR="00D05373" w:rsidRDefault="00D05373">
            <w:pPr>
              <w:rPr>
                <w:b/>
                <w:bCs/>
                <w:sz w:val="26"/>
                <w:szCs w:val="26"/>
              </w:rPr>
            </w:pPr>
            <w:r>
              <w:rPr>
                <w:b/>
                <w:bCs/>
                <w:sz w:val="26"/>
                <w:szCs w:val="26"/>
              </w:rPr>
              <w:t>Ratio 6:2:2</w:t>
            </w:r>
          </w:p>
        </w:tc>
      </w:tr>
      <w:tr w:rsidR="00D05373" w14:paraId="2BB2435A" w14:textId="77777777">
        <w:tc>
          <w:tcPr>
            <w:tcW w:w="1047" w:type="dxa"/>
          </w:tcPr>
          <w:p w14:paraId="1A09318B" w14:textId="77777777" w:rsidR="00D05373" w:rsidRPr="00F571C6" w:rsidRDefault="00D05373">
            <w:pPr>
              <w:rPr>
                <w:b/>
                <w:bCs/>
                <w:sz w:val="26"/>
                <w:szCs w:val="26"/>
                <w:lang w:val="en-US"/>
              </w:rPr>
            </w:pPr>
            <w:r>
              <w:rPr>
                <w:b/>
                <w:bCs/>
                <w:sz w:val="26"/>
                <w:szCs w:val="26"/>
                <w:lang w:val="en-US"/>
              </w:rPr>
              <w:t>DOGE-USD</w:t>
            </w:r>
          </w:p>
        </w:tc>
        <w:tc>
          <w:tcPr>
            <w:tcW w:w="8018" w:type="dxa"/>
          </w:tcPr>
          <w:p w14:paraId="6DBE69A6" w14:textId="5248A332" w:rsidR="00D05373" w:rsidRDefault="00F65BAC">
            <w:pPr>
              <w:rPr>
                <w:b/>
                <w:bCs/>
                <w:sz w:val="26"/>
                <w:szCs w:val="26"/>
              </w:rPr>
            </w:pPr>
            <w:r>
              <w:rPr>
                <w:b/>
                <w:bCs/>
                <w:noProof/>
                <w:sz w:val="26"/>
                <w:szCs w:val="26"/>
              </w:rPr>
              <w:drawing>
                <wp:inline distT="0" distB="0" distL="0" distR="0" wp14:anchorId="314BA51E" wp14:editId="02AE9351">
                  <wp:extent cx="4851400" cy="3022600"/>
                  <wp:effectExtent l="0" t="0" r="0" b="0"/>
                  <wp:docPr id="1734509905" name="Picture 173450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3179" cy="3023708"/>
                          </a:xfrm>
                          <a:prstGeom prst="rect">
                            <a:avLst/>
                          </a:prstGeom>
                          <a:noFill/>
                          <a:ln>
                            <a:noFill/>
                          </a:ln>
                        </pic:spPr>
                      </pic:pic>
                    </a:graphicData>
                  </a:graphic>
                </wp:inline>
              </w:drawing>
            </w:r>
          </w:p>
          <w:p w14:paraId="3CE8026F" w14:textId="77777777" w:rsidR="00D05373" w:rsidRDefault="00D05373">
            <w:pPr>
              <w:rPr>
                <w:b/>
                <w:bCs/>
                <w:sz w:val="26"/>
                <w:szCs w:val="26"/>
              </w:rPr>
            </w:pPr>
            <w:r>
              <w:rPr>
                <w:b/>
                <w:bCs/>
                <w:sz w:val="26"/>
                <w:szCs w:val="26"/>
              </w:rPr>
              <w:t>Ratio 7:2:1</w:t>
            </w:r>
          </w:p>
        </w:tc>
      </w:tr>
      <w:tr w:rsidR="00D05373" w14:paraId="4C0E3E2F" w14:textId="77777777">
        <w:tc>
          <w:tcPr>
            <w:tcW w:w="1047" w:type="dxa"/>
          </w:tcPr>
          <w:p w14:paraId="70CEA42A" w14:textId="77777777" w:rsidR="00D05373" w:rsidRDefault="00D05373">
            <w:pPr>
              <w:rPr>
                <w:b/>
                <w:bCs/>
                <w:sz w:val="26"/>
                <w:szCs w:val="26"/>
              </w:rPr>
            </w:pPr>
          </w:p>
        </w:tc>
        <w:tc>
          <w:tcPr>
            <w:tcW w:w="8018" w:type="dxa"/>
          </w:tcPr>
          <w:p w14:paraId="2A6E9EDC" w14:textId="02065712" w:rsidR="00D05373" w:rsidRDefault="00595798" w:rsidP="00595798">
            <w:pPr>
              <w:rPr>
                <w:b/>
                <w:bCs/>
                <w:sz w:val="26"/>
                <w:szCs w:val="26"/>
              </w:rPr>
            </w:pPr>
            <w:r>
              <w:rPr>
                <w:b/>
                <w:bCs/>
                <w:noProof/>
                <w:sz w:val="26"/>
                <w:szCs w:val="26"/>
              </w:rPr>
              <w:drawing>
                <wp:inline distT="0" distB="0" distL="0" distR="0" wp14:anchorId="7BD011F9" wp14:editId="41CF36F3">
                  <wp:extent cx="4834467" cy="3022600"/>
                  <wp:effectExtent l="0" t="0" r="0" b="0"/>
                  <wp:docPr id="165904180" name="Picture 16590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36488" cy="3023864"/>
                          </a:xfrm>
                          <a:prstGeom prst="rect">
                            <a:avLst/>
                          </a:prstGeom>
                          <a:noFill/>
                          <a:ln>
                            <a:noFill/>
                          </a:ln>
                        </pic:spPr>
                      </pic:pic>
                    </a:graphicData>
                  </a:graphic>
                </wp:inline>
              </w:drawing>
            </w:r>
          </w:p>
          <w:p w14:paraId="427CE29B" w14:textId="70D13942" w:rsidR="00D05373" w:rsidRDefault="00F65BAC">
            <w:pPr>
              <w:rPr>
                <w:b/>
                <w:bCs/>
                <w:sz w:val="26"/>
                <w:szCs w:val="26"/>
              </w:rPr>
            </w:pPr>
            <w:r>
              <w:rPr>
                <w:b/>
                <w:bCs/>
                <w:sz w:val="26"/>
                <w:szCs w:val="26"/>
              </w:rPr>
              <w:t>Ratio 5:3:2</w:t>
            </w:r>
          </w:p>
        </w:tc>
      </w:tr>
      <w:tr w:rsidR="00D05373" w14:paraId="5EAD4EAF" w14:textId="77777777">
        <w:tc>
          <w:tcPr>
            <w:tcW w:w="1047" w:type="dxa"/>
          </w:tcPr>
          <w:p w14:paraId="59745DCD" w14:textId="77777777" w:rsidR="00D05373" w:rsidRDefault="00D05373">
            <w:pPr>
              <w:rPr>
                <w:b/>
                <w:bCs/>
                <w:sz w:val="26"/>
                <w:szCs w:val="26"/>
              </w:rPr>
            </w:pPr>
          </w:p>
        </w:tc>
        <w:tc>
          <w:tcPr>
            <w:tcW w:w="8018" w:type="dxa"/>
          </w:tcPr>
          <w:p w14:paraId="603F5B4F" w14:textId="64E953D7" w:rsidR="00D05373" w:rsidRDefault="00CF3B13">
            <w:pPr>
              <w:rPr>
                <w:b/>
                <w:bCs/>
                <w:sz w:val="26"/>
                <w:szCs w:val="26"/>
              </w:rPr>
            </w:pPr>
            <w:r>
              <w:rPr>
                <w:b/>
                <w:bCs/>
                <w:noProof/>
                <w:sz w:val="26"/>
                <w:szCs w:val="26"/>
              </w:rPr>
              <w:drawing>
                <wp:inline distT="0" distB="0" distL="0" distR="0" wp14:anchorId="16791828" wp14:editId="271AC347">
                  <wp:extent cx="4563533" cy="3022600"/>
                  <wp:effectExtent l="0" t="0" r="0" b="0"/>
                  <wp:docPr id="768494877" name="Picture 76849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64743" cy="3023402"/>
                          </a:xfrm>
                          <a:prstGeom prst="rect">
                            <a:avLst/>
                          </a:prstGeom>
                          <a:noFill/>
                          <a:ln>
                            <a:noFill/>
                          </a:ln>
                        </pic:spPr>
                      </pic:pic>
                    </a:graphicData>
                  </a:graphic>
                </wp:inline>
              </w:drawing>
            </w:r>
          </w:p>
          <w:p w14:paraId="799EDDBB" w14:textId="77777777" w:rsidR="00D05373" w:rsidRDefault="00D05373">
            <w:pPr>
              <w:rPr>
                <w:b/>
                <w:bCs/>
                <w:sz w:val="26"/>
                <w:szCs w:val="26"/>
              </w:rPr>
            </w:pPr>
            <w:r>
              <w:rPr>
                <w:b/>
                <w:bCs/>
                <w:sz w:val="26"/>
                <w:szCs w:val="26"/>
              </w:rPr>
              <w:t>Ratio 6:2:2</w:t>
            </w:r>
          </w:p>
        </w:tc>
      </w:tr>
      <w:tr w:rsidR="00D05373" w14:paraId="40104343" w14:textId="77777777">
        <w:tc>
          <w:tcPr>
            <w:tcW w:w="1047" w:type="dxa"/>
          </w:tcPr>
          <w:p w14:paraId="39B0843D" w14:textId="77777777" w:rsidR="00D05373" w:rsidRDefault="00D05373">
            <w:pPr>
              <w:rPr>
                <w:b/>
                <w:bCs/>
                <w:sz w:val="26"/>
                <w:szCs w:val="26"/>
              </w:rPr>
            </w:pPr>
            <w:r>
              <w:rPr>
                <w:b/>
                <w:bCs/>
                <w:sz w:val="26"/>
                <w:szCs w:val="26"/>
              </w:rPr>
              <w:lastRenderedPageBreak/>
              <w:t>XLM-USD</w:t>
            </w:r>
          </w:p>
        </w:tc>
        <w:tc>
          <w:tcPr>
            <w:tcW w:w="8018" w:type="dxa"/>
          </w:tcPr>
          <w:p w14:paraId="43CDEAE2" w14:textId="2814EB36" w:rsidR="00D05373" w:rsidRDefault="00CF3B13">
            <w:pPr>
              <w:rPr>
                <w:b/>
                <w:bCs/>
                <w:sz w:val="26"/>
                <w:szCs w:val="26"/>
              </w:rPr>
            </w:pPr>
            <w:r>
              <w:rPr>
                <w:b/>
                <w:bCs/>
                <w:noProof/>
                <w:sz w:val="26"/>
                <w:szCs w:val="26"/>
              </w:rPr>
              <w:drawing>
                <wp:inline distT="0" distB="0" distL="0" distR="0" wp14:anchorId="6AC54593" wp14:editId="29C37205">
                  <wp:extent cx="4648200" cy="3022600"/>
                  <wp:effectExtent l="0" t="0" r="0" b="0"/>
                  <wp:docPr id="140988608" name="Picture 14098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9935" cy="3023728"/>
                          </a:xfrm>
                          <a:prstGeom prst="rect">
                            <a:avLst/>
                          </a:prstGeom>
                          <a:noFill/>
                          <a:ln>
                            <a:noFill/>
                          </a:ln>
                        </pic:spPr>
                      </pic:pic>
                    </a:graphicData>
                  </a:graphic>
                </wp:inline>
              </w:drawing>
            </w:r>
          </w:p>
          <w:p w14:paraId="4DB8A7F5" w14:textId="77777777" w:rsidR="00D05373" w:rsidRDefault="00D05373">
            <w:pPr>
              <w:rPr>
                <w:b/>
                <w:bCs/>
                <w:sz w:val="26"/>
                <w:szCs w:val="26"/>
              </w:rPr>
            </w:pPr>
            <w:r>
              <w:rPr>
                <w:b/>
                <w:bCs/>
                <w:sz w:val="26"/>
                <w:szCs w:val="26"/>
              </w:rPr>
              <w:t>Ratio 7:2:1</w:t>
            </w:r>
          </w:p>
        </w:tc>
      </w:tr>
      <w:tr w:rsidR="00D05373" w14:paraId="2CDC5B93" w14:textId="77777777">
        <w:tc>
          <w:tcPr>
            <w:tcW w:w="1047" w:type="dxa"/>
          </w:tcPr>
          <w:p w14:paraId="4AF13256" w14:textId="77777777" w:rsidR="00D05373" w:rsidRDefault="00D05373">
            <w:pPr>
              <w:rPr>
                <w:b/>
                <w:bCs/>
                <w:sz w:val="26"/>
                <w:szCs w:val="26"/>
              </w:rPr>
            </w:pPr>
          </w:p>
        </w:tc>
        <w:tc>
          <w:tcPr>
            <w:tcW w:w="8018" w:type="dxa"/>
          </w:tcPr>
          <w:p w14:paraId="2224F4A5" w14:textId="33819F0D" w:rsidR="00D05373" w:rsidRDefault="007440F4">
            <w:pPr>
              <w:rPr>
                <w:b/>
                <w:bCs/>
                <w:sz w:val="26"/>
                <w:szCs w:val="26"/>
              </w:rPr>
            </w:pPr>
            <w:r>
              <w:rPr>
                <w:b/>
                <w:bCs/>
                <w:noProof/>
                <w:sz w:val="26"/>
                <w:szCs w:val="26"/>
              </w:rPr>
              <w:drawing>
                <wp:inline distT="0" distB="0" distL="0" distR="0" wp14:anchorId="481D191B" wp14:editId="1F75B727">
                  <wp:extent cx="4901988" cy="2993894"/>
                  <wp:effectExtent l="0" t="0" r="0" b="0"/>
                  <wp:docPr id="111907648" name="Picture 11190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9880" cy="3004822"/>
                          </a:xfrm>
                          <a:prstGeom prst="rect">
                            <a:avLst/>
                          </a:prstGeom>
                          <a:noFill/>
                          <a:ln>
                            <a:noFill/>
                          </a:ln>
                        </pic:spPr>
                      </pic:pic>
                    </a:graphicData>
                  </a:graphic>
                </wp:inline>
              </w:drawing>
            </w:r>
          </w:p>
          <w:p w14:paraId="7ECA2AE4" w14:textId="77777777" w:rsidR="00D05373" w:rsidRDefault="00D05373">
            <w:pPr>
              <w:rPr>
                <w:b/>
                <w:bCs/>
                <w:sz w:val="26"/>
                <w:szCs w:val="26"/>
              </w:rPr>
            </w:pPr>
            <w:r>
              <w:rPr>
                <w:b/>
                <w:bCs/>
                <w:sz w:val="26"/>
                <w:szCs w:val="26"/>
              </w:rPr>
              <w:t>Ratio 5:3:2</w:t>
            </w:r>
          </w:p>
        </w:tc>
      </w:tr>
      <w:tr w:rsidR="00D05373" w14:paraId="535C25BC" w14:textId="77777777">
        <w:tc>
          <w:tcPr>
            <w:tcW w:w="1047" w:type="dxa"/>
          </w:tcPr>
          <w:p w14:paraId="1CB1DBDD" w14:textId="77777777" w:rsidR="00D05373" w:rsidRDefault="00D05373">
            <w:pPr>
              <w:rPr>
                <w:b/>
                <w:bCs/>
                <w:sz w:val="26"/>
                <w:szCs w:val="26"/>
              </w:rPr>
            </w:pPr>
          </w:p>
        </w:tc>
        <w:tc>
          <w:tcPr>
            <w:tcW w:w="8018" w:type="dxa"/>
          </w:tcPr>
          <w:p w14:paraId="6E4C6F5F" w14:textId="2645094F" w:rsidR="00D05373" w:rsidRDefault="007440F4">
            <w:pPr>
              <w:rPr>
                <w:b/>
                <w:bCs/>
                <w:sz w:val="26"/>
                <w:szCs w:val="26"/>
              </w:rPr>
            </w:pPr>
            <w:r>
              <w:rPr>
                <w:b/>
                <w:bCs/>
                <w:noProof/>
                <w:sz w:val="26"/>
                <w:szCs w:val="26"/>
              </w:rPr>
              <w:drawing>
                <wp:inline distT="0" distB="0" distL="0" distR="0" wp14:anchorId="36D32C6D" wp14:editId="1C58B314">
                  <wp:extent cx="4927600" cy="3022600"/>
                  <wp:effectExtent l="0" t="0" r="0" b="0"/>
                  <wp:docPr id="1657162185" name="Picture 165716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9994" cy="3024068"/>
                          </a:xfrm>
                          <a:prstGeom prst="rect">
                            <a:avLst/>
                          </a:prstGeom>
                          <a:noFill/>
                          <a:ln>
                            <a:noFill/>
                          </a:ln>
                        </pic:spPr>
                      </pic:pic>
                    </a:graphicData>
                  </a:graphic>
                </wp:inline>
              </w:drawing>
            </w:r>
          </w:p>
          <w:p w14:paraId="0559714C" w14:textId="77777777" w:rsidR="00D05373" w:rsidRDefault="00D05373">
            <w:pPr>
              <w:rPr>
                <w:b/>
                <w:bCs/>
                <w:sz w:val="26"/>
                <w:szCs w:val="26"/>
              </w:rPr>
            </w:pPr>
            <w:r>
              <w:rPr>
                <w:b/>
                <w:bCs/>
                <w:sz w:val="26"/>
                <w:szCs w:val="26"/>
              </w:rPr>
              <w:t>Ratio 6:2:1</w:t>
            </w:r>
          </w:p>
        </w:tc>
      </w:tr>
    </w:tbl>
    <w:p w14:paraId="35FE4E0B" w14:textId="77777777" w:rsidR="0014794B" w:rsidRDefault="0014794B" w:rsidP="00B2686B">
      <w:pPr>
        <w:rPr>
          <w:sz w:val="26"/>
          <w:szCs w:val="26"/>
        </w:rPr>
      </w:pPr>
    </w:p>
    <w:p w14:paraId="1054E750" w14:textId="77777777" w:rsidR="00CC6B65" w:rsidRPr="00CC6B65" w:rsidRDefault="00CC6B65" w:rsidP="00CC6B65">
      <w:pPr>
        <w:pStyle w:val="Heading3"/>
        <w:numPr>
          <w:ilvl w:val="0"/>
          <w:numId w:val="12"/>
        </w:numPr>
        <w:rPr>
          <w:sz w:val="26"/>
          <w:szCs w:val="26"/>
        </w:rPr>
      </w:pPr>
      <w:r w:rsidRPr="00CC6B65">
        <w:rPr>
          <w:sz w:val="26"/>
          <w:szCs w:val="26"/>
        </w:rPr>
        <w:t>KNN</w:t>
      </w:r>
    </w:p>
    <w:p w14:paraId="243A96BF" w14:textId="77777777" w:rsidR="00CC6B65" w:rsidRPr="00C801EA" w:rsidRDefault="00CC6B65" w:rsidP="00CC6B65">
      <w:pPr>
        <w:rPr>
          <w:sz w:val="26"/>
          <w:szCs w:val="26"/>
          <w:lang w:val="en-US"/>
        </w:rPr>
      </w:pPr>
      <w:r w:rsidRPr="00C801EA">
        <w:rPr>
          <w:sz w:val="26"/>
          <w:szCs w:val="26"/>
          <w:lang w:val="en-US"/>
        </w:rPr>
        <w:t>The KNN is straightforward to implement machine learning classification and regression problems. KNN is based on the similarity function and finds the K most similar instances in the training dataset for a new data instance. A mean or median target variable is taken as a prediction from the K neighbors.</w:t>
      </w:r>
    </w:p>
    <w:p w14:paraId="76B5D714" w14:textId="77777777" w:rsidR="00CC6B65" w:rsidRPr="00C801EA" w:rsidRDefault="00CC6B65" w:rsidP="00CC6B65">
      <w:pPr>
        <w:rPr>
          <w:sz w:val="26"/>
          <w:szCs w:val="26"/>
          <w:lang w:val="en-US"/>
        </w:rPr>
      </w:pPr>
      <w:r w:rsidRPr="00C801EA">
        <w:rPr>
          <w:sz w:val="26"/>
          <w:szCs w:val="26"/>
          <w:lang w:val="en-US"/>
        </w:rPr>
        <w:t>The K-NN regression works as follows:</w:t>
      </w:r>
    </w:p>
    <w:p w14:paraId="39091539" w14:textId="77777777" w:rsidR="00CC6B65" w:rsidRPr="00C801EA" w:rsidRDefault="00CC6B65" w:rsidP="00CC6B65">
      <w:pPr>
        <w:rPr>
          <w:sz w:val="26"/>
          <w:szCs w:val="26"/>
          <w:lang w:val="en-US"/>
        </w:rPr>
      </w:pPr>
      <w:r w:rsidRPr="00C801EA">
        <w:rPr>
          <w:sz w:val="26"/>
          <w:szCs w:val="26"/>
          <w:lang w:val="en-US"/>
        </w:rPr>
        <w:t>1. Initialize K number of neighbors.</w:t>
      </w:r>
    </w:p>
    <w:p w14:paraId="2C800865" w14:textId="77777777" w:rsidR="00CC6B65" w:rsidRPr="00C801EA" w:rsidRDefault="00CC6B65" w:rsidP="00CC6B65">
      <w:pPr>
        <w:rPr>
          <w:sz w:val="26"/>
          <w:szCs w:val="26"/>
          <w:lang w:val="en-US"/>
        </w:rPr>
      </w:pPr>
      <w:r w:rsidRPr="00C801EA">
        <w:rPr>
          <w:sz w:val="26"/>
          <w:szCs w:val="26"/>
          <w:lang w:val="en-US"/>
        </w:rPr>
        <w:t>2. Compute K of the nearest neighbors.</w:t>
      </w:r>
    </w:p>
    <w:p w14:paraId="46CED89E" w14:textId="77777777" w:rsidR="00CC6B65" w:rsidRPr="00C801EA" w:rsidRDefault="00CC6B65" w:rsidP="00CC6B65">
      <w:pPr>
        <w:rPr>
          <w:sz w:val="26"/>
          <w:szCs w:val="26"/>
          <w:lang w:val="en-US"/>
        </w:rPr>
      </w:pPr>
      <w:r w:rsidRPr="00C801EA">
        <w:rPr>
          <w:sz w:val="26"/>
          <w:szCs w:val="26"/>
          <w:lang w:val="en-US"/>
        </w:rPr>
        <w:t>3. Calculate the distance between the test samples and the training samples.</w:t>
      </w:r>
    </w:p>
    <w:p w14:paraId="0858FBA5" w14:textId="77777777" w:rsidR="00CC6B65" w:rsidRPr="00C801EA" w:rsidRDefault="00CC6B65" w:rsidP="00CC6B65">
      <w:pPr>
        <w:rPr>
          <w:sz w:val="26"/>
          <w:szCs w:val="26"/>
          <w:lang w:val="en-US"/>
        </w:rPr>
      </w:pPr>
      <w:r w:rsidRPr="00C801EA">
        <w:rPr>
          <w:sz w:val="26"/>
          <w:szCs w:val="26"/>
          <w:lang w:val="en-US"/>
        </w:rPr>
        <w:t>4. Sort the training data based on distances.</w:t>
      </w:r>
    </w:p>
    <w:p w14:paraId="58BA9F0A" w14:textId="77777777" w:rsidR="00CC6B65" w:rsidRPr="00C801EA" w:rsidRDefault="00CC6B65" w:rsidP="00CC6B65">
      <w:pPr>
        <w:rPr>
          <w:sz w:val="26"/>
          <w:szCs w:val="26"/>
          <w:lang w:val="en-US"/>
        </w:rPr>
      </w:pPr>
      <w:r w:rsidRPr="00C801EA">
        <w:rPr>
          <w:sz w:val="26"/>
          <w:szCs w:val="26"/>
          <w:lang w:val="en-US"/>
        </w:rPr>
        <w:t>5. Find the selected K entries' labels and assign them as prediction values.</w:t>
      </w:r>
    </w:p>
    <w:p w14:paraId="2E97597B" w14:textId="2B348E5B" w:rsidR="00CC6B65" w:rsidRDefault="00F571C6" w:rsidP="00B2686B">
      <w:pPr>
        <w:rPr>
          <w:b/>
          <w:sz w:val="26"/>
          <w:szCs w:val="26"/>
        </w:rPr>
      </w:pPr>
      <w:r w:rsidRPr="00F571C6">
        <w:rPr>
          <w:b/>
          <w:bCs/>
          <w:sz w:val="26"/>
          <w:szCs w:val="26"/>
        </w:rPr>
        <w:t>Visualization</w:t>
      </w:r>
    </w:p>
    <w:tbl>
      <w:tblPr>
        <w:tblStyle w:val="TableGrid"/>
        <w:tblW w:w="0" w:type="auto"/>
        <w:tblLook w:val="04A0" w:firstRow="1" w:lastRow="0" w:firstColumn="1" w:lastColumn="0" w:noHBand="0" w:noVBand="1"/>
      </w:tblPr>
      <w:tblGrid>
        <w:gridCol w:w="1069"/>
        <w:gridCol w:w="8218"/>
      </w:tblGrid>
      <w:tr w:rsidR="00F571C6" w14:paraId="381762AF" w14:textId="77777777" w:rsidTr="00B9394C">
        <w:tc>
          <w:tcPr>
            <w:tcW w:w="1047" w:type="dxa"/>
          </w:tcPr>
          <w:p w14:paraId="32D60737" w14:textId="147CC3E2" w:rsidR="00F571C6" w:rsidRPr="00F571C6" w:rsidRDefault="00F571C6" w:rsidP="00B2686B">
            <w:pPr>
              <w:rPr>
                <w:b/>
                <w:bCs/>
                <w:sz w:val="26"/>
                <w:szCs w:val="26"/>
                <w:lang w:val="vi-VN"/>
              </w:rPr>
            </w:pPr>
            <w:r>
              <w:rPr>
                <w:b/>
                <w:bCs/>
                <w:sz w:val="26"/>
                <w:szCs w:val="26"/>
              </w:rPr>
              <w:lastRenderedPageBreak/>
              <w:t>TRX</w:t>
            </w:r>
            <w:r>
              <w:rPr>
                <w:b/>
                <w:bCs/>
                <w:sz w:val="26"/>
                <w:szCs w:val="26"/>
                <w:lang w:val="vi-VN"/>
              </w:rPr>
              <w:t>-USD</w:t>
            </w:r>
          </w:p>
        </w:tc>
        <w:tc>
          <w:tcPr>
            <w:tcW w:w="8018" w:type="dxa"/>
          </w:tcPr>
          <w:p w14:paraId="733C1B40" w14:textId="77777777" w:rsidR="00B9394C" w:rsidRDefault="002A577D" w:rsidP="00B2686B">
            <w:pPr>
              <w:rPr>
                <w:b/>
                <w:bCs/>
                <w:sz w:val="26"/>
                <w:szCs w:val="26"/>
              </w:rPr>
            </w:pPr>
            <w:r>
              <w:rPr>
                <w:b/>
                <w:bCs/>
                <w:noProof/>
                <w:sz w:val="26"/>
                <w:szCs w:val="26"/>
              </w:rPr>
              <w:drawing>
                <wp:inline distT="0" distB="0" distL="0" distR="0" wp14:anchorId="165CCA9E" wp14:editId="405A1248">
                  <wp:extent cx="5082540" cy="3774440"/>
                  <wp:effectExtent l="0" t="0" r="0" b="0"/>
                  <wp:docPr id="316806967" name="Picture 31680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2540" cy="3774440"/>
                          </a:xfrm>
                          <a:prstGeom prst="rect">
                            <a:avLst/>
                          </a:prstGeom>
                          <a:noFill/>
                          <a:ln>
                            <a:noFill/>
                          </a:ln>
                        </pic:spPr>
                      </pic:pic>
                    </a:graphicData>
                  </a:graphic>
                </wp:inline>
              </w:drawing>
            </w:r>
          </w:p>
          <w:p w14:paraId="0594CA09" w14:textId="03CC7B77" w:rsidR="00F571C6" w:rsidRDefault="00D05373" w:rsidP="00B2686B">
            <w:pPr>
              <w:rPr>
                <w:b/>
                <w:bCs/>
                <w:sz w:val="26"/>
                <w:szCs w:val="26"/>
              </w:rPr>
            </w:pPr>
            <w:r>
              <w:rPr>
                <w:b/>
                <w:bCs/>
                <w:sz w:val="26"/>
                <w:szCs w:val="26"/>
              </w:rPr>
              <w:t>Ratio 7:2:1</w:t>
            </w:r>
          </w:p>
        </w:tc>
      </w:tr>
      <w:tr w:rsidR="00F571C6" w14:paraId="2E35EB71" w14:textId="77777777" w:rsidTr="00B9394C">
        <w:tc>
          <w:tcPr>
            <w:tcW w:w="1047" w:type="dxa"/>
          </w:tcPr>
          <w:p w14:paraId="112B85DA" w14:textId="77777777" w:rsidR="00F571C6" w:rsidRDefault="00F571C6" w:rsidP="00B2686B">
            <w:pPr>
              <w:rPr>
                <w:b/>
                <w:bCs/>
                <w:sz w:val="26"/>
                <w:szCs w:val="26"/>
              </w:rPr>
            </w:pPr>
          </w:p>
        </w:tc>
        <w:tc>
          <w:tcPr>
            <w:tcW w:w="8018" w:type="dxa"/>
          </w:tcPr>
          <w:p w14:paraId="55294CCF" w14:textId="77777777" w:rsidR="00B9394C" w:rsidRDefault="002A577D" w:rsidP="00B2686B">
            <w:pPr>
              <w:rPr>
                <w:b/>
                <w:bCs/>
                <w:sz w:val="26"/>
                <w:szCs w:val="26"/>
              </w:rPr>
            </w:pPr>
            <w:r>
              <w:rPr>
                <w:b/>
                <w:bCs/>
                <w:noProof/>
                <w:sz w:val="26"/>
                <w:szCs w:val="26"/>
              </w:rPr>
              <w:drawing>
                <wp:inline distT="0" distB="0" distL="0" distR="0" wp14:anchorId="2FC3BD58" wp14:editId="17645C08">
                  <wp:extent cx="5082540" cy="3774440"/>
                  <wp:effectExtent l="0" t="0" r="0" b="0"/>
                  <wp:docPr id="584830606" name="Picture 58483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2540" cy="3774440"/>
                          </a:xfrm>
                          <a:prstGeom prst="rect">
                            <a:avLst/>
                          </a:prstGeom>
                          <a:noFill/>
                          <a:ln>
                            <a:noFill/>
                          </a:ln>
                        </pic:spPr>
                      </pic:pic>
                    </a:graphicData>
                  </a:graphic>
                </wp:inline>
              </w:drawing>
            </w:r>
          </w:p>
          <w:p w14:paraId="74319BE1" w14:textId="0E8E2C9C" w:rsidR="00F571C6" w:rsidRDefault="00D05373" w:rsidP="00B2686B">
            <w:pPr>
              <w:rPr>
                <w:b/>
                <w:bCs/>
                <w:sz w:val="26"/>
                <w:szCs w:val="26"/>
              </w:rPr>
            </w:pPr>
            <w:r>
              <w:rPr>
                <w:b/>
                <w:bCs/>
                <w:sz w:val="26"/>
                <w:szCs w:val="26"/>
              </w:rPr>
              <w:t>Ratio 5:3:2</w:t>
            </w:r>
          </w:p>
        </w:tc>
      </w:tr>
      <w:tr w:rsidR="00F571C6" w14:paraId="4D3D1F39" w14:textId="77777777" w:rsidTr="00B9394C">
        <w:tc>
          <w:tcPr>
            <w:tcW w:w="1047" w:type="dxa"/>
          </w:tcPr>
          <w:p w14:paraId="0B5D8119" w14:textId="77777777" w:rsidR="00F571C6" w:rsidRDefault="00F571C6" w:rsidP="00B2686B">
            <w:pPr>
              <w:rPr>
                <w:b/>
                <w:bCs/>
                <w:sz w:val="26"/>
                <w:szCs w:val="26"/>
              </w:rPr>
            </w:pPr>
          </w:p>
        </w:tc>
        <w:tc>
          <w:tcPr>
            <w:tcW w:w="8018" w:type="dxa"/>
          </w:tcPr>
          <w:p w14:paraId="0A003674" w14:textId="77777777" w:rsidR="00D05373" w:rsidRDefault="00D05373" w:rsidP="00B2686B">
            <w:pPr>
              <w:rPr>
                <w:b/>
                <w:bCs/>
                <w:noProof/>
                <w:sz w:val="26"/>
                <w:szCs w:val="26"/>
              </w:rPr>
            </w:pPr>
          </w:p>
          <w:p w14:paraId="0188D058" w14:textId="77777777" w:rsidR="00B9394C" w:rsidRDefault="002A577D" w:rsidP="00B2686B">
            <w:pPr>
              <w:rPr>
                <w:b/>
                <w:bCs/>
                <w:sz w:val="26"/>
                <w:szCs w:val="26"/>
              </w:rPr>
            </w:pPr>
            <w:r>
              <w:rPr>
                <w:b/>
                <w:bCs/>
                <w:noProof/>
                <w:sz w:val="26"/>
                <w:szCs w:val="26"/>
              </w:rPr>
              <w:lastRenderedPageBreak/>
              <w:drawing>
                <wp:inline distT="0" distB="0" distL="0" distR="0" wp14:anchorId="465EDBE1" wp14:editId="27F08F26">
                  <wp:extent cx="5082540" cy="3774440"/>
                  <wp:effectExtent l="0" t="0" r="0" b="0"/>
                  <wp:docPr id="621998564" name="Picture 62199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2540" cy="3774440"/>
                          </a:xfrm>
                          <a:prstGeom prst="rect">
                            <a:avLst/>
                          </a:prstGeom>
                          <a:noFill/>
                          <a:ln>
                            <a:noFill/>
                          </a:ln>
                        </pic:spPr>
                      </pic:pic>
                    </a:graphicData>
                  </a:graphic>
                </wp:inline>
              </w:drawing>
            </w:r>
          </w:p>
          <w:p w14:paraId="65962CAF" w14:textId="7F4B5A0C" w:rsidR="00F571C6" w:rsidRDefault="00D05373" w:rsidP="00B2686B">
            <w:pPr>
              <w:rPr>
                <w:b/>
                <w:bCs/>
                <w:sz w:val="26"/>
                <w:szCs w:val="26"/>
              </w:rPr>
            </w:pPr>
            <w:r>
              <w:rPr>
                <w:b/>
                <w:bCs/>
                <w:sz w:val="26"/>
                <w:szCs w:val="26"/>
              </w:rPr>
              <w:t>Ratio 6:2:2</w:t>
            </w:r>
          </w:p>
        </w:tc>
      </w:tr>
      <w:tr w:rsidR="00F571C6" w14:paraId="05463009" w14:textId="77777777" w:rsidTr="00B9394C">
        <w:tc>
          <w:tcPr>
            <w:tcW w:w="1047" w:type="dxa"/>
          </w:tcPr>
          <w:p w14:paraId="4F4808AC" w14:textId="1BAA3DC9" w:rsidR="00F571C6" w:rsidRPr="00F571C6" w:rsidRDefault="002A577D" w:rsidP="00B2686B">
            <w:pPr>
              <w:rPr>
                <w:b/>
                <w:bCs/>
                <w:sz w:val="26"/>
                <w:szCs w:val="26"/>
                <w:lang w:val="en-US"/>
              </w:rPr>
            </w:pPr>
            <w:r>
              <w:rPr>
                <w:b/>
                <w:bCs/>
                <w:sz w:val="26"/>
                <w:szCs w:val="26"/>
                <w:lang w:val="en-US"/>
              </w:rPr>
              <w:lastRenderedPageBreak/>
              <w:t>DOGE-USD</w:t>
            </w:r>
          </w:p>
        </w:tc>
        <w:tc>
          <w:tcPr>
            <w:tcW w:w="8018" w:type="dxa"/>
          </w:tcPr>
          <w:p w14:paraId="5D3D96D9" w14:textId="77777777" w:rsidR="00B9394C" w:rsidRDefault="00B9394C" w:rsidP="00B2686B">
            <w:pPr>
              <w:rPr>
                <w:b/>
                <w:bCs/>
                <w:sz w:val="26"/>
                <w:szCs w:val="26"/>
              </w:rPr>
            </w:pPr>
            <w:r>
              <w:rPr>
                <w:b/>
                <w:bCs/>
                <w:noProof/>
                <w:sz w:val="26"/>
                <w:szCs w:val="26"/>
              </w:rPr>
              <w:drawing>
                <wp:inline distT="0" distB="0" distL="0" distR="0" wp14:anchorId="6038CA49" wp14:editId="7EC0F1A6">
                  <wp:extent cx="4997450" cy="3774440"/>
                  <wp:effectExtent l="0" t="0" r="0" b="0"/>
                  <wp:docPr id="1404009680" name="Picture 140400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3CE3ABE4" w14:textId="1ED0F1E1" w:rsidR="00F571C6" w:rsidRDefault="00D05373" w:rsidP="00B2686B">
            <w:pPr>
              <w:rPr>
                <w:b/>
                <w:bCs/>
                <w:sz w:val="26"/>
                <w:szCs w:val="26"/>
              </w:rPr>
            </w:pPr>
            <w:r>
              <w:rPr>
                <w:b/>
                <w:bCs/>
                <w:sz w:val="26"/>
                <w:szCs w:val="26"/>
              </w:rPr>
              <w:t>Ratio 7:2:1</w:t>
            </w:r>
          </w:p>
        </w:tc>
      </w:tr>
      <w:tr w:rsidR="00F571C6" w14:paraId="49330D18" w14:textId="77777777" w:rsidTr="00B9394C">
        <w:tc>
          <w:tcPr>
            <w:tcW w:w="1047" w:type="dxa"/>
          </w:tcPr>
          <w:p w14:paraId="1C27C972" w14:textId="77777777" w:rsidR="00F571C6" w:rsidRDefault="00F571C6" w:rsidP="00B2686B">
            <w:pPr>
              <w:rPr>
                <w:b/>
                <w:bCs/>
                <w:sz w:val="26"/>
                <w:szCs w:val="26"/>
              </w:rPr>
            </w:pPr>
          </w:p>
        </w:tc>
        <w:tc>
          <w:tcPr>
            <w:tcW w:w="8018" w:type="dxa"/>
          </w:tcPr>
          <w:p w14:paraId="70AD7374" w14:textId="5E5A71E1" w:rsidR="00F571C6" w:rsidRDefault="00B9394C" w:rsidP="00B2686B">
            <w:pPr>
              <w:rPr>
                <w:b/>
                <w:bCs/>
                <w:sz w:val="26"/>
                <w:szCs w:val="26"/>
              </w:rPr>
            </w:pPr>
            <w:r>
              <w:rPr>
                <w:b/>
                <w:bCs/>
                <w:noProof/>
                <w:sz w:val="26"/>
                <w:szCs w:val="26"/>
              </w:rPr>
              <w:drawing>
                <wp:inline distT="0" distB="0" distL="0" distR="0" wp14:anchorId="16B47D13" wp14:editId="25057B5D">
                  <wp:extent cx="4997450" cy="3976370"/>
                  <wp:effectExtent l="0" t="0" r="0" b="0"/>
                  <wp:docPr id="1514301187" name="Picture 151430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97450" cy="3976370"/>
                          </a:xfrm>
                          <a:prstGeom prst="rect">
                            <a:avLst/>
                          </a:prstGeom>
                          <a:noFill/>
                          <a:ln>
                            <a:noFill/>
                          </a:ln>
                        </pic:spPr>
                      </pic:pic>
                    </a:graphicData>
                  </a:graphic>
                </wp:inline>
              </w:drawing>
            </w:r>
          </w:p>
        </w:tc>
      </w:tr>
      <w:tr w:rsidR="00F571C6" w14:paraId="3F81C9EE" w14:textId="77777777" w:rsidTr="00B9394C">
        <w:tc>
          <w:tcPr>
            <w:tcW w:w="1047" w:type="dxa"/>
          </w:tcPr>
          <w:p w14:paraId="74519760" w14:textId="77777777" w:rsidR="00F571C6" w:rsidRDefault="00F571C6" w:rsidP="00B2686B">
            <w:pPr>
              <w:rPr>
                <w:b/>
                <w:bCs/>
                <w:sz w:val="26"/>
                <w:szCs w:val="26"/>
              </w:rPr>
            </w:pPr>
          </w:p>
        </w:tc>
        <w:tc>
          <w:tcPr>
            <w:tcW w:w="8018" w:type="dxa"/>
          </w:tcPr>
          <w:p w14:paraId="46411152" w14:textId="77777777" w:rsidR="00B9394C" w:rsidRDefault="00B9394C" w:rsidP="00B2686B">
            <w:pPr>
              <w:rPr>
                <w:b/>
                <w:bCs/>
                <w:sz w:val="26"/>
                <w:szCs w:val="26"/>
              </w:rPr>
            </w:pPr>
            <w:r>
              <w:rPr>
                <w:b/>
                <w:bCs/>
                <w:noProof/>
                <w:sz w:val="26"/>
                <w:szCs w:val="26"/>
              </w:rPr>
              <w:drawing>
                <wp:inline distT="0" distB="0" distL="0" distR="0" wp14:anchorId="73656965" wp14:editId="067835AB">
                  <wp:extent cx="4997450" cy="3774440"/>
                  <wp:effectExtent l="0" t="0" r="0" b="0"/>
                  <wp:docPr id="1624150940" name="Picture 162415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468A378C" w14:textId="5986952A" w:rsidR="00F571C6" w:rsidRDefault="00D05373" w:rsidP="00B2686B">
            <w:pPr>
              <w:rPr>
                <w:b/>
                <w:bCs/>
                <w:sz w:val="26"/>
                <w:szCs w:val="26"/>
              </w:rPr>
            </w:pPr>
            <w:r>
              <w:rPr>
                <w:b/>
                <w:bCs/>
                <w:sz w:val="26"/>
                <w:szCs w:val="26"/>
              </w:rPr>
              <w:t>Ratio 6:2:2</w:t>
            </w:r>
          </w:p>
        </w:tc>
      </w:tr>
      <w:tr w:rsidR="00F571C6" w14:paraId="5376EDD6" w14:textId="77777777" w:rsidTr="00B9394C">
        <w:tc>
          <w:tcPr>
            <w:tcW w:w="1047" w:type="dxa"/>
          </w:tcPr>
          <w:p w14:paraId="4C92F772" w14:textId="0067A2E0" w:rsidR="00F571C6" w:rsidRDefault="002A577D" w:rsidP="00B2686B">
            <w:pPr>
              <w:rPr>
                <w:b/>
                <w:bCs/>
                <w:sz w:val="26"/>
                <w:szCs w:val="26"/>
              </w:rPr>
            </w:pPr>
            <w:r>
              <w:rPr>
                <w:b/>
                <w:bCs/>
                <w:sz w:val="26"/>
                <w:szCs w:val="26"/>
              </w:rPr>
              <w:lastRenderedPageBreak/>
              <w:t>XLM-USD</w:t>
            </w:r>
          </w:p>
        </w:tc>
        <w:tc>
          <w:tcPr>
            <w:tcW w:w="8018" w:type="dxa"/>
          </w:tcPr>
          <w:p w14:paraId="1DAFD668" w14:textId="77777777" w:rsidR="00B9394C" w:rsidRDefault="00B9394C" w:rsidP="00B2686B">
            <w:pPr>
              <w:rPr>
                <w:b/>
                <w:bCs/>
                <w:sz w:val="26"/>
                <w:szCs w:val="26"/>
              </w:rPr>
            </w:pPr>
            <w:r>
              <w:rPr>
                <w:b/>
                <w:bCs/>
                <w:noProof/>
                <w:sz w:val="26"/>
                <w:szCs w:val="26"/>
              </w:rPr>
              <w:drawing>
                <wp:inline distT="0" distB="0" distL="0" distR="0" wp14:anchorId="6E8A1861" wp14:editId="1244BB52">
                  <wp:extent cx="4997450" cy="3774440"/>
                  <wp:effectExtent l="0" t="0" r="0" b="0"/>
                  <wp:docPr id="813619885" name="Picture 81361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712C81A8" w14:textId="7DC11963" w:rsidR="00F571C6" w:rsidRDefault="00D05373" w:rsidP="00B2686B">
            <w:pPr>
              <w:rPr>
                <w:b/>
                <w:bCs/>
                <w:sz w:val="26"/>
                <w:szCs w:val="26"/>
              </w:rPr>
            </w:pPr>
            <w:r>
              <w:rPr>
                <w:b/>
                <w:bCs/>
                <w:sz w:val="26"/>
                <w:szCs w:val="26"/>
              </w:rPr>
              <w:t>Ratio 7:2:1</w:t>
            </w:r>
          </w:p>
        </w:tc>
      </w:tr>
      <w:tr w:rsidR="00F571C6" w14:paraId="4D5F1D6C" w14:textId="77777777" w:rsidTr="00B9394C">
        <w:tc>
          <w:tcPr>
            <w:tcW w:w="1047" w:type="dxa"/>
          </w:tcPr>
          <w:p w14:paraId="6F67CD2C" w14:textId="77777777" w:rsidR="00F571C6" w:rsidRDefault="00F571C6" w:rsidP="00B2686B">
            <w:pPr>
              <w:rPr>
                <w:b/>
                <w:bCs/>
                <w:sz w:val="26"/>
                <w:szCs w:val="26"/>
              </w:rPr>
            </w:pPr>
          </w:p>
        </w:tc>
        <w:tc>
          <w:tcPr>
            <w:tcW w:w="8018" w:type="dxa"/>
          </w:tcPr>
          <w:p w14:paraId="0869946B" w14:textId="77777777" w:rsidR="00B9394C" w:rsidRDefault="00B9394C" w:rsidP="00B2686B">
            <w:pPr>
              <w:rPr>
                <w:b/>
                <w:bCs/>
                <w:sz w:val="26"/>
                <w:szCs w:val="26"/>
              </w:rPr>
            </w:pPr>
            <w:r>
              <w:rPr>
                <w:b/>
                <w:bCs/>
                <w:noProof/>
                <w:sz w:val="26"/>
                <w:szCs w:val="26"/>
              </w:rPr>
              <w:drawing>
                <wp:inline distT="0" distB="0" distL="0" distR="0" wp14:anchorId="72D6E8A1" wp14:editId="7373FC3F">
                  <wp:extent cx="4997450" cy="3774440"/>
                  <wp:effectExtent l="0" t="0" r="0" b="0"/>
                  <wp:docPr id="1079748788" name="Picture 107974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148F027C" w14:textId="3A1B9C19" w:rsidR="00F571C6" w:rsidRDefault="00D05373" w:rsidP="00B2686B">
            <w:pPr>
              <w:rPr>
                <w:b/>
                <w:bCs/>
                <w:sz w:val="26"/>
                <w:szCs w:val="26"/>
              </w:rPr>
            </w:pPr>
            <w:r>
              <w:rPr>
                <w:b/>
                <w:bCs/>
                <w:sz w:val="26"/>
                <w:szCs w:val="26"/>
              </w:rPr>
              <w:t>Ratio 5:3:2</w:t>
            </w:r>
          </w:p>
        </w:tc>
      </w:tr>
      <w:tr w:rsidR="00F571C6" w14:paraId="0D911DF4" w14:textId="77777777" w:rsidTr="00B9394C">
        <w:tc>
          <w:tcPr>
            <w:tcW w:w="1047" w:type="dxa"/>
          </w:tcPr>
          <w:p w14:paraId="1094CB0B" w14:textId="77777777" w:rsidR="00F571C6" w:rsidRDefault="00F571C6" w:rsidP="00B2686B">
            <w:pPr>
              <w:rPr>
                <w:b/>
                <w:bCs/>
                <w:sz w:val="26"/>
                <w:szCs w:val="26"/>
              </w:rPr>
            </w:pPr>
          </w:p>
        </w:tc>
        <w:tc>
          <w:tcPr>
            <w:tcW w:w="8018" w:type="dxa"/>
          </w:tcPr>
          <w:p w14:paraId="4DA677A3" w14:textId="77777777" w:rsidR="00B9394C" w:rsidRDefault="00B9394C" w:rsidP="00B2686B">
            <w:pPr>
              <w:rPr>
                <w:b/>
                <w:bCs/>
                <w:sz w:val="26"/>
                <w:szCs w:val="26"/>
              </w:rPr>
            </w:pPr>
            <w:r>
              <w:rPr>
                <w:b/>
                <w:bCs/>
                <w:noProof/>
                <w:sz w:val="26"/>
                <w:szCs w:val="26"/>
              </w:rPr>
              <w:drawing>
                <wp:inline distT="0" distB="0" distL="0" distR="0" wp14:anchorId="0EE4AD90" wp14:editId="0BED1CA2">
                  <wp:extent cx="4997450" cy="3774440"/>
                  <wp:effectExtent l="0" t="0" r="0" b="0"/>
                  <wp:docPr id="55937344" name="Picture 5593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2163D28D" w14:textId="0669931D" w:rsidR="00F571C6" w:rsidRDefault="00D05373" w:rsidP="00B2686B">
            <w:pPr>
              <w:rPr>
                <w:b/>
                <w:bCs/>
                <w:sz w:val="26"/>
                <w:szCs w:val="26"/>
              </w:rPr>
            </w:pPr>
            <w:r>
              <w:rPr>
                <w:b/>
                <w:bCs/>
                <w:sz w:val="26"/>
                <w:szCs w:val="26"/>
              </w:rPr>
              <w:t>Ratio 6:2:1</w:t>
            </w:r>
          </w:p>
        </w:tc>
      </w:tr>
    </w:tbl>
    <w:p w14:paraId="22B90258" w14:textId="77777777" w:rsidR="00F571C6" w:rsidRPr="00F571C6" w:rsidRDefault="00F571C6" w:rsidP="00B2686B">
      <w:pPr>
        <w:rPr>
          <w:b/>
          <w:bCs/>
          <w:sz w:val="26"/>
          <w:szCs w:val="26"/>
        </w:rPr>
      </w:pPr>
    </w:p>
    <w:p w14:paraId="3D7E4906" w14:textId="45EC33AB" w:rsidR="00833465" w:rsidRPr="00C801EA" w:rsidRDefault="005E65F0" w:rsidP="00211704">
      <w:pPr>
        <w:pStyle w:val="Heading3"/>
        <w:numPr>
          <w:ilvl w:val="0"/>
          <w:numId w:val="12"/>
        </w:numPr>
        <w:rPr>
          <w:sz w:val="26"/>
          <w:szCs w:val="26"/>
        </w:rPr>
      </w:pPr>
      <w:bookmarkStart w:id="29" w:name="_Toc138234024"/>
      <w:r w:rsidRPr="00C801EA">
        <w:rPr>
          <w:sz w:val="26"/>
          <w:szCs w:val="26"/>
        </w:rPr>
        <w:t>LR</w:t>
      </w:r>
      <w:bookmarkEnd w:id="29"/>
    </w:p>
    <w:p w14:paraId="409D7E02" w14:textId="77777777" w:rsidR="00E91A57" w:rsidRPr="00C801EA" w:rsidRDefault="00E91A57" w:rsidP="00E91A57">
      <w:pPr>
        <w:ind w:left="360"/>
        <w:rPr>
          <w:sz w:val="26"/>
          <w:szCs w:val="26"/>
        </w:rPr>
      </w:pPr>
      <w:r w:rsidRPr="00C801EA">
        <w:rPr>
          <w:sz w:val="26"/>
          <w:szCs w:val="26"/>
        </w:rPr>
        <w:t>Linear regression, a method of machine learning, the model is based on a pair of two variables, the independent variable (x) and the dependent variable (y). In the context of multiple linear regression, there may be many independent variables. A simple linear regression has only one independent variable x. In the conditions given by the current model, ... the data set, there is only one independent variable, date. The first date that rises to the length of the date vector is represented by the integer . The length of this vector must be an integer and the date variable will change according to the time and, at the same time, the price of the stock, which is the dependent variable, will also change.</w:t>
      </w:r>
    </w:p>
    <w:p w14:paraId="0C049223" w14:textId="77777777" w:rsidR="008605D5" w:rsidRPr="00C801EA" w:rsidRDefault="00E91A57" w:rsidP="008605D5">
      <w:pPr>
        <w:keepNext/>
        <w:ind w:left="360"/>
        <w:rPr>
          <w:sz w:val="26"/>
          <w:szCs w:val="26"/>
        </w:rPr>
      </w:pPr>
      <w:r w:rsidRPr="00C801EA">
        <w:rPr>
          <w:rFonts w:cstheme="majorHAnsi"/>
          <w:sz w:val="26"/>
          <w:szCs w:val="26"/>
        </w:rPr>
        <w:lastRenderedPageBreak/>
        <w:drawing>
          <wp:inline distT="0" distB="0" distL="0" distR="0" wp14:anchorId="1F203294" wp14:editId="31411954">
            <wp:extent cx="4354830" cy="3078480"/>
            <wp:effectExtent l="0" t="0" r="7620" b="7620"/>
            <wp:docPr id="56" name="Picture 5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biểu đồ&#10;&#10;Mô tả được tạo tự độ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4830" cy="3078480"/>
                    </a:xfrm>
                    <a:prstGeom prst="rect">
                      <a:avLst/>
                    </a:prstGeom>
                    <a:noFill/>
                    <a:ln>
                      <a:noFill/>
                    </a:ln>
                  </pic:spPr>
                </pic:pic>
              </a:graphicData>
            </a:graphic>
          </wp:inline>
        </w:drawing>
      </w:r>
    </w:p>
    <w:p w14:paraId="74F7ECDD" w14:textId="12DFB78E" w:rsidR="00E91A57" w:rsidRPr="00C801EA" w:rsidRDefault="008605D5" w:rsidP="008605D5">
      <w:pPr>
        <w:pStyle w:val="Caption"/>
        <w:rPr>
          <w:sz w:val="26"/>
          <w:szCs w:val="26"/>
        </w:rPr>
      </w:pPr>
      <w:bookmarkStart w:id="30" w:name="_Toc138234047"/>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fldChar w:fldCharType="end"/>
      </w:r>
      <w:r w:rsidRPr="00C801EA">
        <w:rPr>
          <w:sz w:val="26"/>
          <w:szCs w:val="26"/>
        </w:rPr>
        <w:t>. Scatter chart</w:t>
      </w:r>
      <w:bookmarkEnd w:id="30"/>
    </w:p>
    <w:p w14:paraId="6646C7D4" w14:textId="77777777" w:rsidR="00E91A57" w:rsidRPr="00C801EA" w:rsidRDefault="00E91A57" w:rsidP="00E91A57">
      <w:pPr>
        <w:ind w:left="360"/>
        <w:rPr>
          <w:sz w:val="26"/>
          <w:szCs w:val="26"/>
        </w:rPr>
      </w:pPr>
      <w:r w:rsidRPr="00C801EA">
        <w:rPr>
          <w:sz w:val="26"/>
          <w:szCs w:val="26"/>
        </w:rPr>
        <w:t xml:space="preserve">Cre: </w:t>
      </w:r>
      <w:hyperlink r:id="rId73" w:history="1">
        <w:r w:rsidRPr="00C801EA">
          <w:rPr>
            <w:rStyle w:val="Hyperlink"/>
            <w:sz w:val="26"/>
            <w:szCs w:val="26"/>
          </w:rPr>
          <w:t>Ước lượng hồi quy tuyế</w:t>
        </w:r>
        <w:bookmarkStart w:id="31" w:name="_Hlt138232196"/>
        <w:bookmarkStart w:id="32" w:name="_Hlt138232197"/>
        <w:r w:rsidRPr="00C801EA">
          <w:rPr>
            <w:rStyle w:val="Hyperlink"/>
            <w:sz w:val="26"/>
            <w:szCs w:val="26"/>
          </w:rPr>
          <w:t>n</w:t>
        </w:r>
        <w:bookmarkEnd w:id="31"/>
        <w:bookmarkEnd w:id="32"/>
        <w:r w:rsidRPr="00C801EA">
          <w:rPr>
            <w:rStyle w:val="Hyperlink"/>
            <w:sz w:val="26"/>
            <w:szCs w:val="26"/>
          </w:rPr>
          <w:t xml:space="preserve"> tính bằng OLS (xulydinhluong.com)</w:t>
        </w:r>
      </w:hyperlink>
    </w:p>
    <w:p w14:paraId="446CFF6F" w14:textId="77777777" w:rsidR="00E91A57" w:rsidRPr="00C801EA" w:rsidRDefault="00E91A57" w:rsidP="00E91A57">
      <w:pPr>
        <w:ind w:left="360"/>
        <w:rPr>
          <w:sz w:val="26"/>
          <w:szCs w:val="26"/>
        </w:rPr>
      </w:pPr>
    </w:p>
    <w:p w14:paraId="249022FD" w14:textId="77777777" w:rsidR="00E91A57" w:rsidRPr="00C801EA" w:rsidRDefault="00E91A57" w:rsidP="00E91A57">
      <w:pPr>
        <w:numPr>
          <w:ilvl w:val="0"/>
          <w:numId w:val="16"/>
        </w:numPr>
        <w:rPr>
          <w:rFonts w:cstheme="majorHAnsi"/>
          <w:sz w:val="26"/>
          <w:szCs w:val="26"/>
        </w:rPr>
      </w:pPr>
      <w:r w:rsidRPr="00C801EA">
        <w:rPr>
          <w:rFonts w:cstheme="majorHAnsi"/>
          <w:sz w:val="26"/>
          <w:szCs w:val="26"/>
        </w:rPr>
        <w:t>Simple Linear Regression Equation: </w:t>
      </w:r>
      <w:r w:rsidRPr="00C801EA">
        <w:rPr>
          <w:rFonts w:cstheme="majorHAnsi"/>
          <w:i/>
          <w:sz w:val="26"/>
          <w:szCs w:val="26"/>
        </w:rPr>
        <w:t>Y = β</w:t>
      </w:r>
      <w:r w:rsidRPr="00C801EA">
        <w:rPr>
          <w:rFonts w:cstheme="majorHAnsi"/>
          <w:i/>
          <w:sz w:val="26"/>
          <w:szCs w:val="26"/>
          <w:vertAlign w:val="subscript"/>
        </w:rPr>
        <w:t>0</w:t>
      </w:r>
      <w:r w:rsidRPr="00C801EA">
        <w:rPr>
          <w:rFonts w:cstheme="majorHAnsi"/>
          <w:i/>
          <w:sz w:val="26"/>
          <w:szCs w:val="26"/>
        </w:rPr>
        <w:t> + β</w:t>
      </w:r>
      <w:r w:rsidRPr="00C801EA">
        <w:rPr>
          <w:rFonts w:cstheme="majorHAnsi"/>
          <w:i/>
          <w:sz w:val="26"/>
          <w:szCs w:val="26"/>
          <w:vertAlign w:val="subscript"/>
        </w:rPr>
        <w:t>1</w:t>
      </w:r>
      <w:r w:rsidRPr="00C801EA">
        <w:rPr>
          <w:rFonts w:cstheme="majorHAnsi"/>
          <w:i/>
          <w:sz w:val="26"/>
          <w:szCs w:val="26"/>
        </w:rPr>
        <w:t xml:space="preserve">X + </w:t>
      </w:r>
      <w:r w:rsidRPr="00C801EA">
        <w:rPr>
          <w:rFonts w:cstheme="majorHAnsi"/>
          <w:sz w:val="26"/>
          <w:szCs w:val="26"/>
        </w:rPr>
        <w:t>ℇ</w:t>
      </w:r>
    </w:p>
    <w:p w14:paraId="489AF955" w14:textId="24960A94" w:rsidR="00E91A57" w:rsidRPr="00C801EA" w:rsidRDefault="00E91A57" w:rsidP="00E91A57">
      <w:pPr>
        <w:numPr>
          <w:ilvl w:val="0"/>
          <w:numId w:val="16"/>
        </w:numPr>
        <w:rPr>
          <w:rFonts w:cstheme="majorHAnsi"/>
          <w:sz w:val="26"/>
          <w:szCs w:val="26"/>
        </w:rPr>
      </w:pPr>
      <w:r w:rsidRPr="00C801EA">
        <w:rPr>
          <w:rFonts w:cstheme="majorHAnsi"/>
          <w:sz w:val="26"/>
          <w:szCs w:val="26"/>
        </w:rPr>
        <w:t>Multiple Linear Regression Equation: </w:t>
      </w:r>
      <w:r w:rsidRPr="00C801EA">
        <w:rPr>
          <w:rFonts w:cstheme="majorHAnsi"/>
          <w:i/>
          <w:sz w:val="26"/>
          <w:szCs w:val="26"/>
        </w:rPr>
        <w:t>Y = β</w:t>
      </w:r>
      <w:r w:rsidRPr="00C801EA">
        <w:rPr>
          <w:rFonts w:cstheme="majorHAnsi"/>
          <w:i/>
          <w:sz w:val="26"/>
          <w:szCs w:val="26"/>
          <w:vertAlign w:val="subscript"/>
        </w:rPr>
        <w:t>0</w:t>
      </w:r>
      <w:r w:rsidRPr="00C801EA">
        <w:rPr>
          <w:rFonts w:cstheme="majorHAnsi"/>
          <w:i/>
          <w:sz w:val="26"/>
          <w:szCs w:val="26"/>
        </w:rPr>
        <w:t> + β</w:t>
      </w:r>
      <w:r w:rsidRPr="00C801EA">
        <w:rPr>
          <w:rFonts w:cstheme="majorHAnsi"/>
          <w:i/>
          <w:sz w:val="26"/>
          <w:szCs w:val="26"/>
          <w:vertAlign w:val="subscript"/>
        </w:rPr>
        <w:t>1</w:t>
      </w:r>
      <w:r w:rsidRPr="00C801EA">
        <w:rPr>
          <w:rFonts w:cstheme="majorHAnsi"/>
          <w:i/>
          <w:sz w:val="26"/>
          <w:szCs w:val="26"/>
        </w:rPr>
        <w:t>X</w:t>
      </w:r>
      <w:r w:rsidRPr="00C801EA">
        <w:rPr>
          <w:rFonts w:cstheme="majorHAnsi"/>
          <w:i/>
          <w:sz w:val="26"/>
          <w:szCs w:val="26"/>
          <w:vertAlign w:val="subscript"/>
        </w:rPr>
        <w:t>1</w:t>
      </w:r>
      <w:r w:rsidRPr="00C801EA">
        <w:rPr>
          <w:rFonts w:cstheme="majorHAnsi"/>
          <w:i/>
          <w:sz w:val="26"/>
          <w:szCs w:val="26"/>
        </w:rPr>
        <w:t> + β</w:t>
      </w:r>
      <w:r w:rsidRPr="00C801EA">
        <w:rPr>
          <w:rFonts w:cstheme="majorHAnsi"/>
          <w:i/>
          <w:sz w:val="26"/>
          <w:szCs w:val="26"/>
          <w:vertAlign w:val="subscript"/>
        </w:rPr>
        <w:t>2</w:t>
      </w:r>
      <w:r w:rsidRPr="00C801EA">
        <w:rPr>
          <w:rFonts w:cstheme="majorHAnsi"/>
          <w:i/>
          <w:sz w:val="26"/>
          <w:szCs w:val="26"/>
        </w:rPr>
        <w:t>X</w:t>
      </w:r>
      <w:r w:rsidRPr="00C801EA">
        <w:rPr>
          <w:rFonts w:cstheme="majorHAnsi"/>
          <w:i/>
          <w:sz w:val="26"/>
          <w:szCs w:val="26"/>
          <w:vertAlign w:val="subscript"/>
        </w:rPr>
        <w:t>2</w:t>
      </w:r>
      <w:r w:rsidRPr="00C801EA">
        <w:rPr>
          <w:rFonts w:cstheme="majorHAnsi"/>
          <w:i/>
          <w:sz w:val="26"/>
          <w:szCs w:val="26"/>
        </w:rPr>
        <w:t> + … + β</w:t>
      </w:r>
      <w:r w:rsidRPr="00C801EA">
        <w:rPr>
          <w:rFonts w:cstheme="majorHAnsi"/>
          <w:i/>
          <w:sz w:val="26"/>
          <w:szCs w:val="26"/>
          <w:vertAlign w:val="subscript"/>
        </w:rPr>
        <w:t>k</w:t>
      </w:r>
      <w:r w:rsidRPr="00C801EA">
        <w:rPr>
          <w:rFonts w:cstheme="majorHAnsi"/>
          <w:i/>
          <w:sz w:val="26"/>
          <w:szCs w:val="26"/>
        </w:rPr>
        <w:t xml:space="preserve"> X</w:t>
      </w:r>
      <w:r w:rsidRPr="00C801EA">
        <w:rPr>
          <w:rFonts w:cstheme="majorHAnsi"/>
          <w:i/>
          <w:sz w:val="26"/>
          <w:szCs w:val="26"/>
          <w:vertAlign w:val="subscript"/>
        </w:rPr>
        <w:t>k</w:t>
      </w:r>
      <w:r w:rsidRPr="00C801EA">
        <w:rPr>
          <w:rFonts w:cstheme="majorHAnsi"/>
          <w:i/>
          <w:sz w:val="26"/>
          <w:szCs w:val="26"/>
        </w:rPr>
        <w:t xml:space="preserve"> + </w:t>
      </w:r>
      <w:r w:rsidRPr="00C801EA">
        <w:rPr>
          <w:rFonts w:cstheme="majorHAnsi"/>
          <w:sz w:val="26"/>
          <w:szCs w:val="26"/>
        </w:rPr>
        <w:t>ℇ [</w:t>
      </w:r>
      <w:r w:rsidR="00C972C6" w:rsidRPr="00C801EA">
        <w:rPr>
          <w:rFonts w:cstheme="majorHAnsi"/>
          <w:sz w:val="26"/>
          <w:szCs w:val="26"/>
        </w:rPr>
        <w:t>12</w:t>
      </w:r>
      <w:r w:rsidRPr="00C801EA">
        <w:rPr>
          <w:rFonts w:cstheme="majorHAnsi"/>
          <w:sz w:val="26"/>
          <w:szCs w:val="26"/>
        </w:rPr>
        <w:t>]</w:t>
      </w:r>
    </w:p>
    <w:p w14:paraId="7C5C1F45" w14:textId="77777777" w:rsidR="00E91A57" w:rsidRPr="00C801EA" w:rsidRDefault="00E91A57" w:rsidP="00E91A57">
      <w:pPr>
        <w:rPr>
          <w:rFonts w:cstheme="majorHAnsi"/>
          <w:sz w:val="26"/>
          <w:szCs w:val="26"/>
        </w:rPr>
      </w:pPr>
      <w:r w:rsidRPr="00C801EA">
        <w:rPr>
          <w:rFonts w:cstheme="majorHAnsi"/>
          <w:sz w:val="26"/>
          <w:szCs w:val="26"/>
        </w:rPr>
        <w:t>Where:</w:t>
      </w:r>
    </w:p>
    <w:p w14:paraId="7528A1C2" w14:textId="77777777" w:rsidR="00E91A57" w:rsidRPr="00C801EA" w:rsidRDefault="00E91A57" w:rsidP="00E91A57">
      <w:pPr>
        <w:ind w:left="360"/>
        <w:rPr>
          <w:rFonts w:cstheme="majorHAnsi"/>
          <w:sz w:val="26"/>
          <w:szCs w:val="26"/>
        </w:rPr>
      </w:pPr>
      <w:r w:rsidRPr="00C801EA">
        <w:rPr>
          <w:rFonts w:cstheme="majorHAnsi"/>
          <w:sz w:val="26"/>
          <w:szCs w:val="26"/>
        </w:rPr>
        <w:t>Y is the dependent variable</w:t>
      </w:r>
    </w:p>
    <w:p w14:paraId="32D28DE2" w14:textId="77777777" w:rsidR="00E91A57" w:rsidRPr="00C801EA" w:rsidRDefault="00E91A57" w:rsidP="00E91A57">
      <w:pPr>
        <w:ind w:left="360"/>
        <w:rPr>
          <w:rFonts w:cstheme="majorHAnsi"/>
          <w:sz w:val="26"/>
          <w:szCs w:val="26"/>
        </w:rPr>
      </w:pPr>
      <w:r w:rsidRPr="00C801EA">
        <w:rPr>
          <w:rFonts w:cstheme="majorHAnsi"/>
          <w:sz w:val="26"/>
          <w:szCs w:val="26"/>
        </w:rPr>
        <w:t>X is the independent variable</w:t>
      </w:r>
    </w:p>
    <w:p w14:paraId="5299DB10" w14:textId="77777777" w:rsidR="00E91A57" w:rsidRPr="00C801EA" w:rsidRDefault="00E91A57" w:rsidP="00E91A57">
      <w:pPr>
        <w:ind w:left="360"/>
        <w:rPr>
          <w:rFonts w:cstheme="majorHAnsi"/>
          <w:sz w:val="26"/>
          <w:szCs w:val="26"/>
        </w:rPr>
      </w:pPr>
      <w:r w:rsidRPr="00C801EA">
        <w:rPr>
          <w:rFonts w:cstheme="majorHAnsi"/>
          <w:sz w:val="26"/>
          <w:szCs w:val="26"/>
        </w:rPr>
        <w:t>X1, X2, ..., Xn are the independent variables</w:t>
      </w:r>
    </w:p>
    <w:p w14:paraId="7375C4FC" w14:textId="77777777" w:rsidR="00E91A57" w:rsidRPr="00C801EA" w:rsidRDefault="00E91A57" w:rsidP="00E91A57">
      <w:pPr>
        <w:ind w:left="360"/>
        <w:rPr>
          <w:rFonts w:cstheme="majorHAnsi"/>
          <w:sz w:val="26"/>
          <w:szCs w:val="26"/>
        </w:rPr>
      </w:pPr>
      <w:r w:rsidRPr="00C801EA">
        <w:rPr>
          <w:rFonts w:cstheme="majorHAnsi"/>
          <w:sz w:val="26"/>
          <w:szCs w:val="26"/>
        </w:rPr>
        <w:t>β0 is the y-intercept (the value of Y when all X variables are 0)</w:t>
      </w:r>
    </w:p>
    <w:p w14:paraId="0812DF07" w14:textId="77777777" w:rsidR="00E91A57" w:rsidRPr="00C801EA" w:rsidRDefault="00E91A57" w:rsidP="00E91A57">
      <w:pPr>
        <w:ind w:left="360"/>
        <w:rPr>
          <w:rFonts w:cstheme="majorHAnsi"/>
          <w:sz w:val="26"/>
          <w:szCs w:val="26"/>
        </w:rPr>
      </w:pPr>
      <w:r w:rsidRPr="00C801EA">
        <w:rPr>
          <w:rFonts w:cstheme="majorHAnsi"/>
          <w:sz w:val="26"/>
          <w:szCs w:val="26"/>
        </w:rPr>
        <w:t>β1, β2, ..., βn are the slopes (the change in Y for a unit change in each respective X variable)</w:t>
      </w:r>
    </w:p>
    <w:p w14:paraId="5702BD2C" w14:textId="77777777" w:rsidR="00E91A57" w:rsidRPr="00C801EA" w:rsidRDefault="00E91A57" w:rsidP="00E91A57">
      <w:pPr>
        <w:ind w:left="360"/>
        <w:rPr>
          <w:rFonts w:cstheme="majorHAnsi"/>
          <w:sz w:val="26"/>
          <w:szCs w:val="26"/>
        </w:rPr>
      </w:pPr>
      <w:r w:rsidRPr="00C801EA">
        <w:rPr>
          <w:rFonts w:cstheme="majorHAnsi"/>
          <w:sz w:val="26"/>
          <w:szCs w:val="26"/>
        </w:rPr>
        <w:t xml:space="preserve">ε is the error term or residual (the difference between the predicted and actual values of Y) </w:t>
      </w:r>
    </w:p>
    <w:tbl>
      <w:tblPr>
        <w:tblStyle w:val="TableGrid"/>
        <w:tblW w:w="0" w:type="auto"/>
        <w:tblLook w:val="04A0" w:firstRow="1" w:lastRow="0" w:firstColumn="1" w:lastColumn="0" w:noHBand="0" w:noVBand="1"/>
      </w:tblPr>
      <w:tblGrid>
        <w:gridCol w:w="9287"/>
      </w:tblGrid>
      <w:tr w:rsidR="00C20DED" w14:paraId="7794F32A" w14:textId="77777777">
        <w:tc>
          <w:tcPr>
            <w:tcW w:w="9287" w:type="dxa"/>
          </w:tcPr>
          <w:p w14:paraId="5ACC42D4" w14:textId="77777777" w:rsidR="00C073BE" w:rsidRPr="00C073BE" w:rsidRDefault="00C073BE" w:rsidP="00C073B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numpy </w:t>
            </w:r>
            <w:r w:rsidRPr="00C073BE">
              <w:rPr>
                <w:rFonts w:ascii="Courier New" w:eastAsia="Times New Roman" w:hAnsi="Courier New" w:cs="Courier New"/>
                <w:color w:val="AF00DB"/>
                <w:kern w:val="0"/>
                <w:sz w:val="21"/>
                <w:szCs w:val="21"/>
                <w:lang w:val="en-US" w:eastAsia="en-US"/>
                <w14:ligatures w14:val="none"/>
              </w:rPr>
              <w:t>as</w:t>
            </w:r>
            <w:r w:rsidRPr="00C073BE">
              <w:rPr>
                <w:rFonts w:ascii="Courier New" w:eastAsia="Times New Roman" w:hAnsi="Courier New" w:cs="Courier New"/>
                <w:color w:val="000000"/>
                <w:kern w:val="0"/>
                <w:sz w:val="21"/>
                <w:szCs w:val="21"/>
                <w:lang w:val="en-US" w:eastAsia="en-US"/>
                <w14:ligatures w14:val="none"/>
              </w:rPr>
              <w:t xml:space="preserve"> np</w:t>
            </w:r>
          </w:p>
          <w:p w14:paraId="43035192" w14:textId="77777777" w:rsidR="00C20DED" w:rsidRPr="00C073BE" w:rsidRDefault="00C20DE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pandas </w:t>
            </w:r>
            <w:r w:rsidRPr="00C073BE">
              <w:rPr>
                <w:rFonts w:ascii="Courier New" w:eastAsia="Times New Roman" w:hAnsi="Courier New" w:cs="Courier New"/>
                <w:color w:val="AF00DB"/>
                <w:kern w:val="0"/>
                <w:sz w:val="21"/>
                <w:szCs w:val="21"/>
                <w:lang w:val="en-US" w:eastAsia="en-US"/>
                <w14:ligatures w14:val="none"/>
              </w:rPr>
              <w:t>as</w:t>
            </w:r>
            <w:r w:rsidRPr="00C073BE">
              <w:rPr>
                <w:rFonts w:ascii="Courier New" w:eastAsia="Times New Roman" w:hAnsi="Courier New" w:cs="Courier New"/>
                <w:color w:val="000000"/>
                <w:kern w:val="0"/>
                <w:sz w:val="21"/>
                <w:szCs w:val="21"/>
                <w:lang w:val="en-US" w:eastAsia="en-US"/>
                <w14:ligatures w14:val="none"/>
              </w:rPr>
              <w:t xml:space="preserve"> pd</w:t>
            </w:r>
          </w:p>
          <w:p w14:paraId="1C9382A3" w14:textId="77777777" w:rsidR="00C20DED" w:rsidRPr="00C073BE" w:rsidRDefault="00C20DE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matplotlib.pyplot </w:t>
            </w:r>
            <w:r w:rsidRPr="00C073BE">
              <w:rPr>
                <w:rFonts w:ascii="Courier New" w:eastAsia="Times New Roman" w:hAnsi="Courier New" w:cs="Courier New"/>
                <w:color w:val="AF00DB"/>
                <w:kern w:val="0"/>
                <w:sz w:val="21"/>
                <w:szCs w:val="21"/>
                <w:lang w:val="en-US" w:eastAsia="en-US"/>
                <w14:ligatures w14:val="none"/>
              </w:rPr>
              <w:t>as</w:t>
            </w:r>
            <w:r w:rsidRPr="00C073BE">
              <w:rPr>
                <w:rFonts w:ascii="Courier New" w:eastAsia="Times New Roman" w:hAnsi="Courier New" w:cs="Courier New"/>
                <w:color w:val="000000"/>
                <w:kern w:val="0"/>
                <w:sz w:val="21"/>
                <w:szCs w:val="21"/>
                <w:lang w:val="en-US" w:eastAsia="en-US"/>
                <w14:ligatures w14:val="none"/>
              </w:rPr>
              <w:t xml:space="preserve"> plt</w:t>
            </w:r>
          </w:p>
          <w:p w14:paraId="53F0D9CC" w14:textId="77777777" w:rsidR="00C20DED" w:rsidRPr="00C073BE" w:rsidRDefault="00C20DE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from</w:t>
            </w:r>
            <w:r w:rsidRPr="00C073BE">
              <w:rPr>
                <w:rFonts w:ascii="Courier New" w:eastAsia="Times New Roman" w:hAnsi="Courier New" w:cs="Courier New"/>
                <w:color w:val="000000"/>
                <w:kern w:val="0"/>
                <w:sz w:val="21"/>
                <w:szCs w:val="21"/>
                <w:lang w:val="en-US" w:eastAsia="en-US"/>
                <w14:ligatures w14:val="none"/>
              </w:rPr>
              <w:t xml:space="preserve"> sklearn.preprocessing </w:t>
            </w: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MinMaxScaler</w:t>
            </w:r>
          </w:p>
          <w:p w14:paraId="70077EF4" w14:textId="77777777" w:rsidR="00C073BE" w:rsidRPr="00C073BE" w:rsidRDefault="00C073BE" w:rsidP="00C073B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from</w:t>
            </w:r>
            <w:r w:rsidRPr="00C073BE">
              <w:rPr>
                <w:rFonts w:ascii="Courier New" w:eastAsia="Times New Roman" w:hAnsi="Courier New" w:cs="Courier New"/>
                <w:color w:val="000000"/>
                <w:kern w:val="0"/>
                <w:sz w:val="21"/>
                <w:szCs w:val="21"/>
                <w:lang w:val="en-US" w:eastAsia="en-US"/>
                <w14:ligatures w14:val="none"/>
              </w:rPr>
              <w:t xml:space="preserve"> sklearn.linear_model </w:t>
            </w: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LinearRegression</w:t>
            </w:r>
          </w:p>
          <w:p w14:paraId="59E05C98" w14:textId="77777777" w:rsidR="00C20DED" w:rsidRPr="00FB41F3" w:rsidRDefault="00C20DED">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keras.models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Sequential</w:t>
            </w:r>
          </w:p>
          <w:p w14:paraId="1EA69453" w14:textId="77777777" w:rsidR="00C20DED" w:rsidRDefault="00C20DED">
            <w:pPr>
              <w:spacing w:line="360" w:lineRule="auto"/>
              <w:jc w:val="center"/>
              <w:rPr>
                <w:rFonts w:cs="Times New Roman"/>
                <w:sz w:val="26"/>
                <w:szCs w:val="26"/>
              </w:rPr>
            </w:pPr>
            <w:r>
              <w:rPr>
                <w:rFonts w:cs="Times New Roman"/>
                <w:sz w:val="26"/>
                <w:szCs w:val="26"/>
              </w:rPr>
              <w:t>Step 1: import library</w:t>
            </w:r>
          </w:p>
        </w:tc>
      </w:tr>
      <w:tr w:rsidR="00C20DED" w14:paraId="0378BF1E" w14:textId="77777777">
        <w:tc>
          <w:tcPr>
            <w:tcW w:w="9287" w:type="dxa"/>
          </w:tcPr>
          <w:p w14:paraId="405B3528" w14:textId="77777777" w:rsidR="00C073BE" w:rsidRPr="00C073BE" w:rsidRDefault="00C073BE" w:rsidP="00C073B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000000"/>
                <w:kern w:val="0"/>
                <w:sz w:val="21"/>
                <w:szCs w:val="21"/>
                <w:lang w:val="en-US" w:eastAsia="en-US"/>
                <w14:ligatures w14:val="none"/>
              </w:rPr>
              <w:t>df = pd.read_csv(</w:t>
            </w:r>
            <w:r w:rsidRPr="00C073BE">
              <w:rPr>
                <w:rFonts w:ascii="Courier New" w:eastAsia="Times New Roman" w:hAnsi="Courier New" w:cs="Courier New"/>
                <w:color w:val="A31515"/>
                <w:kern w:val="0"/>
                <w:sz w:val="21"/>
                <w:szCs w:val="21"/>
                <w:lang w:val="en-US" w:eastAsia="en-US"/>
                <w14:ligatures w14:val="none"/>
              </w:rPr>
              <w:t>'/content/DOGE-USD.csv'</w:t>
            </w:r>
            <w:r w:rsidRPr="00C073BE">
              <w:rPr>
                <w:rFonts w:ascii="Courier New" w:eastAsia="Times New Roman" w:hAnsi="Courier New" w:cs="Courier New"/>
                <w:color w:val="000000"/>
                <w:kern w:val="0"/>
                <w:sz w:val="21"/>
                <w:szCs w:val="21"/>
                <w:lang w:val="en-US" w:eastAsia="en-US"/>
                <w14:ligatures w14:val="none"/>
              </w:rPr>
              <w:t>)</w:t>
            </w:r>
          </w:p>
          <w:p w14:paraId="06130B10" w14:textId="77777777" w:rsidR="00C073BE" w:rsidRPr="00C073BE" w:rsidRDefault="00C073BE" w:rsidP="00C073B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000000"/>
                <w:kern w:val="0"/>
                <w:sz w:val="21"/>
                <w:szCs w:val="21"/>
                <w:lang w:val="en-US" w:eastAsia="en-US"/>
                <w14:ligatures w14:val="none"/>
              </w:rPr>
              <w:lastRenderedPageBreak/>
              <w:t>df = df[[</w:t>
            </w:r>
            <w:r w:rsidRPr="00C073BE">
              <w:rPr>
                <w:rFonts w:ascii="Courier New" w:eastAsia="Times New Roman" w:hAnsi="Courier New" w:cs="Courier New"/>
                <w:color w:val="A31515"/>
                <w:kern w:val="0"/>
                <w:sz w:val="21"/>
                <w:szCs w:val="21"/>
                <w:lang w:val="en-US" w:eastAsia="en-US"/>
                <w14:ligatures w14:val="none"/>
              </w:rPr>
              <w:t>'Close'</w:t>
            </w:r>
            <w:r w:rsidRPr="00C073BE">
              <w:rPr>
                <w:rFonts w:ascii="Courier New" w:eastAsia="Times New Roman" w:hAnsi="Courier New" w:cs="Courier New"/>
                <w:color w:val="000000"/>
                <w:kern w:val="0"/>
                <w:sz w:val="21"/>
                <w:szCs w:val="21"/>
                <w:lang w:val="en-US" w:eastAsia="en-US"/>
                <w14:ligatures w14:val="none"/>
              </w:rPr>
              <w:t>]]</w:t>
            </w:r>
          </w:p>
          <w:p w14:paraId="239C1BE3" w14:textId="6E6D7953" w:rsidR="00C073BE" w:rsidRPr="00C073BE" w:rsidRDefault="00C073BE" w:rsidP="00C073B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000000"/>
                <w:kern w:val="0"/>
                <w:sz w:val="21"/>
                <w:szCs w:val="21"/>
                <w:lang w:val="en-US" w:eastAsia="en-US"/>
                <w14:ligatures w14:val="none"/>
              </w:rPr>
              <w:t xml:space="preserve">df = df.dropna() </w:t>
            </w:r>
          </w:p>
          <w:p w14:paraId="36E69A59" w14:textId="542A295A" w:rsidR="00C073BE" w:rsidRPr="00C073BE" w:rsidRDefault="00C073BE" w:rsidP="00C073BE">
            <w:pPr>
              <w:shd w:val="clear" w:color="auto" w:fill="F7F7F7"/>
              <w:spacing w:line="285" w:lineRule="atLeast"/>
              <w:rPr>
                <w:rFonts w:ascii="Courier New" w:eastAsia="Times New Roman" w:hAnsi="Courier New" w:cs="Courier New"/>
                <w:color w:val="000000"/>
                <w:kern w:val="0"/>
                <w:sz w:val="21"/>
                <w:szCs w:val="21"/>
                <w:lang w:val="vi-VN" w:eastAsia="en-US"/>
                <w14:ligatures w14:val="none"/>
              </w:rPr>
            </w:pPr>
            <w:r w:rsidRPr="00C073BE">
              <w:rPr>
                <w:rFonts w:ascii="Courier New" w:eastAsia="Times New Roman" w:hAnsi="Courier New" w:cs="Courier New"/>
                <w:color w:val="000000"/>
                <w:kern w:val="0"/>
                <w:sz w:val="21"/>
                <w:szCs w:val="21"/>
                <w:lang w:val="en-US" w:eastAsia="en-US"/>
                <w14:ligatures w14:val="none"/>
              </w:rPr>
              <w:t>df = df.reset_index(drop=</w:t>
            </w:r>
            <w:r w:rsidRPr="00C073BE">
              <w:rPr>
                <w:rFonts w:ascii="Courier New" w:eastAsia="Times New Roman" w:hAnsi="Courier New" w:cs="Courier New"/>
                <w:color w:val="0000FF"/>
                <w:kern w:val="0"/>
                <w:sz w:val="21"/>
                <w:szCs w:val="21"/>
                <w:lang w:val="en-US" w:eastAsia="en-US"/>
                <w14:ligatures w14:val="none"/>
              </w:rPr>
              <w:t>True</w:t>
            </w:r>
            <w:r w:rsidRPr="00C073BE">
              <w:rPr>
                <w:rFonts w:ascii="Courier New" w:eastAsia="Times New Roman" w:hAnsi="Courier New" w:cs="Courier New"/>
                <w:color w:val="000000"/>
                <w:kern w:val="0"/>
                <w:sz w:val="21"/>
                <w:szCs w:val="21"/>
                <w:lang w:val="en-US" w:eastAsia="en-US"/>
                <w14:ligatures w14:val="none"/>
              </w:rPr>
              <w:t xml:space="preserve">) </w:t>
            </w:r>
          </w:p>
          <w:p w14:paraId="72A6C8F8" w14:textId="77777777" w:rsidR="00C20DED" w:rsidRDefault="00C20DED">
            <w:pPr>
              <w:spacing w:line="360" w:lineRule="auto"/>
              <w:jc w:val="center"/>
              <w:rPr>
                <w:rFonts w:cs="Times New Roman"/>
                <w:sz w:val="26"/>
                <w:szCs w:val="26"/>
              </w:rPr>
            </w:pPr>
            <w:r>
              <w:rPr>
                <w:rFonts w:cs="Times New Roman"/>
                <w:sz w:val="26"/>
                <w:szCs w:val="26"/>
              </w:rPr>
              <w:t>Step 2: Read data</w:t>
            </w:r>
          </w:p>
        </w:tc>
      </w:tr>
      <w:tr w:rsidR="00C20DED" w14:paraId="0489847D" w14:textId="77777777">
        <w:tc>
          <w:tcPr>
            <w:tcW w:w="9287" w:type="dxa"/>
          </w:tcPr>
          <w:p w14:paraId="0DDBFA89" w14:textId="77777777" w:rsidR="00FB1DF2" w:rsidRPr="00FB1DF2" w:rsidRDefault="00FB1DF2" w:rsidP="00FB1DF2">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lastRenderedPageBreak/>
              <w:t xml:space="preserve">train_size = </w:t>
            </w:r>
            <w:r w:rsidRPr="00FB1DF2">
              <w:rPr>
                <w:rFonts w:ascii="Courier New" w:eastAsia="Times New Roman" w:hAnsi="Courier New" w:cs="Courier New"/>
                <w:color w:val="257693"/>
                <w:kern w:val="0"/>
                <w:sz w:val="21"/>
                <w:szCs w:val="21"/>
                <w:lang w:val="en-US" w:eastAsia="en-US"/>
                <w14:ligatures w14:val="none"/>
              </w:rPr>
              <w:t>int</w:t>
            </w:r>
            <w:r w:rsidRPr="00FB1DF2">
              <w:rPr>
                <w:rFonts w:ascii="Courier New" w:eastAsia="Times New Roman" w:hAnsi="Courier New" w:cs="Courier New"/>
                <w:color w:val="000000"/>
                <w:kern w:val="0"/>
                <w:sz w:val="21"/>
                <w:szCs w:val="21"/>
                <w:lang w:val="en-US" w:eastAsia="en-US"/>
                <w14:ligatures w14:val="none"/>
              </w:rPr>
              <w:t>(</w:t>
            </w:r>
            <w:r w:rsidRPr="00FB1DF2">
              <w:rPr>
                <w:rFonts w:ascii="Courier New" w:eastAsia="Times New Roman" w:hAnsi="Courier New" w:cs="Courier New"/>
                <w:color w:val="098156"/>
                <w:kern w:val="0"/>
                <w:sz w:val="21"/>
                <w:szCs w:val="21"/>
                <w:lang w:val="en-US" w:eastAsia="en-US"/>
                <w14:ligatures w14:val="none"/>
              </w:rPr>
              <w:t>0.7</w:t>
            </w:r>
            <w:r w:rsidRPr="00FB1DF2">
              <w:rPr>
                <w:rFonts w:ascii="Courier New" w:eastAsia="Times New Roman" w:hAnsi="Courier New" w:cs="Courier New"/>
                <w:color w:val="000000"/>
                <w:kern w:val="0"/>
                <w:sz w:val="21"/>
                <w:szCs w:val="21"/>
                <w:lang w:val="en-US" w:eastAsia="en-US"/>
                <w14:ligatures w14:val="none"/>
              </w:rPr>
              <w:t xml:space="preserve"> * </w:t>
            </w:r>
            <w:r w:rsidRPr="00FB1DF2">
              <w:rPr>
                <w:rFonts w:ascii="Courier New" w:eastAsia="Times New Roman" w:hAnsi="Courier New" w:cs="Courier New"/>
                <w:color w:val="795E26"/>
                <w:kern w:val="0"/>
                <w:sz w:val="21"/>
                <w:szCs w:val="21"/>
                <w:lang w:val="en-US" w:eastAsia="en-US"/>
                <w14:ligatures w14:val="none"/>
              </w:rPr>
              <w:t>len</w:t>
            </w:r>
            <w:r w:rsidRPr="00FB1DF2">
              <w:rPr>
                <w:rFonts w:ascii="Courier New" w:eastAsia="Times New Roman" w:hAnsi="Courier New" w:cs="Courier New"/>
                <w:color w:val="000000"/>
                <w:kern w:val="0"/>
                <w:sz w:val="21"/>
                <w:szCs w:val="21"/>
                <w:lang w:val="en-US" w:eastAsia="en-US"/>
                <w14:ligatures w14:val="none"/>
              </w:rPr>
              <w:t>(df))</w:t>
            </w:r>
          </w:p>
          <w:p w14:paraId="4B2720BA" w14:textId="77777777" w:rsidR="00FB1DF2" w:rsidRPr="00FB1DF2" w:rsidRDefault="00FB1DF2" w:rsidP="00FB1DF2">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 xml:space="preserve">test_size = </w:t>
            </w:r>
            <w:r w:rsidRPr="00FB1DF2">
              <w:rPr>
                <w:rFonts w:ascii="Courier New" w:eastAsia="Times New Roman" w:hAnsi="Courier New" w:cs="Courier New"/>
                <w:color w:val="257693"/>
                <w:kern w:val="0"/>
                <w:sz w:val="21"/>
                <w:szCs w:val="21"/>
                <w:lang w:val="en-US" w:eastAsia="en-US"/>
                <w14:ligatures w14:val="none"/>
              </w:rPr>
              <w:t>int</w:t>
            </w:r>
            <w:r w:rsidRPr="00FB1DF2">
              <w:rPr>
                <w:rFonts w:ascii="Courier New" w:eastAsia="Times New Roman" w:hAnsi="Courier New" w:cs="Courier New"/>
                <w:color w:val="000000"/>
                <w:kern w:val="0"/>
                <w:sz w:val="21"/>
                <w:szCs w:val="21"/>
                <w:lang w:val="en-US" w:eastAsia="en-US"/>
                <w14:ligatures w14:val="none"/>
              </w:rPr>
              <w:t>(</w:t>
            </w:r>
            <w:r w:rsidRPr="00FB1DF2">
              <w:rPr>
                <w:rFonts w:ascii="Courier New" w:eastAsia="Times New Roman" w:hAnsi="Courier New" w:cs="Courier New"/>
                <w:color w:val="098156"/>
                <w:kern w:val="0"/>
                <w:sz w:val="21"/>
                <w:szCs w:val="21"/>
                <w:lang w:val="en-US" w:eastAsia="en-US"/>
                <w14:ligatures w14:val="none"/>
              </w:rPr>
              <w:t>0.2</w:t>
            </w:r>
            <w:r w:rsidRPr="00FB1DF2">
              <w:rPr>
                <w:rFonts w:ascii="Courier New" w:eastAsia="Times New Roman" w:hAnsi="Courier New" w:cs="Courier New"/>
                <w:color w:val="000000"/>
                <w:kern w:val="0"/>
                <w:sz w:val="21"/>
                <w:szCs w:val="21"/>
                <w:lang w:val="en-US" w:eastAsia="en-US"/>
                <w14:ligatures w14:val="none"/>
              </w:rPr>
              <w:t xml:space="preserve"> * </w:t>
            </w:r>
            <w:r w:rsidRPr="00FB1DF2">
              <w:rPr>
                <w:rFonts w:ascii="Courier New" w:eastAsia="Times New Roman" w:hAnsi="Courier New" w:cs="Courier New"/>
                <w:color w:val="795E26"/>
                <w:kern w:val="0"/>
                <w:sz w:val="21"/>
                <w:szCs w:val="21"/>
                <w:lang w:val="en-US" w:eastAsia="en-US"/>
                <w14:ligatures w14:val="none"/>
              </w:rPr>
              <w:t>len</w:t>
            </w:r>
            <w:r w:rsidRPr="00FB1DF2">
              <w:rPr>
                <w:rFonts w:ascii="Courier New" w:eastAsia="Times New Roman" w:hAnsi="Courier New" w:cs="Courier New"/>
                <w:color w:val="000000"/>
                <w:kern w:val="0"/>
                <w:sz w:val="21"/>
                <w:szCs w:val="21"/>
                <w:lang w:val="en-US" w:eastAsia="en-US"/>
                <w14:ligatures w14:val="none"/>
              </w:rPr>
              <w:t>(df))</w:t>
            </w:r>
          </w:p>
          <w:p w14:paraId="371F59EF" w14:textId="77777777" w:rsidR="00FB1DF2" w:rsidRPr="00FB1DF2" w:rsidRDefault="00FB1DF2" w:rsidP="00FB1DF2">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 xml:space="preserve">val_size = </w:t>
            </w:r>
            <w:r w:rsidRPr="00FB1DF2">
              <w:rPr>
                <w:rFonts w:ascii="Courier New" w:eastAsia="Times New Roman" w:hAnsi="Courier New" w:cs="Courier New"/>
                <w:color w:val="795E26"/>
                <w:kern w:val="0"/>
                <w:sz w:val="21"/>
                <w:szCs w:val="21"/>
                <w:lang w:val="en-US" w:eastAsia="en-US"/>
                <w14:ligatures w14:val="none"/>
              </w:rPr>
              <w:t>len</w:t>
            </w:r>
            <w:r w:rsidRPr="00FB1DF2">
              <w:rPr>
                <w:rFonts w:ascii="Courier New" w:eastAsia="Times New Roman" w:hAnsi="Courier New" w:cs="Courier New"/>
                <w:color w:val="000000"/>
                <w:kern w:val="0"/>
                <w:sz w:val="21"/>
                <w:szCs w:val="21"/>
                <w:lang w:val="en-US" w:eastAsia="en-US"/>
                <w14:ligatures w14:val="none"/>
              </w:rPr>
              <w:t>(df) - train_size - test_size</w:t>
            </w:r>
          </w:p>
          <w:p w14:paraId="48CA01E9" w14:textId="77777777" w:rsidR="00FB1DF2" w:rsidRPr="00FB1DF2" w:rsidRDefault="00FB1DF2" w:rsidP="00FB1DF2">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08B82A8E" w14:textId="77777777" w:rsidR="00FB1DF2" w:rsidRPr="00FB1DF2" w:rsidRDefault="00FB1DF2" w:rsidP="00FB1DF2">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train_data = df[:train_size]</w:t>
            </w:r>
          </w:p>
          <w:p w14:paraId="1C453413" w14:textId="77777777" w:rsidR="00FB1DF2" w:rsidRPr="00FB1DF2" w:rsidRDefault="00FB1DF2" w:rsidP="00FB1DF2">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test_data = df[train_size:train_size+test_size]</w:t>
            </w:r>
          </w:p>
          <w:p w14:paraId="25EB7001" w14:textId="77777777" w:rsidR="00FB1DF2" w:rsidRPr="00FB1DF2" w:rsidRDefault="00FB1DF2" w:rsidP="00FB1DF2">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val_data = df[train_size+test_size:]</w:t>
            </w:r>
          </w:p>
          <w:p w14:paraId="526EED11" w14:textId="656B8597" w:rsidR="00C20DED" w:rsidRPr="00FB1DF2" w:rsidRDefault="00C20DED">
            <w:pPr>
              <w:spacing w:line="360" w:lineRule="auto"/>
              <w:jc w:val="center"/>
              <w:rPr>
                <w:rFonts w:cs="Times New Roman"/>
                <w:sz w:val="26"/>
                <w:szCs w:val="26"/>
                <w:lang w:val="vi-VN"/>
              </w:rPr>
            </w:pPr>
            <w:r>
              <w:rPr>
                <w:rFonts w:cs="Times New Roman"/>
                <w:sz w:val="26"/>
                <w:szCs w:val="26"/>
              </w:rPr>
              <w:t xml:space="preserve">Step 3: </w:t>
            </w:r>
            <w:r w:rsidR="00FB1DF2">
              <w:rPr>
                <w:rFonts w:cs="Times New Roman"/>
                <w:sz w:val="26"/>
                <w:szCs w:val="26"/>
              </w:rPr>
              <w:t>Split</w:t>
            </w:r>
            <w:r w:rsidR="00FB1DF2">
              <w:rPr>
                <w:rFonts w:cs="Times New Roman"/>
                <w:sz w:val="26"/>
                <w:szCs w:val="26"/>
                <w:lang w:val="vi-VN"/>
              </w:rPr>
              <w:t xml:space="preserve"> the</w:t>
            </w:r>
            <w:r>
              <w:rPr>
                <w:rFonts w:cs="Times New Roman"/>
                <w:sz w:val="26"/>
                <w:szCs w:val="26"/>
                <w:lang w:val="vi-VN"/>
              </w:rPr>
              <w:t xml:space="preserve"> data</w:t>
            </w:r>
          </w:p>
        </w:tc>
      </w:tr>
      <w:tr w:rsidR="00C20DED" w14:paraId="5E850855" w14:textId="77777777">
        <w:tc>
          <w:tcPr>
            <w:tcW w:w="9287" w:type="dxa"/>
          </w:tcPr>
          <w:p w14:paraId="3AEC0BFA" w14:textId="77777777" w:rsidR="008215C5" w:rsidRPr="008215C5" w:rsidRDefault="008215C5" w:rsidP="008215C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x_train = np.array(train_data.index).reshape(</w:t>
            </w:r>
            <w:r w:rsidRPr="008215C5">
              <w:rPr>
                <w:rFonts w:ascii="Courier New" w:eastAsia="Times New Roman" w:hAnsi="Courier New" w:cs="Courier New"/>
                <w:color w:val="098156"/>
                <w:kern w:val="0"/>
                <w:sz w:val="21"/>
                <w:szCs w:val="21"/>
                <w:lang w:val="en-US" w:eastAsia="en-US"/>
                <w14:ligatures w14:val="none"/>
              </w:rPr>
              <w:t>-1</w:t>
            </w:r>
            <w:r w:rsidRPr="008215C5">
              <w:rPr>
                <w:rFonts w:ascii="Courier New" w:eastAsia="Times New Roman" w:hAnsi="Courier New" w:cs="Courier New"/>
                <w:color w:val="000000"/>
                <w:kern w:val="0"/>
                <w:sz w:val="21"/>
                <w:szCs w:val="21"/>
                <w:lang w:val="en-US" w:eastAsia="en-US"/>
                <w14:ligatures w14:val="none"/>
              </w:rPr>
              <w:t xml:space="preserve">, </w:t>
            </w:r>
            <w:r w:rsidRPr="008215C5">
              <w:rPr>
                <w:rFonts w:ascii="Courier New" w:eastAsia="Times New Roman" w:hAnsi="Courier New" w:cs="Courier New"/>
                <w:color w:val="098156"/>
                <w:kern w:val="0"/>
                <w:sz w:val="21"/>
                <w:szCs w:val="21"/>
                <w:lang w:val="en-US" w:eastAsia="en-US"/>
                <w14:ligatures w14:val="none"/>
              </w:rPr>
              <w:t>1</w:t>
            </w:r>
            <w:r w:rsidRPr="008215C5">
              <w:rPr>
                <w:rFonts w:ascii="Courier New" w:eastAsia="Times New Roman" w:hAnsi="Courier New" w:cs="Courier New"/>
                <w:color w:val="000000"/>
                <w:kern w:val="0"/>
                <w:sz w:val="21"/>
                <w:szCs w:val="21"/>
                <w:lang w:val="en-US" w:eastAsia="en-US"/>
                <w14:ligatures w14:val="none"/>
              </w:rPr>
              <w:t>)</w:t>
            </w:r>
          </w:p>
          <w:p w14:paraId="0C9455F5" w14:textId="77777777" w:rsidR="008215C5" w:rsidRPr="008215C5" w:rsidRDefault="008215C5" w:rsidP="008215C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y_train = np.array(train_data[</w:t>
            </w:r>
            <w:r w:rsidRPr="008215C5">
              <w:rPr>
                <w:rFonts w:ascii="Courier New" w:eastAsia="Times New Roman" w:hAnsi="Courier New" w:cs="Courier New"/>
                <w:color w:val="A31515"/>
                <w:kern w:val="0"/>
                <w:sz w:val="21"/>
                <w:szCs w:val="21"/>
                <w:lang w:val="en-US" w:eastAsia="en-US"/>
                <w14:ligatures w14:val="none"/>
              </w:rPr>
              <w:t>'Close'</w:t>
            </w:r>
            <w:r w:rsidRPr="008215C5">
              <w:rPr>
                <w:rFonts w:ascii="Courier New" w:eastAsia="Times New Roman" w:hAnsi="Courier New" w:cs="Courier New"/>
                <w:color w:val="000000"/>
                <w:kern w:val="0"/>
                <w:sz w:val="21"/>
                <w:szCs w:val="21"/>
                <w:lang w:val="en-US" w:eastAsia="en-US"/>
                <w14:ligatures w14:val="none"/>
              </w:rPr>
              <w:t>])</w:t>
            </w:r>
          </w:p>
          <w:p w14:paraId="31B24D34" w14:textId="77777777" w:rsidR="008215C5" w:rsidRPr="008215C5" w:rsidRDefault="008215C5" w:rsidP="008215C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1CA422F0" w14:textId="77777777" w:rsidR="008215C5" w:rsidRPr="008215C5" w:rsidRDefault="008215C5" w:rsidP="008215C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model = LinearRegression()</w:t>
            </w:r>
          </w:p>
          <w:p w14:paraId="5FDD01AA" w14:textId="77777777" w:rsidR="008215C5" w:rsidRPr="008215C5" w:rsidRDefault="008215C5" w:rsidP="008215C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model.fit(x_train, y_train)</w:t>
            </w:r>
          </w:p>
          <w:p w14:paraId="62908D2E" w14:textId="156C9295" w:rsidR="00C20DED" w:rsidRDefault="00C20DED">
            <w:pPr>
              <w:spacing w:line="360" w:lineRule="auto"/>
              <w:jc w:val="center"/>
              <w:rPr>
                <w:rFonts w:cs="Times New Roman"/>
                <w:sz w:val="26"/>
                <w:szCs w:val="26"/>
              </w:rPr>
            </w:pPr>
            <w:r>
              <w:rPr>
                <w:rFonts w:cs="Times New Roman"/>
                <w:sz w:val="26"/>
                <w:szCs w:val="26"/>
              </w:rPr>
              <w:t xml:space="preserve">Step 4: </w:t>
            </w:r>
            <w:r w:rsidR="008215C5">
              <w:rPr>
                <w:rFonts w:cs="Times New Roman"/>
                <w:sz w:val="26"/>
                <w:szCs w:val="26"/>
              </w:rPr>
              <w:t>Training</w:t>
            </w:r>
          </w:p>
        </w:tc>
      </w:tr>
      <w:tr w:rsidR="00C20DED" w14:paraId="6F19DC3F" w14:textId="77777777">
        <w:tc>
          <w:tcPr>
            <w:tcW w:w="9287" w:type="dxa"/>
          </w:tcPr>
          <w:p w14:paraId="066791E9" w14:textId="77777777" w:rsidR="0017068E" w:rsidRPr="0017068E" w:rsidRDefault="0017068E" w:rsidP="0017068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x_test = np.array(test_data.index).reshape(</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 xml:space="preserve">, </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w:t>
            </w:r>
          </w:p>
          <w:p w14:paraId="4E555862" w14:textId="77777777" w:rsidR="0017068E" w:rsidRPr="0017068E" w:rsidRDefault="0017068E" w:rsidP="0017068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y_test = np.array(test_data[</w:t>
            </w:r>
            <w:r w:rsidRPr="0017068E">
              <w:rPr>
                <w:rFonts w:ascii="Courier New" w:eastAsia="Times New Roman" w:hAnsi="Courier New" w:cs="Courier New"/>
                <w:color w:val="A31515"/>
                <w:kern w:val="0"/>
                <w:sz w:val="21"/>
                <w:szCs w:val="21"/>
                <w:lang w:val="en-US" w:eastAsia="en-US"/>
                <w14:ligatures w14:val="none"/>
              </w:rPr>
              <w:t>'Close'</w:t>
            </w:r>
            <w:r w:rsidRPr="0017068E">
              <w:rPr>
                <w:rFonts w:ascii="Courier New" w:eastAsia="Times New Roman" w:hAnsi="Courier New" w:cs="Courier New"/>
                <w:color w:val="000000"/>
                <w:kern w:val="0"/>
                <w:sz w:val="21"/>
                <w:szCs w:val="21"/>
                <w:lang w:val="en-US" w:eastAsia="en-US"/>
                <w14:ligatures w14:val="none"/>
              </w:rPr>
              <w:t>])</w:t>
            </w:r>
          </w:p>
          <w:p w14:paraId="3B2C7F0B" w14:textId="77777777" w:rsidR="0017068E" w:rsidRPr="0017068E" w:rsidRDefault="0017068E" w:rsidP="0017068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y_pred = model.predict(x_test)</w:t>
            </w:r>
          </w:p>
          <w:p w14:paraId="3512A1DD" w14:textId="77777777" w:rsidR="0017068E" w:rsidRPr="0017068E" w:rsidRDefault="0017068E" w:rsidP="0017068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55C50451" w14:textId="77777777" w:rsidR="0017068E" w:rsidRPr="0017068E" w:rsidRDefault="0017068E" w:rsidP="0017068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x_val= np.array(val_data.index).reshape(</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 xml:space="preserve">, </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w:t>
            </w:r>
          </w:p>
          <w:p w14:paraId="02438726" w14:textId="77777777" w:rsidR="0017068E" w:rsidRPr="0017068E" w:rsidRDefault="0017068E" w:rsidP="0017068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y_val = np.array(val_data[</w:t>
            </w:r>
            <w:r w:rsidRPr="0017068E">
              <w:rPr>
                <w:rFonts w:ascii="Courier New" w:eastAsia="Times New Roman" w:hAnsi="Courier New" w:cs="Courier New"/>
                <w:color w:val="A31515"/>
                <w:kern w:val="0"/>
                <w:sz w:val="21"/>
                <w:szCs w:val="21"/>
                <w:lang w:val="en-US" w:eastAsia="en-US"/>
                <w14:ligatures w14:val="none"/>
              </w:rPr>
              <w:t>'Close'</w:t>
            </w:r>
            <w:r w:rsidRPr="0017068E">
              <w:rPr>
                <w:rFonts w:ascii="Courier New" w:eastAsia="Times New Roman" w:hAnsi="Courier New" w:cs="Courier New"/>
                <w:color w:val="000000"/>
                <w:kern w:val="0"/>
                <w:sz w:val="21"/>
                <w:szCs w:val="21"/>
                <w:lang w:val="en-US" w:eastAsia="en-US"/>
                <w14:ligatures w14:val="none"/>
              </w:rPr>
              <w:t>])</w:t>
            </w:r>
          </w:p>
          <w:p w14:paraId="73A4699C" w14:textId="77777777" w:rsidR="0017068E" w:rsidRPr="0017068E" w:rsidRDefault="0017068E" w:rsidP="0017068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y_pred_val =  model.predict(x_val)</w:t>
            </w:r>
          </w:p>
          <w:p w14:paraId="486F40E8" w14:textId="0345F693" w:rsidR="00C20DED" w:rsidRPr="0017068E" w:rsidRDefault="00C20DED">
            <w:pPr>
              <w:spacing w:line="360" w:lineRule="auto"/>
              <w:jc w:val="center"/>
              <w:rPr>
                <w:rFonts w:cs="Times New Roman"/>
                <w:sz w:val="26"/>
                <w:szCs w:val="26"/>
                <w:lang w:val="vi-VN"/>
              </w:rPr>
            </w:pPr>
            <w:r>
              <w:rPr>
                <w:rFonts w:cs="Times New Roman"/>
                <w:sz w:val="26"/>
                <w:szCs w:val="26"/>
              </w:rPr>
              <w:t xml:space="preserve">Step 5: </w:t>
            </w:r>
            <w:r w:rsidR="0017068E">
              <w:rPr>
                <w:rFonts w:cs="Times New Roman"/>
                <w:sz w:val="26"/>
                <w:szCs w:val="26"/>
              </w:rPr>
              <w:t>Testing</w:t>
            </w:r>
            <w:r w:rsidR="0017068E">
              <w:rPr>
                <w:rFonts w:cs="Times New Roman"/>
                <w:sz w:val="26"/>
                <w:szCs w:val="26"/>
                <w:lang w:val="vi-VN"/>
              </w:rPr>
              <w:t xml:space="preserve"> Validation</w:t>
            </w:r>
          </w:p>
        </w:tc>
      </w:tr>
      <w:tr w:rsidR="00C20DED" w14:paraId="258ADCA7" w14:textId="77777777">
        <w:tc>
          <w:tcPr>
            <w:tcW w:w="9287" w:type="dxa"/>
          </w:tcPr>
          <w:p w14:paraId="5A7BBA9F"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AF00DB"/>
                <w:kern w:val="0"/>
                <w:sz w:val="21"/>
                <w:szCs w:val="21"/>
                <w:lang w:val="en-US" w:eastAsia="en-US"/>
                <w14:ligatures w14:val="none"/>
              </w:rPr>
              <w:t>from</w:t>
            </w:r>
            <w:r w:rsidRPr="00091AE4">
              <w:rPr>
                <w:rFonts w:ascii="Courier New" w:eastAsia="Times New Roman" w:hAnsi="Courier New" w:cs="Courier New"/>
                <w:color w:val="000000"/>
                <w:kern w:val="0"/>
                <w:sz w:val="21"/>
                <w:szCs w:val="21"/>
                <w:lang w:val="en-US" w:eastAsia="en-US"/>
                <w14:ligatures w14:val="none"/>
              </w:rPr>
              <w:t xml:space="preserve"> sklearn.metrics </w:t>
            </w:r>
            <w:r w:rsidRPr="00091AE4">
              <w:rPr>
                <w:rFonts w:ascii="Courier New" w:eastAsia="Times New Roman" w:hAnsi="Courier New" w:cs="Courier New"/>
                <w:color w:val="AF00DB"/>
                <w:kern w:val="0"/>
                <w:sz w:val="21"/>
                <w:szCs w:val="21"/>
                <w:lang w:val="en-US" w:eastAsia="en-US"/>
                <w14:ligatures w14:val="none"/>
              </w:rPr>
              <w:t>import</w:t>
            </w:r>
            <w:r w:rsidRPr="00091AE4">
              <w:rPr>
                <w:rFonts w:ascii="Courier New" w:eastAsia="Times New Roman" w:hAnsi="Courier New" w:cs="Courier New"/>
                <w:color w:val="000000"/>
                <w:kern w:val="0"/>
                <w:sz w:val="21"/>
                <w:szCs w:val="21"/>
                <w:lang w:val="en-US" w:eastAsia="en-US"/>
                <w14:ligatures w14:val="none"/>
              </w:rPr>
              <w:t xml:space="preserve"> mean_absolute_error, mean_squared_error</w:t>
            </w:r>
          </w:p>
          <w:p w14:paraId="561A3BF4"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FF"/>
                <w:kern w:val="0"/>
                <w:sz w:val="21"/>
                <w:szCs w:val="21"/>
                <w:lang w:val="en-US" w:eastAsia="en-US"/>
                <w14:ligatures w14:val="none"/>
              </w:rPr>
              <w:t>def</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calculate_mape</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001080"/>
                <w:kern w:val="0"/>
                <w:sz w:val="21"/>
                <w:szCs w:val="21"/>
                <w:lang w:val="en-US" w:eastAsia="en-US"/>
                <w14:ligatures w14:val="none"/>
              </w:rPr>
              <w:t>y_true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001080"/>
                <w:kern w:val="0"/>
                <w:sz w:val="21"/>
                <w:szCs w:val="21"/>
                <w:lang w:val="en-US" w:eastAsia="en-US"/>
                <w14:ligatures w14:val="none"/>
              </w:rPr>
              <w:t>y_pred</w:t>
            </w:r>
            <w:r w:rsidRPr="00091AE4">
              <w:rPr>
                <w:rFonts w:ascii="Courier New" w:eastAsia="Times New Roman" w:hAnsi="Courier New" w:cs="Courier New"/>
                <w:color w:val="000000"/>
                <w:kern w:val="0"/>
                <w:sz w:val="21"/>
                <w:szCs w:val="21"/>
                <w:lang w:val="en-US" w:eastAsia="en-US"/>
                <w14:ligatures w14:val="none"/>
              </w:rPr>
              <w:t>):</w:t>
            </w:r>
          </w:p>
          <w:p w14:paraId="477AD50F"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AF00DB"/>
                <w:kern w:val="0"/>
                <w:sz w:val="21"/>
                <w:szCs w:val="21"/>
                <w:lang w:val="en-US" w:eastAsia="en-US"/>
                <w14:ligatures w14:val="none"/>
              </w:rPr>
              <w:t>return</w:t>
            </w:r>
            <w:r w:rsidRPr="00091AE4">
              <w:rPr>
                <w:rFonts w:ascii="Courier New" w:eastAsia="Times New Roman" w:hAnsi="Courier New" w:cs="Courier New"/>
                <w:color w:val="000000"/>
                <w:kern w:val="0"/>
                <w:sz w:val="21"/>
                <w:szCs w:val="21"/>
                <w:lang w:val="en-US" w:eastAsia="en-US"/>
                <w14:ligatures w14:val="none"/>
              </w:rPr>
              <w:t xml:space="preserve"> np.mean(np.</w:t>
            </w:r>
            <w:r w:rsidRPr="00091AE4">
              <w:rPr>
                <w:rFonts w:ascii="Courier New" w:eastAsia="Times New Roman" w:hAnsi="Courier New" w:cs="Courier New"/>
                <w:color w:val="795E26"/>
                <w:kern w:val="0"/>
                <w:sz w:val="21"/>
                <w:szCs w:val="21"/>
                <w:lang w:val="en-US" w:eastAsia="en-US"/>
                <w14:ligatures w14:val="none"/>
              </w:rPr>
              <w:t>abs</w:t>
            </w:r>
            <w:r w:rsidRPr="00091AE4">
              <w:rPr>
                <w:rFonts w:ascii="Courier New" w:eastAsia="Times New Roman" w:hAnsi="Courier New" w:cs="Courier New"/>
                <w:color w:val="000000"/>
                <w:kern w:val="0"/>
                <w:sz w:val="21"/>
                <w:szCs w:val="21"/>
                <w:lang w:val="en-US" w:eastAsia="en-US"/>
                <w14:ligatures w14:val="none"/>
              </w:rPr>
              <w:t xml:space="preserve">((y_true - y_pred) / y_true)) * </w:t>
            </w:r>
            <w:r w:rsidRPr="00091AE4">
              <w:rPr>
                <w:rFonts w:ascii="Courier New" w:eastAsia="Times New Roman" w:hAnsi="Courier New" w:cs="Courier New"/>
                <w:color w:val="098156"/>
                <w:kern w:val="0"/>
                <w:sz w:val="21"/>
                <w:szCs w:val="21"/>
                <w:lang w:val="en-US" w:eastAsia="en-US"/>
                <w14:ligatures w14:val="none"/>
              </w:rPr>
              <w:t>100</w:t>
            </w:r>
          </w:p>
          <w:p w14:paraId="77461709"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mae_test = mean_absolute_error(y_test, y_pred)</w:t>
            </w:r>
          </w:p>
          <w:p w14:paraId="56EEB658"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rmse_test = np.sqrt(mean_squared_error(y_test, y_pred))</w:t>
            </w:r>
          </w:p>
          <w:p w14:paraId="1ED63466"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mape_test = calculate_mape(y_test, y_pred)</w:t>
            </w:r>
          </w:p>
          <w:p w14:paraId="6D275CB5"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mae_val = mean_absolute_error(y_val, y_pred_val)</w:t>
            </w:r>
          </w:p>
          <w:p w14:paraId="1A1C6DB0"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rmse_val = np.sqrt(mean_squared_error(y_val, y_pred_val))</w:t>
            </w:r>
          </w:p>
          <w:p w14:paraId="4FA8BBFF"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mape_val = calculate_mape(y_val, y_pred_val)</w:t>
            </w:r>
          </w:p>
          <w:p w14:paraId="6C8A93D8"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'---------VALIDATE----------'</w:t>
            </w:r>
            <w:r w:rsidRPr="00091AE4">
              <w:rPr>
                <w:rFonts w:ascii="Courier New" w:eastAsia="Times New Roman" w:hAnsi="Courier New" w:cs="Courier New"/>
                <w:color w:val="000000"/>
                <w:kern w:val="0"/>
                <w:sz w:val="21"/>
                <w:szCs w:val="21"/>
                <w:lang w:val="en-US" w:eastAsia="en-US"/>
                <w14:ligatures w14:val="none"/>
              </w:rPr>
              <w:t>)</w:t>
            </w:r>
          </w:p>
          <w:p w14:paraId="1B56B3FE"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"MAPE:"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(mape_val,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6843C7C0"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(mae_val,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0B52FE99"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"RMSE:"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(rmse_val,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09FDF200"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w:t>
            </w:r>
            <w:r w:rsidRPr="00091AE4">
              <w:rPr>
                <w:rFonts w:ascii="Courier New" w:eastAsia="Times New Roman" w:hAnsi="Courier New" w:cs="Courier New"/>
                <w:color w:val="000000"/>
                <w:kern w:val="0"/>
                <w:sz w:val="21"/>
                <w:szCs w:val="21"/>
                <w:lang w:val="en-US" w:eastAsia="en-US"/>
                <w14:ligatures w14:val="none"/>
              </w:rPr>
              <w:t>)</w:t>
            </w:r>
          </w:p>
          <w:p w14:paraId="6E39A93D"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'---------TEST----------'</w:t>
            </w:r>
            <w:r w:rsidRPr="00091AE4">
              <w:rPr>
                <w:rFonts w:ascii="Courier New" w:eastAsia="Times New Roman" w:hAnsi="Courier New" w:cs="Courier New"/>
                <w:color w:val="000000"/>
                <w:kern w:val="0"/>
                <w:sz w:val="21"/>
                <w:szCs w:val="21"/>
                <w:lang w:val="en-US" w:eastAsia="en-US"/>
                <w14:ligatures w14:val="none"/>
              </w:rPr>
              <w:t>)</w:t>
            </w:r>
          </w:p>
          <w:p w14:paraId="351E6EB0"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"MAPE:"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(mape_test,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6B893492"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(mae_test,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09B2AEB1"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"RMSE:"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(rmse_test,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26E47446" w14:textId="77777777" w:rsidR="00091AE4" w:rsidRPr="00091AE4" w:rsidRDefault="00091AE4" w:rsidP="00091AE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w:t>
            </w:r>
            <w:r w:rsidRPr="00091AE4">
              <w:rPr>
                <w:rFonts w:ascii="Courier New" w:eastAsia="Times New Roman" w:hAnsi="Courier New" w:cs="Courier New"/>
                <w:color w:val="000000"/>
                <w:kern w:val="0"/>
                <w:sz w:val="21"/>
                <w:szCs w:val="21"/>
                <w:lang w:val="en-US" w:eastAsia="en-US"/>
                <w14:ligatures w14:val="none"/>
              </w:rPr>
              <w:t>)</w:t>
            </w:r>
          </w:p>
          <w:p w14:paraId="00CF2353" w14:textId="768D84C5" w:rsidR="00C20DED" w:rsidRDefault="00C20DED">
            <w:pPr>
              <w:spacing w:line="360" w:lineRule="auto"/>
              <w:jc w:val="center"/>
              <w:rPr>
                <w:rFonts w:cs="Times New Roman"/>
                <w:sz w:val="26"/>
                <w:szCs w:val="26"/>
              </w:rPr>
            </w:pPr>
            <w:r>
              <w:rPr>
                <w:rFonts w:cs="Times New Roman"/>
                <w:sz w:val="26"/>
                <w:szCs w:val="26"/>
              </w:rPr>
              <w:t xml:space="preserve">Step 6: </w:t>
            </w:r>
            <w:r w:rsidR="00091AE4" w:rsidRPr="005F7A89">
              <w:rPr>
                <w:rFonts w:cs="Times New Roman"/>
                <w:sz w:val="26"/>
                <w:szCs w:val="26"/>
              </w:rPr>
              <w:t xml:space="preserve">Evaluate </w:t>
            </w:r>
            <w:r w:rsidR="00091AE4">
              <w:rPr>
                <w:rFonts w:cs="Times New Roman"/>
                <w:sz w:val="26"/>
                <w:szCs w:val="26"/>
              </w:rPr>
              <w:t>LN</w:t>
            </w:r>
            <w:r w:rsidR="00091AE4" w:rsidRPr="005F7A89">
              <w:rPr>
                <w:rFonts w:cs="Times New Roman"/>
                <w:sz w:val="26"/>
                <w:szCs w:val="26"/>
              </w:rPr>
              <w:t xml:space="preserve"> model with MAPE, MAE, RMSE</w:t>
            </w:r>
          </w:p>
        </w:tc>
      </w:tr>
      <w:tr w:rsidR="00C20DED" w14:paraId="37CC88B6" w14:textId="77777777">
        <w:tc>
          <w:tcPr>
            <w:tcW w:w="9287" w:type="dxa"/>
          </w:tcPr>
          <w:p w14:paraId="72CE6DD0" w14:textId="77777777" w:rsidR="00C30DA4" w:rsidRPr="00C30DA4" w:rsidRDefault="00C30DA4" w:rsidP="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plt.plot(train_data.index, train_data[</w:t>
            </w:r>
            <w:r w:rsidRPr="00C30DA4">
              <w:rPr>
                <w:rFonts w:ascii="Courier New" w:eastAsia="Times New Roman" w:hAnsi="Courier New" w:cs="Courier New"/>
                <w:color w:val="A31515"/>
                <w:kern w:val="0"/>
                <w:sz w:val="21"/>
                <w:szCs w:val="21"/>
                <w:lang w:val="en-US" w:eastAsia="en-US"/>
                <w14:ligatures w14:val="none"/>
              </w:rPr>
              <w:t>'Close'</w:t>
            </w:r>
            <w:r w:rsidRPr="00C30DA4">
              <w:rPr>
                <w:rFonts w:ascii="Courier New" w:eastAsia="Times New Roman" w:hAnsi="Courier New" w:cs="Courier New"/>
                <w:color w:val="000000"/>
                <w:kern w:val="0"/>
                <w:sz w:val="21"/>
                <w:szCs w:val="21"/>
                <w:lang w:val="en-US" w:eastAsia="en-US"/>
                <w14:ligatures w14:val="none"/>
              </w:rPr>
              <w:t>])</w:t>
            </w:r>
          </w:p>
          <w:p w14:paraId="7457C7FC" w14:textId="77777777" w:rsidR="00C30DA4" w:rsidRPr="00C30DA4" w:rsidRDefault="00C30DA4" w:rsidP="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lastRenderedPageBreak/>
              <w:t>plt.plot(test_data.index, test_data[</w:t>
            </w:r>
            <w:r w:rsidRPr="00C30DA4">
              <w:rPr>
                <w:rFonts w:ascii="Courier New" w:eastAsia="Times New Roman" w:hAnsi="Courier New" w:cs="Courier New"/>
                <w:color w:val="A31515"/>
                <w:kern w:val="0"/>
                <w:sz w:val="21"/>
                <w:szCs w:val="21"/>
                <w:lang w:val="en-US" w:eastAsia="en-US"/>
                <w14:ligatures w14:val="none"/>
              </w:rPr>
              <w:t>'Close'</w:t>
            </w:r>
            <w:r w:rsidRPr="00C30DA4">
              <w:rPr>
                <w:rFonts w:ascii="Courier New" w:eastAsia="Times New Roman" w:hAnsi="Courier New" w:cs="Courier New"/>
                <w:color w:val="000000"/>
                <w:kern w:val="0"/>
                <w:sz w:val="21"/>
                <w:szCs w:val="21"/>
                <w:lang w:val="en-US" w:eastAsia="en-US"/>
                <w14:ligatures w14:val="none"/>
              </w:rPr>
              <w:t>])</w:t>
            </w:r>
          </w:p>
          <w:p w14:paraId="669FFF76" w14:textId="77777777" w:rsidR="00C30DA4" w:rsidRPr="00C30DA4" w:rsidRDefault="00C30DA4" w:rsidP="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plt.plot(test_data.index, y_pred)</w:t>
            </w:r>
          </w:p>
          <w:p w14:paraId="231847E2" w14:textId="77777777" w:rsidR="00C30DA4" w:rsidRPr="00C30DA4" w:rsidRDefault="00C30DA4" w:rsidP="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plt.plot(val_data.index, val_data[</w:t>
            </w:r>
            <w:r w:rsidRPr="00C30DA4">
              <w:rPr>
                <w:rFonts w:ascii="Courier New" w:eastAsia="Times New Roman" w:hAnsi="Courier New" w:cs="Courier New"/>
                <w:color w:val="A31515"/>
                <w:kern w:val="0"/>
                <w:sz w:val="21"/>
                <w:szCs w:val="21"/>
                <w:lang w:val="en-US" w:eastAsia="en-US"/>
                <w14:ligatures w14:val="none"/>
              </w:rPr>
              <w:t>'Close'</w:t>
            </w:r>
            <w:r w:rsidRPr="00C30DA4">
              <w:rPr>
                <w:rFonts w:ascii="Courier New" w:eastAsia="Times New Roman" w:hAnsi="Courier New" w:cs="Courier New"/>
                <w:color w:val="000000"/>
                <w:kern w:val="0"/>
                <w:sz w:val="21"/>
                <w:szCs w:val="21"/>
                <w:lang w:val="en-US" w:eastAsia="en-US"/>
                <w14:ligatures w14:val="none"/>
              </w:rPr>
              <w:t>])</w:t>
            </w:r>
          </w:p>
          <w:p w14:paraId="758A5FCC" w14:textId="77777777" w:rsidR="00C30DA4" w:rsidRPr="00C30DA4" w:rsidRDefault="00C30DA4" w:rsidP="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plt.plot(val_data.index, y_pred_val)</w:t>
            </w:r>
          </w:p>
          <w:p w14:paraId="588A05E0" w14:textId="77777777" w:rsidR="00C30DA4" w:rsidRPr="00C30DA4" w:rsidRDefault="00C30DA4" w:rsidP="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plt.legend([</w:t>
            </w:r>
            <w:r w:rsidRPr="00C30DA4">
              <w:rPr>
                <w:rFonts w:ascii="Courier New" w:eastAsia="Times New Roman" w:hAnsi="Courier New" w:cs="Courier New"/>
                <w:color w:val="A31515"/>
                <w:kern w:val="0"/>
                <w:sz w:val="21"/>
                <w:szCs w:val="21"/>
                <w:lang w:val="en-US" w:eastAsia="en-US"/>
                <w14:ligatures w14:val="none"/>
              </w:rPr>
              <w:t>'Train'</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'Test'</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'Predictions'</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'Validate'</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'Validate Predictions'</w:t>
            </w:r>
            <w:r w:rsidRPr="00C30DA4">
              <w:rPr>
                <w:rFonts w:ascii="Courier New" w:eastAsia="Times New Roman" w:hAnsi="Courier New" w:cs="Courier New"/>
                <w:color w:val="000000"/>
                <w:kern w:val="0"/>
                <w:sz w:val="21"/>
                <w:szCs w:val="21"/>
                <w:lang w:val="en-US" w:eastAsia="en-US"/>
                <w14:ligatures w14:val="none"/>
              </w:rPr>
              <w:t>])</w:t>
            </w:r>
          </w:p>
          <w:p w14:paraId="42104A73" w14:textId="77777777" w:rsidR="00C30DA4" w:rsidRPr="00C30DA4" w:rsidRDefault="00C30DA4" w:rsidP="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plt.show()</w:t>
            </w:r>
          </w:p>
          <w:p w14:paraId="33755862" w14:textId="0C83A47E" w:rsidR="00C20DED" w:rsidRDefault="00C30DA4">
            <w:pPr>
              <w:spacing w:line="360" w:lineRule="auto"/>
              <w:jc w:val="center"/>
              <w:rPr>
                <w:rFonts w:cs="Times New Roman"/>
                <w:sz w:val="26"/>
                <w:szCs w:val="26"/>
              </w:rPr>
            </w:pPr>
            <w:r>
              <w:rPr>
                <w:rFonts w:cs="Times New Roman"/>
                <w:sz w:val="26"/>
                <w:szCs w:val="26"/>
              </w:rPr>
              <w:t xml:space="preserve">Step 7: </w:t>
            </w:r>
            <w:r w:rsidRPr="005F7A89">
              <w:rPr>
                <w:rFonts w:cs="Times New Roman"/>
                <w:sz w:val="26"/>
                <w:szCs w:val="26"/>
              </w:rPr>
              <w:t>Plot data</w:t>
            </w:r>
          </w:p>
        </w:tc>
      </w:tr>
    </w:tbl>
    <w:p w14:paraId="5477F4F9" w14:textId="6940F3CE" w:rsidR="00C20DED" w:rsidRDefault="00C20DED" w:rsidP="00C20DED">
      <w:pPr>
        <w:jc w:val="center"/>
        <w:rPr>
          <w:i/>
          <w:sz w:val="26"/>
          <w:szCs w:val="26"/>
          <w:lang w:val="en-US"/>
        </w:rPr>
      </w:pPr>
      <w:r w:rsidRPr="00D95BBE">
        <w:rPr>
          <w:i/>
          <w:iCs/>
          <w:sz w:val="26"/>
          <w:szCs w:val="26"/>
          <w:lang w:val="en-US"/>
        </w:rPr>
        <w:lastRenderedPageBreak/>
        <w:t xml:space="preserve">Result of model </w:t>
      </w:r>
      <w:r w:rsidR="00C30DA4">
        <w:rPr>
          <w:i/>
          <w:iCs/>
          <w:sz w:val="26"/>
          <w:szCs w:val="26"/>
          <w:lang w:val="en-US"/>
        </w:rPr>
        <w:t>L</w:t>
      </w:r>
      <w:r w:rsidRPr="00D95BBE">
        <w:rPr>
          <w:i/>
          <w:iCs/>
          <w:sz w:val="26"/>
          <w:szCs w:val="26"/>
          <w:lang w:val="en-US"/>
        </w:rPr>
        <w:t>N 7-2-1</w:t>
      </w:r>
    </w:p>
    <w:tbl>
      <w:tblPr>
        <w:tblStyle w:val="TableGrid"/>
        <w:tblW w:w="0" w:type="auto"/>
        <w:tblLook w:val="04A0" w:firstRow="1" w:lastRow="0" w:firstColumn="1" w:lastColumn="0" w:noHBand="0" w:noVBand="1"/>
      </w:tblPr>
      <w:tblGrid>
        <w:gridCol w:w="9287"/>
      </w:tblGrid>
      <w:tr w:rsidR="00C30DA4" w14:paraId="25256ADA" w14:textId="77777777">
        <w:tc>
          <w:tcPr>
            <w:tcW w:w="9287" w:type="dxa"/>
          </w:tcPr>
          <w:p w14:paraId="17665F76"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numpy </w:t>
            </w:r>
            <w:r w:rsidRPr="00C073BE">
              <w:rPr>
                <w:rFonts w:ascii="Courier New" w:eastAsia="Times New Roman" w:hAnsi="Courier New" w:cs="Courier New"/>
                <w:color w:val="AF00DB"/>
                <w:kern w:val="0"/>
                <w:sz w:val="21"/>
                <w:szCs w:val="21"/>
                <w:lang w:val="en-US" w:eastAsia="en-US"/>
                <w14:ligatures w14:val="none"/>
              </w:rPr>
              <w:t>as</w:t>
            </w:r>
            <w:r w:rsidRPr="00C073BE">
              <w:rPr>
                <w:rFonts w:ascii="Courier New" w:eastAsia="Times New Roman" w:hAnsi="Courier New" w:cs="Courier New"/>
                <w:color w:val="000000"/>
                <w:kern w:val="0"/>
                <w:sz w:val="21"/>
                <w:szCs w:val="21"/>
                <w:lang w:val="en-US" w:eastAsia="en-US"/>
                <w14:ligatures w14:val="none"/>
              </w:rPr>
              <w:t xml:space="preserve"> np</w:t>
            </w:r>
          </w:p>
          <w:p w14:paraId="4D6902F0"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pandas </w:t>
            </w:r>
            <w:r w:rsidRPr="00C073BE">
              <w:rPr>
                <w:rFonts w:ascii="Courier New" w:eastAsia="Times New Roman" w:hAnsi="Courier New" w:cs="Courier New"/>
                <w:color w:val="AF00DB"/>
                <w:kern w:val="0"/>
                <w:sz w:val="21"/>
                <w:szCs w:val="21"/>
                <w:lang w:val="en-US" w:eastAsia="en-US"/>
                <w14:ligatures w14:val="none"/>
              </w:rPr>
              <w:t>as</w:t>
            </w:r>
            <w:r w:rsidRPr="00C073BE">
              <w:rPr>
                <w:rFonts w:ascii="Courier New" w:eastAsia="Times New Roman" w:hAnsi="Courier New" w:cs="Courier New"/>
                <w:color w:val="000000"/>
                <w:kern w:val="0"/>
                <w:sz w:val="21"/>
                <w:szCs w:val="21"/>
                <w:lang w:val="en-US" w:eastAsia="en-US"/>
                <w14:ligatures w14:val="none"/>
              </w:rPr>
              <w:t xml:space="preserve"> pd</w:t>
            </w:r>
          </w:p>
          <w:p w14:paraId="50A29F8E"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matplotlib.pyplot </w:t>
            </w:r>
            <w:r w:rsidRPr="00C073BE">
              <w:rPr>
                <w:rFonts w:ascii="Courier New" w:eastAsia="Times New Roman" w:hAnsi="Courier New" w:cs="Courier New"/>
                <w:color w:val="AF00DB"/>
                <w:kern w:val="0"/>
                <w:sz w:val="21"/>
                <w:szCs w:val="21"/>
                <w:lang w:val="en-US" w:eastAsia="en-US"/>
                <w14:ligatures w14:val="none"/>
              </w:rPr>
              <w:t>as</w:t>
            </w:r>
            <w:r w:rsidRPr="00C073BE">
              <w:rPr>
                <w:rFonts w:ascii="Courier New" w:eastAsia="Times New Roman" w:hAnsi="Courier New" w:cs="Courier New"/>
                <w:color w:val="000000"/>
                <w:kern w:val="0"/>
                <w:sz w:val="21"/>
                <w:szCs w:val="21"/>
                <w:lang w:val="en-US" w:eastAsia="en-US"/>
                <w14:ligatures w14:val="none"/>
              </w:rPr>
              <w:t xml:space="preserve"> plt</w:t>
            </w:r>
          </w:p>
          <w:p w14:paraId="09CFF9C8"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from</w:t>
            </w:r>
            <w:r w:rsidRPr="00C073BE">
              <w:rPr>
                <w:rFonts w:ascii="Courier New" w:eastAsia="Times New Roman" w:hAnsi="Courier New" w:cs="Courier New"/>
                <w:color w:val="000000"/>
                <w:kern w:val="0"/>
                <w:sz w:val="21"/>
                <w:szCs w:val="21"/>
                <w:lang w:val="en-US" w:eastAsia="en-US"/>
                <w14:ligatures w14:val="none"/>
              </w:rPr>
              <w:t xml:space="preserve"> sklearn.preprocessing </w:t>
            </w: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MinMaxScaler</w:t>
            </w:r>
          </w:p>
          <w:p w14:paraId="0AAE366A"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from</w:t>
            </w:r>
            <w:r w:rsidRPr="00C073BE">
              <w:rPr>
                <w:rFonts w:ascii="Courier New" w:eastAsia="Times New Roman" w:hAnsi="Courier New" w:cs="Courier New"/>
                <w:color w:val="000000"/>
                <w:kern w:val="0"/>
                <w:sz w:val="21"/>
                <w:szCs w:val="21"/>
                <w:lang w:val="en-US" w:eastAsia="en-US"/>
                <w14:ligatures w14:val="none"/>
              </w:rPr>
              <w:t xml:space="preserve"> sklearn.linear_model </w:t>
            </w: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LinearRegression</w:t>
            </w:r>
          </w:p>
          <w:p w14:paraId="586A424B" w14:textId="77777777" w:rsidR="00C30DA4" w:rsidRPr="00FB41F3" w:rsidRDefault="00C30DA4">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keras.models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Sequential</w:t>
            </w:r>
          </w:p>
          <w:p w14:paraId="7F7E2384" w14:textId="77777777" w:rsidR="00C30DA4" w:rsidRDefault="00C30DA4">
            <w:pPr>
              <w:spacing w:line="360" w:lineRule="auto"/>
              <w:jc w:val="center"/>
              <w:rPr>
                <w:rFonts w:cs="Times New Roman"/>
                <w:sz w:val="26"/>
                <w:szCs w:val="26"/>
              </w:rPr>
            </w:pPr>
            <w:r>
              <w:rPr>
                <w:rFonts w:cs="Times New Roman"/>
                <w:sz w:val="26"/>
                <w:szCs w:val="26"/>
              </w:rPr>
              <w:t>Step 1: import library</w:t>
            </w:r>
          </w:p>
        </w:tc>
      </w:tr>
      <w:tr w:rsidR="00C30DA4" w14:paraId="689D894B" w14:textId="77777777">
        <w:tc>
          <w:tcPr>
            <w:tcW w:w="9287" w:type="dxa"/>
          </w:tcPr>
          <w:p w14:paraId="2780F641"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000000"/>
                <w:kern w:val="0"/>
                <w:sz w:val="21"/>
                <w:szCs w:val="21"/>
                <w:lang w:val="en-US" w:eastAsia="en-US"/>
                <w14:ligatures w14:val="none"/>
              </w:rPr>
              <w:t>df = pd.read_csv(</w:t>
            </w:r>
            <w:r w:rsidRPr="00C073BE">
              <w:rPr>
                <w:rFonts w:ascii="Courier New" w:eastAsia="Times New Roman" w:hAnsi="Courier New" w:cs="Courier New"/>
                <w:color w:val="A31515"/>
                <w:kern w:val="0"/>
                <w:sz w:val="21"/>
                <w:szCs w:val="21"/>
                <w:lang w:val="en-US" w:eastAsia="en-US"/>
                <w14:ligatures w14:val="none"/>
              </w:rPr>
              <w:t>'/content/DOGE-USD.csv'</w:t>
            </w:r>
            <w:r w:rsidRPr="00C073BE">
              <w:rPr>
                <w:rFonts w:ascii="Courier New" w:eastAsia="Times New Roman" w:hAnsi="Courier New" w:cs="Courier New"/>
                <w:color w:val="000000"/>
                <w:kern w:val="0"/>
                <w:sz w:val="21"/>
                <w:szCs w:val="21"/>
                <w:lang w:val="en-US" w:eastAsia="en-US"/>
                <w14:ligatures w14:val="none"/>
              </w:rPr>
              <w:t>)</w:t>
            </w:r>
          </w:p>
          <w:p w14:paraId="1973D2EA"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000000"/>
                <w:kern w:val="0"/>
                <w:sz w:val="21"/>
                <w:szCs w:val="21"/>
                <w:lang w:val="en-US" w:eastAsia="en-US"/>
                <w14:ligatures w14:val="none"/>
              </w:rPr>
              <w:t>df = df[[</w:t>
            </w:r>
            <w:r w:rsidRPr="00C073BE">
              <w:rPr>
                <w:rFonts w:ascii="Courier New" w:eastAsia="Times New Roman" w:hAnsi="Courier New" w:cs="Courier New"/>
                <w:color w:val="A31515"/>
                <w:kern w:val="0"/>
                <w:sz w:val="21"/>
                <w:szCs w:val="21"/>
                <w:lang w:val="en-US" w:eastAsia="en-US"/>
                <w14:ligatures w14:val="none"/>
              </w:rPr>
              <w:t>'Close'</w:t>
            </w:r>
            <w:r w:rsidRPr="00C073BE">
              <w:rPr>
                <w:rFonts w:ascii="Courier New" w:eastAsia="Times New Roman" w:hAnsi="Courier New" w:cs="Courier New"/>
                <w:color w:val="000000"/>
                <w:kern w:val="0"/>
                <w:sz w:val="21"/>
                <w:szCs w:val="21"/>
                <w:lang w:val="en-US" w:eastAsia="en-US"/>
                <w14:ligatures w14:val="none"/>
              </w:rPr>
              <w:t>]]</w:t>
            </w:r>
          </w:p>
          <w:p w14:paraId="0B6F106F"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000000"/>
                <w:kern w:val="0"/>
                <w:sz w:val="21"/>
                <w:szCs w:val="21"/>
                <w:lang w:val="en-US" w:eastAsia="en-US"/>
                <w14:ligatures w14:val="none"/>
              </w:rPr>
              <w:t xml:space="preserve">df = df.dropna() </w:t>
            </w:r>
          </w:p>
          <w:p w14:paraId="3ED6395B"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vi-VN" w:eastAsia="en-US"/>
                <w14:ligatures w14:val="none"/>
              </w:rPr>
            </w:pPr>
            <w:r w:rsidRPr="00C073BE">
              <w:rPr>
                <w:rFonts w:ascii="Courier New" w:eastAsia="Times New Roman" w:hAnsi="Courier New" w:cs="Courier New"/>
                <w:color w:val="000000"/>
                <w:kern w:val="0"/>
                <w:sz w:val="21"/>
                <w:szCs w:val="21"/>
                <w:lang w:val="en-US" w:eastAsia="en-US"/>
                <w14:ligatures w14:val="none"/>
              </w:rPr>
              <w:t>df = df.reset_index(drop=</w:t>
            </w:r>
            <w:r w:rsidRPr="00C073BE">
              <w:rPr>
                <w:rFonts w:ascii="Courier New" w:eastAsia="Times New Roman" w:hAnsi="Courier New" w:cs="Courier New"/>
                <w:color w:val="0000FF"/>
                <w:kern w:val="0"/>
                <w:sz w:val="21"/>
                <w:szCs w:val="21"/>
                <w:lang w:val="en-US" w:eastAsia="en-US"/>
                <w14:ligatures w14:val="none"/>
              </w:rPr>
              <w:t>True</w:t>
            </w:r>
            <w:r w:rsidRPr="00C073BE">
              <w:rPr>
                <w:rFonts w:ascii="Courier New" w:eastAsia="Times New Roman" w:hAnsi="Courier New" w:cs="Courier New"/>
                <w:color w:val="000000"/>
                <w:kern w:val="0"/>
                <w:sz w:val="21"/>
                <w:szCs w:val="21"/>
                <w:lang w:val="en-US" w:eastAsia="en-US"/>
                <w14:ligatures w14:val="none"/>
              </w:rPr>
              <w:t xml:space="preserve">) </w:t>
            </w:r>
          </w:p>
          <w:p w14:paraId="3B633964" w14:textId="77777777" w:rsidR="00C30DA4" w:rsidRDefault="00C30DA4">
            <w:pPr>
              <w:spacing w:line="360" w:lineRule="auto"/>
              <w:jc w:val="center"/>
              <w:rPr>
                <w:rFonts w:cs="Times New Roman"/>
                <w:sz w:val="26"/>
                <w:szCs w:val="26"/>
              </w:rPr>
            </w:pPr>
            <w:r>
              <w:rPr>
                <w:rFonts w:cs="Times New Roman"/>
                <w:sz w:val="26"/>
                <w:szCs w:val="26"/>
              </w:rPr>
              <w:t>Step 2: Read data</w:t>
            </w:r>
          </w:p>
        </w:tc>
      </w:tr>
      <w:tr w:rsidR="00C30DA4" w14:paraId="3B51B8A8" w14:textId="77777777">
        <w:tc>
          <w:tcPr>
            <w:tcW w:w="9287" w:type="dxa"/>
          </w:tcPr>
          <w:p w14:paraId="7EA8E586" w14:textId="3A34EF55"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 xml:space="preserve">train_size = </w:t>
            </w:r>
            <w:r w:rsidRPr="00FB1DF2">
              <w:rPr>
                <w:rFonts w:ascii="Courier New" w:eastAsia="Times New Roman" w:hAnsi="Courier New" w:cs="Courier New"/>
                <w:color w:val="257693"/>
                <w:kern w:val="0"/>
                <w:sz w:val="21"/>
                <w:szCs w:val="21"/>
                <w:lang w:val="en-US" w:eastAsia="en-US"/>
                <w14:ligatures w14:val="none"/>
              </w:rPr>
              <w:t>int</w:t>
            </w:r>
            <w:r w:rsidRPr="00FB1DF2">
              <w:rPr>
                <w:rFonts w:ascii="Courier New" w:eastAsia="Times New Roman" w:hAnsi="Courier New" w:cs="Courier New"/>
                <w:color w:val="000000"/>
                <w:kern w:val="0"/>
                <w:sz w:val="21"/>
                <w:szCs w:val="21"/>
                <w:lang w:val="en-US" w:eastAsia="en-US"/>
                <w14:ligatures w14:val="none"/>
              </w:rPr>
              <w:t>(</w:t>
            </w:r>
            <w:r w:rsidRPr="00FB1DF2">
              <w:rPr>
                <w:rFonts w:ascii="Courier New" w:eastAsia="Times New Roman" w:hAnsi="Courier New" w:cs="Courier New"/>
                <w:color w:val="098156"/>
                <w:kern w:val="0"/>
                <w:sz w:val="21"/>
                <w:szCs w:val="21"/>
                <w:lang w:val="en-US" w:eastAsia="en-US"/>
                <w14:ligatures w14:val="none"/>
              </w:rPr>
              <w:t>0.</w:t>
            </w:r>
            <w:r>
              <w:rPr>
                <w:rFonts w:ascii="Courier New" w:eastAsia="Times New Roman" w:hAnsi="Courier New" w:cs="Courier New"/>
                <w:color w:val="098156"/>
                <w:kern w:val="0"/>
                <w:sz w:val="21"/>
                <w:szCs w:val="21"/>
                <w:lang w:val="en-US" w:eastAsia="en-US"/>
                <w14:ligatures w14:val="none"/>
              </w:rPr>
              <w:t>5</w:t>
            </w:r>
            <w:r w:rsidRPr="00FB1DF2">
              <w:rPr>
                <w:rFonts w:ascii="Courier New" w:eastAsia="Times New Roman" w:hAnsi="Courier New" w:cs="Courier New"/>
                <w:color w:val="000000"/>
                <w:kern w:val="0"/>
                <w:sz w:val="21"/>
                <w:szCs w:val="21"/>
                <w:lang w:val="en-US" w:eastAsia="en-US"/>
                <w14:ligatures w14:val="none"/>
              </w:rPr>
              <w:t xml:space="preserve"> * </w:t>
            </w:r>
            <w:r w:rsidRPr="00FB1DF2">
              <w:rPr>
                <w:rFonts w:ascii="Courier New" w:eastAsia="Times New Roman" w:hAnsi="Courier New" w:cs="Courier New"/>
                <w:color w:val="795E26"/>
                <w:kern w:val="0"/>
                <w:sz w:val="21"/>
                <w:szCs w:val="21"/>
                <w:lang w:val="en-US" w:eastAsia="en-US"/>
                <w14:ligatures w14:val="none"/>
              </w:rPr>
              <w:t>len</w:t>
            </w:r>
            <w:r w:rsidRPr="00FB1DF2">
              <w:rPr>
                <w:rFonts w:ascii="Courier New" w:eastAsia="Times New Roman" w:hAnsi="Courier New" w:cs="Courier New"/>
                <w:color w:val="000000"/>
                <w:kern w:val="0"/>
                <w:sz w:val="21"/>
                <w:szCs w:val="21"/>
                <w:lang w:val="en-US" w:eastAsia="en-US"/>
                <w14:ligatures w14:val="none"/>
              </w:rPr>
              <w:t>(df))</w:t>
            </w:r>
          </w:p>
          <w:p w14:paraId="307A395F" w14:textId="44AE7998"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 xml:space="preserve">test_size = </w:t>
            </w:r>
            <w:r w:rsidRPr="00FB1DF2">
              <w:rPr>
                <w:rFonts w:ascii="Courier New" w:eastAsia="Times New Roman" w:hAnsi="Courier New" w:cs="Courier New"/>
                <w:color w:val="257693"/>
                <w:kern w:val="0"/>
                <w:sz w:val="21"/>
                <w:szCs w:val="21"/>
                <w:lang w:val="en-US" w:eastAsia="en-US"/>
                <w14:ligatures w14:val="none"/>
              </w:rPr>
              <w:t>int</w:t>
            </w:r>
            <w:r w:rsidRPr="00FB1DF2">
              <w:rPr>
                <w:rFonts w:ascii="Courier New" w:eastAsia="Times New Roman" w:hAnsi="Courier New" w:cs="Courier New"/>
                <w:color w:val="000000"/>
                <w:kern w:val="0"/>
                <w:sz w:val="21"/>
                <w:szCs w:val="21"/>
                <w:lang w:val="en-US" w:eastAsia="en-US"/>
                <w14:ligatures w14:val="none"/>
              </w:rPr>
              <w:t>(</w:t>
            </w:r>
            <w:r w:rsidRPr="00FB1DF2">
              <w:rPr>
                <w:rFonts w:ascii="Courier New" w:eastAsia="Times New Roman" w:hAnsi="Courier New" w:cs="Courier New"/>
                <w:color w:val="098156"/>
                <w:kern w:val="0"/>
                <w:sz w:val="21"/>
                <w:szCs w:val="21"/>
                <w:lang w:val="en-US" w:eastAsia="en-US"/>
                <w14:ligatures w14:val="none"/>
              </w:rPr>
              <w:t>0.</w:t>
            </w:r>
            <w:r>
              <w:rPr>
                <w:rFonts w:ascii="Courier New" w:eastAsia="Times New Roman" w:hAnsi="Courier New" w:cs="Courier New"/>
                <w:color w:val="098156"/>
                <w:kern w:val="0"/>
                <w:sz w:val="21"/>
                <w:szCs w:val="21"/>
                <w:lang w:val="en-US" w:eastAsia="en-US"/>
                <w14:ligatures w14:val="none"/>
              </w:rPr>
              <w:t>3</w:t>
            </w:r>
            <w:r w:rsidRPr="00FB1DF2">
              <w:rPr>
                <w:rFonts w:ascii="Courier New" w:eastAsia="Times New Roman" w:hAnsi="Courier New" w:cs="Courier New"/>
                <w:color w:val="000000"/>
                <w:kern w:val="0"/>
                <w:sz w:val="21"/>
                <w:szCs w:val="21"/>
                <w:lang w:val="en-US" w:eastAsia="en-US"/>
                <w14:ligatures w14:val="none"/>
              </w:rPr>
              <w:t xml:space="preserve"> * </w:t>
            </w:r>
            <w:r w:rsidRPr="00FB1DF2">
              <w:rPr>
                <w:rFonts w:ascii="Courier New" w:eastAsia="Times New Roman" w:hAnsi="Courier New" w:cs="Courier New"/>
                <w:color w:val="795E26"/>
                <w:kern w:val="0"/>
                <w:sz w:val="21"/>
                <w:szCs w:val="21"/>
                <w:lang w:val="en-US" w:eastAsia="en-US"/>
                <w14:ligatures w14:val="none"/>
              </w:rPr>
              <w:t>len</w:t>
            </w:r>
            <w:r w:rsidRPr="00FB1DF2">
              <w:rPr>
                <w:rFonts w:ascii="Courier New" w:eastAsia="Times New Roman" w:hAnsi="Courier New" w:cs="Courier New"/>
                <w:color w:val="000000"/>
                <w:kern w:val="0"/>
                <w:sz w:val="21"/>
                <w:szCs w:val="21"/>
                <w:lang w:val="en-US" w:eastAsia="en-US"/>
                <w14:ligatures w14:val="none"/>
              </w:rPr>
              <w:t>(df))</w:t>
            </w:r>
          </w:p>
          <w:p w14:paraId="5BF7B65F"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 xml:space="preserve">val_size = </w:t>
            </w:r>
            <w:r w:rsidRPr="00FB1DF2">
              <w:rPr>
                <w:rFonts w:ascii="Courier New" w:eastAsia="Times New Roman" w:hAnsi="Courier New" w:cs="Courier New"/>
                <w:color w:val="795E26"/>
                <w:kern w:val="0"/>
                <w:sz w:val="21"/>
                <w:szCs w:val="21"/>
                <w:lang w:val="en-US" w:eastAsia="en-US"/>
                <w14:ligatures w14:val="none"/>
              </w:rPr>
              <w:t>len</w:t>
            </w:r>
            <w:r w:rsidRPr="00FB1DF2">
              <w:rPr>
                <w:rFonts w:ascii="Courier New" w:eastAsia="Times New Roman" w:hAnsi="Courier New" w:cs="Courier New"/>
                <w:color w:val="000000"/>
                <w:kern w:val="0"/>
                <w:sz w:val="21"/>
                <w:szCs w:val="21"/>
                <w:lang w:val="en-US" w:eastAsia="en-US"/>
                <w14:ligatures w14:val="none"/>
              </w:rPr>
              <w:t>(df) - train_size - test_size</w:t>
            </w:r>
          </w:p>
          <w:p w14:paraId="491C3194"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59A6D727"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train_data = df[:train_size]</w:t>
            </w:r>
          </w:p>
          <w:p w14:paraId="7098CB95"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test_data = df[train_size:train_size+test_size]</w:t>
            </w:r>
          </w:p>
          <w:p w14:paraId="30C6F9DB"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val_data = df[train_size+test_size:]</w:t>
            </w:r>
          </w:p>
          <w:p w14:paraId="5C6C2198" w14:textId="77777777" w:rsidR="00C30DA4" w:rsidRPr="00FB1DF2" w:rsidRDefault="00C30DA4">
            <w:pPr>
              <w:spacing w:line="360" w:lineRule="auto"/>
              <w:jc w:val="center"/>
              <w:rPr>
                <w:rFonts w:cs="Times New Roman"/>
                <w:sz w:val="26"/>
                <w:szCs w:val="26"/>
                <w:lang w:val="vi-VN"/>
              </w:rPr>
            </w:pPr>
            <w:r>
              <w:rPr>
                <w:rFonts w:cs="Times New Roman"/>
                <w:sz w:val="26"/>
                <w:szCs w:val="26"/>
              </w:rPr>
              <w:t>Step 3: Split</w:t>
            </w:r>
            <w:r>
              <w:rPr>
                <w:rFonts w:cs="Times New Roman"/>
                <w:sz w:val="26"/>
                <w:szCs w:val="26"/>
                <w:lang w:val="vi-VN"/>
              </w:rPr>
              <w:t xml:space="preserve"> the data</w:t>
            </w:r>
          </w:p>
        </w:tc>
      </w:tr>
      <w:tr w:rsidR="00C30DA4" w14:paraId="6CA59156" w14:textId="77777777">
        <w:tc>
          <w:tcPr>
            <w:tcW w:w="9287" w:type="dxa"/>
          </w:tcPr>
          <w:p w14:paraId="4925E936"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x_train = np.array(train_data.index).reshape(</w:t>
            </w:r>
            <w:r w:rsidRPr="008215C5">
              <w:rPr>
                <w:rFonts w:ascii="Courier New" w:eastAsia="Times New Roman" w:hAnsi="Courier New" w:cs="Courier New"/>
                <w:color w:val="098156"/>
                <w:kern w:val="0"/>
                <w:sz w:val="21"/>
                <w:szCs w:val="21"/>
                <w:lang w:val="en-US" w:eastAsia="en-US"/>
                <w14:ligatures w14:val="none"/>
              </w:rPr>
              <w:t>-1</w:t>
            </w:r>
            <w:r w:rsidRPr="008215C5">
              <w:rPr>
                <w:rFonts w:ascii="Courier New" w:eastAsia="Times New Roman" w:hAnsi="Courier New" w:cs="Courier New"/>
                <w:color w:val="000000"/>
                <w:kern w:val="0"/>
                <w:sz w:val="21"/>
                <w:szCs w:val="21"/>
                <w:lang w:val="en-US" w:eastAsia="en-US"/>
                <w14:ligatures w14:val="none"/>
              </w:rPr>
              <w:t xml:space="preserve">, </w:t>
            </w:r>
            <w:r w:rsidRPr="008215C5">
              <w:rPr>
                <w:rFonts w:ascii="Courier New" w:eastAsia="Times New Roman" w:hAnsi="Courier New" w:cs="Courier New"/>
                <w:color w:val="098156"/>
                <w:kern w:val="0"/>
                <w:sz w:val="21"/>
                <w:szCs w:val="21"/>
                <w:lang w:val="en-US" w:eastAsia="en-US"/>
                <w14:ligatures w14:val="none"/>
              </w:rPr>
              <w:t>1</w:t>
            </w:r>
            <w:r w:rsidRPr="008215C5">
              <w:rPr>
                <w:rFonts w:ascii="Courier New" w:eastAsia="Times New Roman" w:hAnsi="Courier New" w:cs="Courier New"/>
                <w:color w:val="000000"/>
                <w:kern w:val="0"/>
                <w:sz w:val="21"/>
                <w:szCs w:val="21"/>
                <w:lang w:val="en-US" w:eastAsia="en-US"/>
                <w14:ligatures w14:val="none"/>
              </w:rPr>
              <w:t>)</w:t>
            </w:r>
          </w:p>
          <w:p w14:paraId="4E7090D6"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y_train = np.array(train_data[</w:t>
            </w:r>
            <w:r w:rsidRPr="008215C5">
              <w:rPr>
                <w:rFonts w:ascii="Courier New" w:eastAsia="Times New Roman" w:hAnsi="Courier New" w:cs="Courier New"/>
                <w:color w:val="A31515"/>
                <w:kern w:val="0"/>
                <w:sz w:val="21"/>
                <w:szCs w:val="21"/>
                <w:lang w:val="en-US" w:eastAsia="en-US"/>
                <w14:ligatures w14:val="none"/>
              </w:rPr>
              <w:t>'Close'</w:t>
            </w:r>
            <w:r w:rsidRPr="008215C5">
              <w:rPr>
                <w:rFonts w:ascii="Courier New" w:eastAsia="Times New Roman" w:hAnsi="Courier New" w:cs="Courier New"/>
                <w:color w:val="000000"/>
                <w:kern w:val="0"/>
                <w:sz w:val="21"/>
                <w:szCs w:val="21"/>
                <w:lang w:val="en-US" w:eastAsia="en-US"/>
                <w14:ligatures w14:val="none"/>
              </w:rPr>
              <w:t>])</w:t>
            </w:r>
          </w:p>
          <w:p w14:paraId="4F7141E0"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46F909F0"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model = LinearRegression()</w:t>
            </w:r>
          </w:p>
          <w:p w14:paraId="5AFF14AD"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model.fit(x_train, y_train)</w:t>
            </w:r>
          </w:p>
          <w:p w14:paraId="06C91E8C" w14:textId="77777777" w:rsidR="00C30DA4" w:rsidRDefault="00C30DA4">
            <w:pPr>
              <w:spacing w:line="360" w:lineRule="auto"/>
              <w:jc w:val="center"/>
              <w:rPr>
                <w:rFonts w:cs="Times New Roman"/>
                <w:sz w:val="26"/>
                <w:szCs w:val="26"/>
              </w:rPr>
            </w:pPr>
            <w:r>
              <w:rPr>
                <w:rFonts w:cs="Times New Roman"/>
                <w:sz w:val="26"/>
                <w:szCs w:val="26"/>
              </w:rPr>
              <w:t>Step 4: Training</w:t>
            </w:r>
          </w:p>
        </w:tc>
      </w:tr>
      <w:tr w:rsidR="00C30DA4" w14:paraId="7D989195" w14:textId="77777777">
        <w:tc>
          <w:tcPr>
            <w:tcW w:w="9287" w:type="dxa"/>
          </w:tcPr>
          <w:p w14:paraId="26C57E17"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x_test = np.array(test_data.index).reshape(</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 xml:space="preserve">, </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w:t>
            </w:r>
          </w:p>
          <w:p w14:paraId="0182F6ED"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y_test = np.array(test_data[</w:t>
            </w:r>
            <w:r w:rsidRPr="0017068E">
              <w:rPr>
                <w:rFonts w:ascii="Courier New" w:eastAsia="Times New Roman" w:hAnsi="Courier New" w:cs="Courier New"/>
                <w:color w:val="A31515"/>
                <w:kern w:val="0"/>
                <w:sz w:val="21"/>
                <w:szCs w:val="21"/>
                <w:lang w:val="en-US" w:eastAsia="en-US"/>
                <w14:ligatures w14:val="none"/>
              </w:rPr>
              <w:t>'Close'</w:t>
            </w:r>
            <w:r w:rsidRPr="0017068E">
              <w:rPr>
                <w:rFonts w:ascii="Courier New" w:eastAsia="Times New Roman" w:hAnsi="Courier New" w:cs="Courier New"/>
                <w:color w:val="000000"/>
                <w:kern w:val="0"/>
                <w:sz w:val="21"/>
                <w:szCs w:val="21"/>
                <w:lang w:val="en-US" w:eastAsia="en-US"/>
                <w14:ligatures w14:val="none"/>
              </w:rPr>
              <w:t>])</w:t>
            </w:r>
          </w:p>
          <w:p w14:paraId="184788EA"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y_pred = model.predict(x_test)</w:t>
            </w:r>
          </w:p>
          <w:p w14:paraId="0B5C2FEF"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6AA7A845"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x_val= np.array(val_data.index).reshape(</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 xml:space="preserve">, </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w:t>
            </w:r>
          </w:p>
          <w:p w14:paraId="3CEF495A"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y_val = np.array(val_data[</w:t>
            </w:r>
            <w:r w:rsidRPr="0017068E">
              <w:rPr>
                <w:rFonts w:ascii="Courier New" w:eastAsia="Times New Roman" w:hAnsi="Courier New" w:cs="Courier New"/>
                <w:color w:val="A31515"/>
                <w:kern w:val="0"/>
                <w:sz w:val="21"/>
                <w:szCs w:val="21"/>
                <w:lang w:val="en-US" w:eastAsia="en-US"/>
                <w14:ligatures w14:val="none"/>
              </w:rPr>
              <w:t>'Close'</w:t>
            </w:r>
            <w:r w:rsidRPr="0017068E">
              <w:rPr>
                <w:rFonts w:ascii="Courier New" w:eastAsia="Times New Roman" w:hAnsi="Courier New" w:cs="Courier New"/>
                <w:color w:val="000000"/>
                <w:kern w:val="0"/>
                <w:sz w:val="21"/>
                <w:szCs w:val="21"/>
                <w:lang w:val="en-US" w:eastAsia="en-US"/>
                <w14:ligatures w14:val="none"/>
              </w:rPr>
              <w:t>])</w:t>
            </w:r>
          </w:p>
          <w:p w14:paraId="42DDE19B"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y_pred_val =  model.predict(x_val)</w:t>
            </w:r>
          </w:p>
          <w:p w14:paraId="5524BDF7" w14:textId="77777777" w:rsidR="00C30DA4" w:rsidRPr="0017068E" w:rsidRDefault="00C30DA4">
            <w:pPr>
              <w:spacing w:line="360" w:lineRule="auto"/>
              <w:jc w:val="center"/>
              <w:rPr>
                <w:rFonts w:cs="Times New Roman"/>
                <w:sz w:val="26"/>
                <w:szCs w:val="26"/>
                <w:lang w:val="vi-VN"/>
              </w:rPr>
            </w:pPr>
            <w:r>
              <w:rPr>
                <w:rFonts w:cs="Times New Roman"/>
                <w:sz w:val="26"/>
                <w:szCs w:val="26"/>
              </w:rPr>
              <w:t>Step 5: Testing</w:t>
            </w:r>
            <w:r>
              <w:rPr>
                <w:rFonts w:cs="Times New Roman"/>
                <w:sz w:val="26"/>
                <w:szCs w:val="26"/>
                <w:lang w:val="vi-VN"/>
              </w:rPr>
              <w:t xml:space="preserve"> Validation</w:t>
            </w:r>
          </w:p>
        </w:tc>
      </w:tr>
      <w:tr w:rsidR="00C30DA4" w14:paraId="157D101E" w14:textId="77777777">
        <w:tc>
          <w:tcPr>
            <w:tcW w:w="9287" w:type="dxa"/>
          </w:tcPr>
          <w:p w14:paraId="6115EDB3"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AF00DB"/>
                <w:kern w:val="0"/>
                <w:sz w:val="21"/>
                <w:szCs w:val="21"/>
                <w:lang w:val="en-US" w:eastAsia="en-US"/>
                <w14:ligatures w14:val="none"/>
              </w:rPr>
              <w:t>from</w:t>
            </w:r>
            <w:r w:rsidRPr="00091AE4">
              <w:rPr>
                <w:rFonts w:ascii="Courier New" w:eastAsia="Times New Roman" w:hAnsi="Courier New" w:cs="Courier New"/>
                <w:color w:val="000000"/>
                <w:kern w:val="0"/>
                <w:sz w:val="21"/>
                <w:szCs w:val="21"/>
                <w:lang w:val="en-US" w:eastAsia="en-US"/>
                <w14:ligatures w14:val="none"/>
              </w:rPr>
              <w:t xml:space="preserve"> sklearn.metrics </w:t>
            </w:r>
            <w:r w:rsidRPr="00091AE4">
              <w:rPr>
                <w:rFonts w:ascii="Courier New" w:eastAsia="Times New Roman" w:hAnsi="Courier New" w:cs="Courier New"/>
                <w:color w:val="AF00DB"/>
                <w:kern w:val="0"/>
                <w:sz w:val="21"/>
                <w:szCs w:val="21"/>
                <w:lang w:val="en-US" w:eastAsia="en-US"/>
                <w14:ligatures w14:val="none"/>
              </w:rPr>
              <w:t>import</w:t>
            </w:r>
            <w:r w:rsidRPr="00091AE4">
              <w:rPr>
                <w:rFonts w:ascii="Courier New" w:eastAsia="Times New Roman" w:hAnsi="Courier New" w:cs="Courier New"/>
                <w:color w:val="000000"/>
                <w:kern w:val="0"/>
                <w:sz w:val="21"/>
                <w:szCs w:val="21"/>
                <w:lang w:val="en-US" w:eastAsia="en-US"/>
                <w14:ligatures w14:val="none"/>
              </w:rPr>
              <w:t xml:space="preserve"> mean_absolute_error, mean_squared_error</w:t>
            </w:r>
          </w:p>
          <w:p w14:paraId="214CCD83"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FF"/>
                <w:kern w:val="0"/>
                <w:sz w:val="21"/>
                <w:szCs w:val="21"/>
                <w:lang w:val="en-US" w:eastAsia="en-US"/>
                <w14:ligatures w14:val="none"/>
              </w:rPr>
              <w:t>def</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calculate_mape</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001080"/>
                <w:kern w:val="0"/>
                <w:sz w:val="21"/>
                <w:szCs w:val="21"/>
                <w:lang w:val="en-US" w:eastAsia="en-US"/>
                <w14:ligatures w14:val="none"/>
              </w:rPr>
              <w:t>y_true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001080"/>
                <w:kern w:val="0"/>
                <w:sz w:val="21"/>
                <w:szCs w:val="21"/>
                <w:lang w:val="en-US" w:eastAsia="en-US"/>
                <w14:ligatures w14:val="none"/>
              </w:rPr>
              <w:t>y_pred</w:t>
            </w:r>
            <w:r w:rsidRPr="00091AE4">
              <w:rPr>
                <w:rFonts w:ascii="Courier New" w:eastAsia="Times New Roman" w:hAnsi="Courier New" w:cs="Courier New"/>
                <w:color w:val="000000"/>
                <w:kern w:val="0"/>
                <w:sz w:val="21"/>
                <w:szCs w:val="21"/>
                <w:lang w:val="en-US" w:eastAsia="en-US"/>
                <w14:ligatures w14:val="none"/>
              </w:rPr>
              <w:t>):</w:t>
            </w:r>
          </w:p>
          <w:p w14:paraId="1A74DA22"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AF00DB"/>
                <w:kern w:val="0"/>
                <w:sz w:val="21"/>
                <w:szCs w:val="21"/>
                <w:lang w:val="en-US" w:eastAsia="en-US"/>
                <w14:ligatures w14:val="none"/>
              </w:rPr>
              <w:t>return</w:t>
            </w:r>
            <w:r w:rsidRPr="00091AE4">
              <w:rPr>
                <w:rFonts w:ascii="Courier New" w:eastAsia="Times New Roman" w:hAnsi="Courier New" w:cs="Courier New"/>
                <w:color w:val="000000"/>
                <w:kern w:val="0"/>
                <w:sz w:val="21"/>
                <w:szCs w:val="21"/>
                <w:lang w:val="en-US" w:eastAsia="en-US"/>
                <w14:ligatures w14:val="none"/>
              </w:rPr>
              <w:t xml:space="preserve"> np.mean(np.</w:t>
            </w:r>
            <w:r w:rsidRPr="00091AE4">
              <w:rPr>
                <w:rFonts w:ascii="Courier New" w:eastAsia="Times New Roman" w:hAnsi="Courier New" w:cs="Courier New"/>
                <w:color w:val="795E26"/>
                <w:kern w:val="0"/>
                <w:sz w:val="21"/>
                <w:szCs w:val="21"/>
                <w:lang w:val="en-US" w:eastAsia="en-US"/>
                <w14:ligatures w14:val="none"/>
              </w:rPr>
              <w:t>abs</w:t>
            </w:r>
            <w:r w:rsidRPr="00091AE4">
              <w:rPr>
                <w:rFonts w:ascii="Courier New" w:eastAsia="Times New Roman" w:hAnsi="Courier New" w:cs="Courier New"/>
                <w:color w:val="000000"/>
                <w:kern w:val="0"/>
                <w:sz w:val="21"/>
                <w:szCs w:val="21"/>
                <w:lang w:val="en-US" w:eastAsia="en-US"/>
                <w14:ligatures w14:val="none"/>
              </w:rPr>
              <w:t xml:space="preserve">((y_true - y_pred) / y_true)) * </w:t>
            </w:r>
            <w:r w:rsidRPr="00091AE4">
              <w:rPr>
                <w:rFonts w:ascii="Courier New" w:eastAsia="Times New Roman" w:hAnsi="Courier New" w:cs="Courier New"/>
                <w:color w:val="098156"/>
                <w:kern w:val="0"/>
                <w:sz w:val="21"/>
                <w:szCs w:val="21"/>
                <w:lang w:val="en-US" w:eastAsia="en-US"/>
                <w14:ligatures w14:val="none"/>
              </w:rPr>
              <w:t>100</w:t>
            </w:r>
          </w:p>
          <w:p w14:paraId="0FE0FF08"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lastRenderedPageBreak/>
              <w:t>mae_test = mean_absolute_error(y_test, y_pred)</w:t>
            </w:r>
          </w:p>
          <w:p w14:paraId="45A47D9E"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rmse_test = np.sqrt(mean_squared_error(y_test, y_pred))</w:t>
            </w:r>
          </w:p>
          <w:p w14:paraId="5273FA94"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mape_test = calculate_mape(y_test, y_pred)</w:t>
            </w:r>
          </w:p>
          <w:p w14:paraId="4660D3FC"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mae_val = mean_absolute_error(y_val, y_pred_val)</w:t>
            </w:r>
          </w:p>
          <w:p w14:paraId="0BB14AAF"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rmse_val = np.sqrt(mean_squared_error(y_val, y_pred_val))</w:t>
            </w:r>
          </w:p>
          <w:p w14:paraId="2B8AD0C6"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mape_val = calculate_mape(y_val, y_pred_val)</w:t>
            </w:r>
          </w:p>
          <w:p w14:paraId="0778146C"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'---------VALIDATE----------'</w:t>
            </w:r>
            <w:r w:rsidRPr="00091AE4">
              <w:rPr>
                <w:rFonts w:ascii="Courier New" w:eastAsia="Times New Roman" w:hAnsi="Courier New" w:cs="Courier New"/>
                <w:color w:val="000000"/>
                <w:kern w:val="0"/>
                <w:sz w:val="21"/>
                <w:szCs w:val="21"/>
                <w:lang w:val="en-US" w:eastAsia="en-US"/>
                <w14:ligatures w14:val="none"/>
              </w:rPr>
              <w:t>)</w:t>
            </w:r>
          </w:p>
          <w:p w14:paraId="24B43A91"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"MAPE:"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(mape_val,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3137A385"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(mae_val,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3E88ECCC"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"RMSE:"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(rmse_val,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25F132E4"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w:t>
            </w:r>
            <w:r w:rsidRPr="00091AE4">
              <w:rPr>
                <w:rFonts w:ascii="Courier New" w:eastAsia="Times New Roman" w:hAnsi="Courier New" w:cs="Courier New"/>
                <w:color w:val="000000"/>
                <w:kern w:val="0"/>
                <w:sz w:val="21"/>
                <w:szCs w:val="21"/>
                <w:lang w:val="en-US" w:eastAsia="en-US"/>
                <w14:ligatures w14:val="none"/>
              </w:rPr>
              <w:t>)</w:t>
            </w:r>
          </w:p>
          <w:p w14:paraId="313A1412"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'---------TEST----------'</w:t>
            </w:r>
            <w:r w:rsidRPr="00091AE4">
              <w:rPr>
                <w:rFonts w:ascii="Courier New" w:eastAsia="Times New Roman" w:hAnsi="Courier New" w:cs="Courier New"/>
                <w:color w:val="000000"/>
                <w:kern w:val="0"/>
                <w:sz w:val="21"/>
                <w:szCs w:val="21"/>
                <w:lang w:val="en-US" w:eastAsia="en-US"/>
                <w14:ligatures w14:val="none"/>
              </w:rPr>
              <w:t>)</w:t>
            </w:r>
          </w:p>
          <w:p w14:paraId="1C20B5B5"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"MAPE:"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(mape_test,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2DE798F4"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(mae_test,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28E384F6"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"RMSE:"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(rmse_test,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3B708D4F"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w:t>
            </w:r>
            <w:r w:rsidRPr="00091AE4">
              <w:rPr>
                <w:rFonts w:ascii="Courier New" w:eastAsia="Times New Roman" w:hAnsi="Courier New" w:cs="Courier New"/>
                <w:color w:val="000000"/>
                <w:kern w:val="0"/>
                <w:sz w:val="21"/>
                <w:szCs w:val="21"/>
                <w:lang w:val="en-US" w:eastAsia="en-US"/>
                <w14:ligatures w14:val="none"/>
              </w:rPr>
              <w:t>)</w:t>
            </w:r>
          </w:p>
          <w:p w14:paraId="67E9F586" w14:textId="77777777" w:rsidR="00C30DA4" w:rsidRDefault="00C30DA4">
            <w:pPr>
              <w:spacing w:line="360" w:lineRule="auto"/>
              <w:jc w:val="center"/>
              <w:rPr>
                <w:rFonts w:cs="Times New Roman"/>
                <w:sz w:val="26"/>
                <w:szCs w:val="26"/>
              </w:rPr>
            </w:pPr>
            <w:r>
              <w:rPr>
                <w:rFonts w:cs="Times New Roman"/>
                <w:sz w:val="26"/>
                <w:szCs w:val="26"/>
              </w:rPr>
              <w:t xml:space="preserve">Step 6: </w:t>
            </w:r>
            <w:r w:rsidRPr="005F7A89">
              <w:rPr>
                <w:rFonts w:cs="Times New Roman"/>
                <w:sz w:val="26"/>
                <w:szCs w:val="26"/>
              </w:rPr>
              <w:t xml:space="preserve">Evaluate </w:t>
            </w:r>
            <w:r>
              <w:rPr>
                <w:rFonts w:cs="Times New Roman"/>
                <w:sz w:val="26"/>
                <w:szCs w:val="26"/>
              </w:rPr>
              <w:t>LN</w:t>
            </w:r>
            <w:r w:rsidRPr="005F7A89">
              <w:rPr>
                <w:rFonts w:cs="Times New Roman"/>
                <w:sz w:val="26"/>
                <w:szCs w:val="26"/>
              </w:rPr>
              <w:t xml:space="preserve"> model with MAPE, MAE, RMSE</w:t>
            </w:r>
          </w:p>
        </w:tc>
      </w:tr>
      <w:tr w:rsidR="00C30DA4" w14:paraId="5449B36B" w14:textId="77777777">
        <w:tc>
          <w:tcPr>
            <w:tcW w:w="9287" w:type="dxa"/>
          </w:tcPr>
          <w:p w14:paraId="79DFFABA"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lastRenderedPageBreak/>
              <w:t>plt.plot(train_data.index, train_data[</w:t>
            </w:r>
            <w:r w:rsidRPr="00C30DA4">
              <w:rPr>
                <w:rFonts w:ascii="Courier New" w:eastAsia="Times New Roman" w:hAnsi="Courier New" w:cs="Courier New"/>
                <w:color w:val="A31515"/>
                <w:kern w:val="0"/>
                <w:sz w:val="21"/>
                <w:szCs w:val="21"/>
                <w:lang w:val="en-US" w:eastAsia="en-US"/>
                <w14:ligatures w14:val="none"/>
              </w:rPr>
              <w:t>'Close'</w:t>
            </w:r>
            <w:r w:rsidRPr="00C30DA4">
              <w:rPr>
                <w:rFonts w:ascii="Courier New" w:eastAsia="Times New Roman" w:hAnsi="Courier New" w:cs="Courier New"/>
                <w:color w:val="000000"/>
                <w:kern w:val="0"/>
                <w:sz w:val="21"/>
                <w:szCs w:val="21"/>
                <w:lang w:val="en-US" w:eastAsia="en-US"/>
                <w14:ligatures w14:val="none"/>
              </w:rPr>
              <w:t>])</w:t>
            </w:r>
          </w:p>
          <w:p w14:paraId="20A2BBBE"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plt.plot(test_data.index, test_data[</w:t>
            </w:r>
            <w:r w:rsidRPr="00C30DA4">
              <w:rPr>
                <w:rFonts w:ascii="Courier New" w:eastAsia="Times New Roman" w:hAnsi="Courier New" w:cs="Courier New"/>
                <w:color w:val="A31515"/>
                <w:kern w:val="0"/>
                <w:sz w:val="21"/>
                <w:szCs w:val="21"/>
                <w:lang w:val="en-US" w:eastAsia="en-US"/>
                <w14:ligatures w14:val="none"/>
              </w:rPr>
              <w:t>'Close'</w:t>
            </w:r>
            <w:r w:rsidRPr="00C30DA4">
              <w:rPr>
                <w:rFonts w:ascii="Courier New" w:eastAsia="Times New Roman" w:hAnsi="Courier New" w:cs="Courier New"/>
                <w:color w:val="000000"/>
                <w:kern w:val="0"/>
                <w:sz w:val="21"/>
                <w:szCs w:val="21"/>
                <w:lang w:val="en-US" w:eastAsia="en-US"/>
                <w14:ligatures w14:val="none"/>
              </w:rPr>
              <w:t>])</w:t>
            </w:r>
          </w:p>
          <w:p w14:paraId="1E091967"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plt.plot(test_data.index, y_pred)</w:t>
            </w:r>
          </w:p>
          <w:p w14:paraId="5E2052CB"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plt.plot(val_data.index, val_data[</w:t>
            </w:r>
            <w:r w:rsidRPr="00C30DA4">
              <w:rPr>
                <w:rFonts w:ascii="Courier New" w:eastAsia="Times New Roman" w:hAnsi="Courier New" w:cs="Courier New"/>
                <w:color w:val="A31515"/>
                <w:kern w:val="0"/>
                <w:sz w:val="21"/>
                <w:szCs w:val="21"/>
                <w:lang w:val="en-US" w:eastAsia="en-US"/>
                <w14:ligatures w14:val="none"/>
              </w:rPr>
              <w:t>'Close'</w:t>
            </w:r>
            <w:r w:rsidRPr="00C30DA4">
              <w:rPr>
                <w:rFonts w:ascii="Courier New" w:eastAsia="Times New Roman" w:hAnsi="Courier New" w:cs="Courier New"/>
                <w:color w:val="000000"/>
                <w:kern w:val="0"/>
                <w:sz w:val="21"/>
                <w:szCs w:val="21"/>
                <w:lang w:val="en-US" w:eastAsia="en-US"/>
                <w14:ligatures w14:val="none"/>
              </w:rPr>
              <w:t>])</w:t>
            </w:r>
          </w:p>
          <w:p w14:paraId="19150F70"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plt.plot(val_data.index, y_pred_val)</w:t>
            </w:r>
          </w:p>
          <w:p w14:paraId="57FDFF6C"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plt.legend([</w:t>
            </w:r>
            <w:r w:rsidRPr="00C30DA4">
              <w:rPr>
                <w:rFonts w:ascii="Courier New" w:eastAsia="Times New Roman" w:hAnsi="Courier New" w:cs="Courier New"/>
                <w:color w:val="A31515"/>
                <w:kern w:val="0"/>
                <w:sz w:val="21"/>
                <w:szCs w:val="21"/>
                <w:lang w:val="en-US" w:eastAsia="en-US"/>
                <w14:ligatures w14:val="none"/>
              </w:rPr>
              <w:t>'Train'</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'Test'</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'Predictions'</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'Validate'</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'Validate Predictions'</w:t>
            </w:r>
            <w:r w:rsidRPr="00C30DA4">
              <w:rPr>
                <w:rFonts w:ascii="Courier New" w:eastAsia="Times New Roman" w:hAnsi="Courier New" w:cs="Courier New"/>
                <w:color w:val="000000"/>
                <w:kern w:val="0"/>
                <w:sz w:val="21"/>
                <w:szCs w:val="21"/>
                <w:lang w:val="en-US" w:eastAsia="en-US"/>
                <w14:ligatures w14:val="none"/>
              </w:rPr>
              <w:t>])</w:t>
            </w:r>
          </w:p>
          <w:p w14:paraId="463CB3DE"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plt.show()</w:t>
            </w:r>
          </w:p>
          <w:p w14:paraId="21CD1920" w14:textId="77777777" w:rsidR="00C30DA4" w:rsidRDefault="00C30DA4">
            <w:pPr>
              <w:spacing w:line="360" w:lineRule="auto"/>
              <w:jc w:val="center"/>
              <w:rPr>
                <w:rFonts w:cs="Times New Roman"/>
                <w:sz w:val="26"/>
                <w:szCs w:val="26"/>
              </w:rPr>
            </w:pPr>
            <w:r>
              <w:rPr>
                <w:rFonts w:cs="Times New Roman"/>
                <w:sz w:val="26"/>
                <w:szCs w:val="26"/>
              </w:rPr>
              <w:t xml:space="preserve">Step 7: </w:t>
            </w:r>
            <w:r w:rsidRPr="005F7A89">
              <w:rPr>
                <w:rFonts w:cs="Times New Roman"/>
                <w:sz w:val="26"/>
                <w:szCs w:val="26"/>
              </w:rPr>
              <w:t>Plot data</w:t>
            </w:r>
          </w:p>
        </w:tc>
      </w:tr>
    </w:tbl>
    <w:p w14:paraId="2A750510" w14:textId="15DDAB16" w:rsidR="00C30DA4" w:rsidRPr="00C30DA4" w:rsidRDefault="00C30DA4" w:rsidP="00C30DA4">
      <w:pPr>
        <w:jc w:val="center"/>
        <w:rPr>
          <w:i/>
          <w:sz w:val="26"/>
          <w:szCs w:val="26"/>
        </w:rPr>
      </w:pPr>
      <w:r w:rsidRPr="00D95BBE">
        <w:rPr>
          <w:i/>
          <w:iCs/>
          <w:sz w:val="26"/>
          <w:szCs w:val="26"/>
          <w:lang w:val="en-US"/>
        </w:rPr>
        <w:t xml:space="preserve">Result of model </w:t>
      </w:r>
      <w:r>
        <w:rPr>
          <w:i/>
          <w:iCs/>
          <w:sz w:val="26"/>
          <w:szCs w:val="26"/>
          <w:lang w:val="en-US"/>
        </w:rPr>
        <w:t>L</w:t>
      </w:r>
      <w:r w:rsidRPr="00D95BBE">
        <w:rPr>
          <w:i/>
          <w:iCs/>
          <w:sz w:val="26"/>
          <w:szCs w:val="26"/>
          <w:lang w:val="en-US"/>
        </w:rPr>
        <w:t xml:space="preserve">N </w:t>
      </w:r>
      <w:r>
        <w:rPr>
          <w:i/>
          <w:iCs/>
          <w:sz w:val="26"/>
          <w:szCs w:val="26"/>
          <w:lang w:val="en-US"/>
        </w:rPr>
        <w:t>5</w:t>
      </w:r>
      <w:r>
        <w:rPr>
          <w:i/>
          <w:iCs/>
          <w:sz w:val="26"/>
          <w:szCs w:val="26"/>
        </w:rPr>
        <w:t>-3-2</w:t>
      </w:r>
    </w:p>
    <w:tbl>
      <w:tblPr>
        <w:tblStyle w:val="TableGrid"/>
        <w:tblW w:w="0" w:type="auto"/>
        <w:tblLook w:val="04A0" w:firstRow="1" w:lastRow="0" w:firstColumn="1" w:lastColumn="0" w:noHBand="0" w:noVBand="1"/>
      </w:tblPr>
      <w:tblGrid>
        <w:gridCol w:w="9287"/>
      </w:tblGrid>
      <w:tr w:rsidR="00C30DA4" w14:paraId="02B4CFBB" w14:textId="77777777">
        <w:tc>
          <w:tcPr>
            <w:tcW w:w="9287" w:type="dxa"/>
          </w:tcPr>
          <w:p w14:paraId="5DDC562A"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numpy </w:t>
            </w:r>
            <w:r w:rsidRPr="00C073BE">
              <w:rPr>
                <w:rFonts w:ascii="Courier New" w:eastAsia="Times New Roman" w:hAnsi="Courier New" w:cs="Courier New"/>
                <w:color w:val="AF00DB"/>
                <w:kern w:val="0"/>
                <w:sz w:val="21"/>
                <w:szCs w:val="21"/>
                <w:lang w:val="en-US" w:eastAsia="en-US"/>
                <w14:ligatures w14:val="none"/>
              </w:rPr>
              <w:t>as</w:t>
            </w:r>
            <w:r w:rsidRPr="00C073BE">
              <w:rPr>
                <w:rFonts w:ascii="Courier New" w:eastAsia="Times New Roman" w:hAnsi="Courier New" w:cs="Courier New"/>
                <w:color w:val="000000"/>
                <w:kern w:val="0"/>
                <w:sz w:val="21"/>
                <w:szCs w:val="21"/>
                <w:lang w:val="en-US" w:eastAsia="en-US"/>
                <w14:ligatures w14:val="none"/>
              </w:rPr>
              <w:t xml:space="preserve"> np</w:t>
            </w:r>
          </w:p>
          <w:p w14:paraId="68E267F7"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pandas </w:t>
            </w:r>
            <w:r w:rsidRPr="00C073BE">
              <w:rPr>
                <w:rFonts w:ascii="Courier New" w:eastAsia="Times New Roman" w:hAnsi="Courier New" w:cs="Courier New"/>
                <w:color w:val="AF00DB"/>
                <w:kern w:val="0"/>
                <w:sz w:val="21"/>
                <w:szCs w:val="21"/>
                <w:lang w:val="en-US" w:eastAsia="en-US"/>
                <w14:ligatures w14:val="none"/>
              </w:rPr>
              <w:t>as</w:t>
            </w:r>
            <w:r w:rsidRPr="00C073BE">
              <w:rPr>
                <w:rFonts w:ascii="Courier New" w:eastAsia="Times New Roman" w:hAnsi="Courier New" w:cs="Courier New"/>
                <w:color w:val="000000"/>
                <w:kern w:val="0"/>
                <w:sz w:val="21"/>
                <w:szCs w:val="21"/>
                <w:lang w:val="en-US" w:eastAsia="en-US"/>
                <w14:ligatures w14:val="none"/>
              </w:rPr>
              <w:t xml:space="preserve"> pd</w:t>
            </w:r>
          </w:p>
          <w:p w14:paraId="50BB5F59"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matplotlib.pyplot </w:t>
            </w:r>
            <w:r w:rsidRPr="00C073BE">
              <w:rPr>
                <w:rFonts w:ascii="Courier New" w:eastAsia="Times New Roman" w:hAnsi="Courier New" w:cs="Courier New"/>
                <w:color w:val="AF00DB"/>
                <w:kern w:val="0"/>
                <w:sz w:val="21"/>
                <w:szCs w:val="21"/>
                <w:lang w:val="en-US" w:eastAsia="en-US"/>
                <w14:ligatures w14:val="none"/>
              </w:rPr>
              <w:t>as</w:t>
            </w:r>
            <w:r w:rsidRPr="00C073BE">
              <w:rPr>
                <w:rFonts w:ascii="Courier New" w:eastAsia="Times New Roman" w:hAnsi="Courier New" w:cs="Courier New"/>
                <w:color w:val="000000"/>
                <w:kern w:val="0"/>
                <w:sz w:val="21"/>
                <w:szCs w:val="21"/>
                <w:lang w:val="en-US" w:eastAsia="en-US"/>
                <w14:ligatures w14:val="none"/>
              </w:rPr>
              <w:t xml:space="preserve"> plt</w:t>
            </w:r>
          </w:p>
          <w:p w14:paraId="3F45B365"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from</w:t>
            </w:r>
            <w:r w:rsidRPr="00C073BE">
              <w:rPr>
                <w:rFonts w:ascii="Courier New" w:eastAsia="Times New Roman" w:hAnsi="Courier New" w:cs="Courier New"/>
                <w:color w:val="000000"/>
                <w:kern w:val="0"/>
                <w:sz w:val="21"/>
                <w:szCs w:val="21"/>
                <w:lang w:val="en-US" w:eastAsia="en-US"/>
                <w14:ligatures w14:val="none"/>
              </w:rPr>
              <w:t xml:space="preserve"> sklearn.preprocessing </w:t>
            </w: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MinMaxScaler</w:t>
            </w:r>
          </w:p>
          <w:p w14:paraId="70001044"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AF00DB"/>
                <w:kern w:val="0"/>
                <w:sz w:val="21"/>
                <w:szCs w:val="21"/>
                <w:lang w:val="en-US" w:eastAsia="en-US"/>
                <w14:ligatures w14:val="none"/>
              </w:rPr>
              <w:t>from</w:t>
            </w:r>
            <w:r w:rsidRPr="00C073BE">
              <w:rPr>
                <w:rFonts w:ascii="Courier New" w:eastAsia="Times New Roman" w:hAnsi="Courier New" w:cs="Courier New"/>
                <w:color w:val="000000"/>
                <w:kern w:val="0"/>
                <w:sz w:val="21"/>
                <w:szCs w:val="21"/>
                <w:lang w:val="en-US" w:eastAsia="en-US"/>
                <w14:ligatures w14:val="none"/>
              </w:rPr>
              <w:t xml:space="preserve"> sklearn.linear_model </w:t>
            </w:r>
            <w:r w:rsidRPr="00C073BE">
              <w:rPr>
                <w:rFonts w:ascii="Courier New" w:eastAsia="Times New Roman" w:hAnsi="Courier New" w:cs="Courier New"/>
                <w:color w:val="AF00DB"/>
                <w:kern w:val="0"/>
                <w:sz w:val="21"/>
                <w:szCs w:val="21"/>
                <w:lang w:val="en-US" w:eastAsia="en-US"/>
                <w14:ligatures w14:val="none"/>
              </w:rPr>
              <w:t>import</w:t>
            </w:r>
            <w:r w:rsidRPr="00C073BE">
              <w:rPr>
                <w:rFonts w:ascii="Courier New" w:eastAsia="Times New Roman" w:hAnsi="Courier New" w:cs="Courier New"/>
                <w:color w:val="000000"/>
                <w:kern w:val="0"/>
                <w:sz w:val="21"/>
                <w:szCs w:val="21"/>
                <w:lang w:val="en-US" w:eastAsia="en-US"/>
                <w14:ligatures w14:val="none"/>
              </w:rPr>
              <w:t xml:space="preserve"> LinearRegression</w:t>
            </w:r>
          </w:p>
          <w:p w14:paraId="4D7CF418" w14:textId="77777777" w:rsidR="00C30DA4" w:rsidRPr="00FB41F3" w:rsidRDefault="00C30DA4">
            <w:pPr>
              <w:shd w:val="clear" w:color="auto" w:fill="F7F7F7"/>
              <w:spacing w:line="285" w:lineRule="atLeast"/>
              <w:rPr>
                <w:rFonts w:ascii="Courier New" w:eastAsia="Times New Roman" w:hAnsi="Courier New" w:cs="Courier New"/>
                <w:color w:val="000000"/>
                <w:kern w:val="0"/>
                <w:sz w:val="21"/>
                <w:szCs w:val="21"/>
                <w:lang w:eastAsia="en-GB"/>
                <w14:ligatures w14:val="none"/>
              </w:rPr>
            </w:pPr>
            <w:r w:rsidRPr="00FB41F3">
              <w:rPr>
                <w:rFonts w:ascii="Courier New" w:eastAsia="Times New Roman" w:hAnsi="Courier New" w:cs="Courier New"/>
                <w:color w:val="AF00DB"/>
                <w:kern w:val="0"/>
                <w:sz w:val="21"/>
                <w:szCs w:val="21"/>
                <w:lang w:eastAsia="en-GB"/>
                <w14:ligatures w14:val="none"/>
              </w:rPr>
              <w:t>from</w:t>
            </w:r>
            <w:r w:rsidRPr="00FB41F3">
              <w:rPr>
                <w:rFonts w:ascii="Courier New" w:eastAsia="Times New Roman" w:hAnsi="Courier New" w:cs="Courier New"/>
                <w:color w:val="000000"/>
                <w:kern w:val="0"/>
                <w:sz w:val="21"/>
                <w:szCs w:val="21"/>
                <w:lang w:eastAsia="en-GB"/>
                <w14:ligatures w14:val="none"/>
              </w:rPr>
              <w:t xml:space="preserve"> keras.models </w:t>
            </w:r>
            <w:r w:rsidRPr="00FB41F3">
              <w:rPr>
                <w:rFonts w:ascii="Courier New" w:eastAsia="Times New Roman" w:hAnsi="Courier New" w:cs="Courier New"/>
                <w:color w:val="AF00DB"/>
                <w:kern w:val="0"/>
                <w:sz w:val="21"/>
                <w:szCs w:val="21"/>
                <w:lang w:eastAsia="en-GB"/>
                <w14:ligatures w14:val="none"/>
              </w:rPr>
              <w:t>import</w:t>
            </w:r>
            <w:r w:rsidRPr="00FB41F3">
              <w:rPr>
                <w:rFonts w:ascii="Courier New" w:eastAsia="Times New Roman" w:hAnsi="Courier New" w:cs="Courier New"/>
                <w:color w:val="000000"/>
                <w:kern w:val="0"/>
                <w:sz w:val="21"/>
                <w:szCs w:val="21"/>
                <w:lang w:eastAsia="en-GB"/>
                <w14:ligatures w14:val="none"/>
              </w:rPr>
              <w:t xml:space="preserve"> Sequential</w:t>
            </w:r>
          </w:p>
          <w:p w14:paraId="4DAD0C11" w14:textId="77777777" w:rsidR="00C30DA4" w:rsidRDefault="00C30DA4">
            <w:pPr>
              <w:spacing w:line="360" w:lineRule="auto"/>
              <w:jc w:val="center"/>
              <w:rPr>
                <w:rFonts w:cs="Times New Roman"/>
                <w:sz w:val="26"/>
                <w:szCs w:val="26"/>
              </w:rPr>
            </w:pPr>
            <w:r>
              <w:rPr>
                <w:rFonts w:cs="Times New Roman"/>
                <w:sz w:val="26"/>
                <w:szCs w:val="26"/>
              </w:rPr>
              <w:t>Step 1: import library</w:t>
            </w:r>
          </w:p>
        </w:tc>
      </w:tr>
      <w:tr w:rsidR="00C30DA4" w14:paraId="3CD7156E" w14:textId="77777777">
        <w:tc>
          <w:tcPr>
            <w:tcW w:w="9287" w:type="dxa"/>
          </w:tcPr>
          <w:p w14:paraId="6D91ED75"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000000"/>
                <w:kern w:val="0"/>
                <w:sz w:val="21"/>
                <w:szCs w:val="21"/>
                <w:lang w:val="en-US" w:eastAsia="en-US"/>
                <w14:ligatures w14:val="none"/>
              </w:rPr>
              <w:t>df = pd.read_csv(</w:t>
            </w:r>
            <w:r w:rsidRPr="00C073BE">
              <w:rPr>
                <w:rFonts w:ascii="Courier New" w:eastAsia="Times New Roman" w:hAnsi="Courier New" w:cs="Courier New"/>
                <w:color w:val="A31515"/>
                <w:kern w:val="0"/>
                <w:sz w:val="21"/>
                <w:szCs w:val="21"/>
                <w:lang w:val="en-US" w:eastAsia="en-US"/>
                <w14:ligatures w14:val="none"/>
              </w:rPr>
              <w:t>'/content/DOGE-USD.csv'</w:t>
            </w:r>
            <w:r w:rsidRPr="00C073BE">
              <w:rPr>
                <w:rFonts w:ascii="Courier New" w:eastAsia="Times New Roman" w:hAnsi="Courier New" w:cs="Courier New"/>
                <w:color w:val="000000"/>
                <w:kern w:val="0"/>
                <w:sz w:val="21"/>
                <w:szCs w:val="21"/>
                <w:lang w:val="en-US" w:eastAsia="en-US"/>
                <w14:ligatures w14:val="none"/>
              </w:rPr>
              <w:t>)</w:t>
            </w:r>
          </w:p>
          <w:p w14:paraId="124F8803"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000000"/>
                <w:kern w:val="0"/>
                <w:sz w:val="21"/>
                <w:szCs w:val="21"/>
                <w:lang w:val="en-US" w:eastAsia="en-US"/>
                <w14:ligatures w14:val="none"/>
              </w:rPr>
              <w:t>df = df[[</w:t>
            </w:r>
            <w:r w:rsidRPr="00C073BE">
              <w:rPr>
                <w:rFonts w:ascii="Courier New" w:eastAsia="Times New Roman" w:hAnsi="Courier New" w:cs="Courier New"/>
                <w:color w:val="A31515"/>
                <w:kern w:val="0"/>
                <w:sz w:val="21"/>
                <w:szCs w:val="21"/>
                <w:lang w:val="en-US" w:eastAsia="en-US"/>
                <w14:ligatures w14:val="none"/>
              </w:rPr>
              <w:t>'Close'</w:t>
            </w:r>
            <w:r w:rsidRPr="00C073BE">
              <w:rPr>
                <w:rFonts w:ascii="Courier New" w:eastAsia="Times New Roman" w:hAnsi="Courier New" w:cs="Courier New"/>
                <w:color w:val="000000"/>
                <w:kern w:val="0"/>
                <w:sz w:val="21"/>
                <w:szCs w:val="21"/>
                <w:lang w:val="en-US" w:eastAsia="en-US"/>
                <w14:ligatures w14:val="none"/>
              </w:rPr>
              <w:t>]]</w:t>
            </w:r>
          </w:p>
          <w:p w14:paraId="102191DE"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073BE">
              <w:rPr>
                <w:rFonts w:ascii="Courier New" w:eastAsia="Times New Roman" w:hAnsi="Courier New" w:cs="Courier New"/>
                <w:color w:val="000000"/>
                <w:kern w:val="0"/>
                <w:sz w:val="21"/>
                <w:szCs w:val="21"/>
                <w:lang w:val="en-US" w:eastAsia="en-US"/>
                <w14:ligatures w14:val="none"/>
              </w:rPr>
              <w:t xml:space="preserve">df = df.dropna() </w:t>
            </w:r>
          </w:p>
          <w:p w14:paraId="72E59CA8" w14:textId="77777777" w:rsidR="00C30DA4" w:rsidRPr="00C073BE" w:rsidRDefault="00C30DA4">
            <w:pPr>
              <w:shd w:val="clear" w:color="auto" w:fill="F7F7F7"/>
              <w:spacing w:line="285" w:lineRule="atLeast"/>
              <w:rPr>
                <w:rFonts w:ascii="Courier New" w:eastAsia="Times New Roman" w:hAnsi="Courier New" w:cs="Courier New"/>
                <w:color w:val="000000"/>
                <w:kern w:val="0"/>
                <w:sz w:val="21"/>
                <w:szCs w:val="21"/>
                <w:lang w:val="vi-VN" w:eastAsia="en-US"/>
                <w14:ligatures w14:val="none"/>
              </w:rPr>
            </w:pPr>
            <w:r w:rsidRPr="00C073BE">
              <w:rPr>
                <w:rFonts w:ascii="Courier New" w:eastAsia="Times New Roman" w:hAnsi="Courier New" w:cs="Courier New"/>
                <w:color w:val="000000"/>
                <w:kern w:val="0"/>
                <w:sz w:val="21"/>
                <w:szCs w:val="21"/>
                <w:lang w:val="en-US" w:eastAsia="en-US"/>
                <w14:ligatures w14:val="none"/>
              </w:rPr>
              <w:t>df = df.reset_index(drop=</w:t>
            </w:r>
            <w:r w:rsidRPr="00C073BE">
              <w:rPr>
                <w:rFonts w:ascii="Courier New" w:eastAsia="Times New Roman" w:hAnsi="Courier New" w:cs="Courier New"/>
                <w:color w:val="0000FF"/>
                <w:kern w:val="0"/>
                <w:sz w:val="21"/>
                <w:szCs w:val="21"/>
                <w:lang w:val="en-US" w:eastAsia="en-US"/>
                <w14:ligatures w14:val="none"/>
              </w:rPr>
              <w:t>True</w:t>
            </w:r>
            <w:r w:rsidRPr="00C073BE">
              <w:rPr>
                <w:rFonts w:ascii="Courier New" w:eastAsia="Times New Roman" w:hAnsi="Courier New" w:cs="Courier New"/>
                <w:color w:val="000000"/>
                <w:kern w:val="0"/>
                <w:sz w:val="21"/>
                <w:szCs w:val="21"/>
                <w:lang w:val="en-US" w:eastAsia="en-US"/>
                <w14:ligatures w14:val="none"/>
              </w:rPr>
              <w:t xml:space="preserve">) </w:t>
            </w:r>
          </w:p>
          <w:p w14:paraId="6DB7BCE9" w14:textId="77777777" w:rsidR="00C30DA4" w:rsidRDefault="00C30DA4">
            <w:pPr>
              <w:spacing w:line="360" w:lineRule="auto"/>
              <w:jc w:val="center"/>
              <w:rPr>
                <w:rFonts w:cs="Times New Roman"/>
                <w:sz w:val="26"/>
                <w:szCs w:val="26"/>
              </w:rPr>
            </w:pPr>
            <w:r>
              <w:rPr>
                <w:rFonts w:cs="Times New Roman"/>
                <w:sz w:val="26"/>
                <w:szCs w:val="26"/>
              </w:rPr>
              <w:t>Step 2: Read data</w:t>
            </w:r>
          </w:p>
        </w:tc>
      </w:tr>
      <w:tr w:rsidR="00C30DA4" w14:paraId="210566E6" w14:textId="77777777">
        <w:tc>
          <w:tcPr>
            <w:tcW w:w="9287" w:type="dxa"/>
          </w:tcPr>
          <w:p w14:paraId="225DEE43" w14:textId="393E16B2"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 xml:space="preserve">train_size = </w:t>
            </w:r>
            <w:r w:rsidRPr="00FB1DF2">
              <w:rPr>
                <w:rFonts w:ascii="Courier New" w:eastAsia="Times New Roman" w:hAnsi="Courier New" w:cs="Courier New"/>
                <w:color w:val="257693"/>
                <w:kern w:val="0"/>
                <w:sz w:val="21"/>
                <w:szCs w:val="21"/>
                <w:lang w:val="en-US" w:eastAsia="en-US"/>
                <w14:ligatures w14:val="none"/>
              </w:rPr>
              <w:t>int</w:t>
            </w:r>
            <w:r w:rsidRPr="00FB1DF2">
              <w:rPr>
                <w:rFonts w:ascii="Courier New" w:eastAsia="Times New Roman" w:hAnsi="Courier New" w:cs="Courier New"/>
                <w:color w:val="000000"/>
                <w:kern w:val="0"/>
                <w:sz w:val="21"/>
                <w:szCs w:val="21"/>
                <w:lang w:val="en-US" w:eastAsia="en-US"/>
                <w14:ligatures w14:val="none"/>
              </w:rPr>
              <w:t>(</w:t>
            </w:r>
            <w:r w:rsidRPr="00FB1DF2">
              <w:rPr>
                <w:rFonts w:ascii="Courier New" w:eastAsia="Times New Roman" w:hAnsi="Courier New" w:cs="Courier New"/>
                <w:color w:val="098156"/>
                <w:kern w:val="0"/>
                <w:sz w:val="21"/>
                <w:szCs w:val="21"/>
                <w:lang w:val="en-US" w:eastAsia="en-US"/>
                <w14:ligatures w14:val="none"/>
              </w:rPr>
              <w:t>0.</w:t>
            </w:r>
            <w:r>
              <w:rPr>
                <w:rFonts w:ascii="Courier New" w:eastAsia="Times New Roman" w:hAnsi="Courier New" w:cs="Courier New"/>
                <w:color w:val="098156"/>
                <w:kern w:val="0"/>
                <w:sz w:val="21"/>
                <w:szCs w:val="21"/>
                <w:lang w:val="en-US" w:eastAsia="en-US"/>
                <w14:ligatures w14:val="none"/>
              </w:rPr>
              <w:t>6</w:t>
            </w:r>
            <w:r w:rsidRPr="00FB1DF2">
              <w:rPr>
                <w:rFonts w:ascii="Courier New" w:eastAsia="Times New Roman" w:hAnsi="Courier New" w:cs="Courier New"/>
                <w:color w:val="000000"/>
                <w:kern w:val="0"/>
                <w:sz w:val="21"/>
                <w:szCs w:val="21"/>
                <w:lang w:val="en-US" w:eastAsia="en-US"/>
                <w14:ligatures w14:val="none"/>
              </w:rPr>
              <w:t xml:space="preserve"> * </w:t>
            </w:r>
            <w:r w:rsidRPr="00FB1DF2">
              <w:rPr>
                <w:rFonts w:ascii="Courier New" w:eastAsia="Times New Roman" w:hAnsi="Courier New" w:cs="Courier New"/>
                <w:color w:val="795E26"/>
                <w:kern w:val="0"/>
                <w:sz w:val="21"/>
                <w:szCs w:val="21"/>
                <w:lang w:val="en-US" w:eastAsia="en-US"/>
                <w14:ligatures w14:val="none"/>
              </w:rPr>
              <w:t>len</w:t>
            </w:r>
            <w:r w:rsidRPr="00FB1DF2">
              <w:rPr>
                <w:rFonts w:ascii="Courier New" w:eastAsia="Times New Roman" w:hAnsi="Courier New" w:cs="Courier New"/>
                <w:color w:val="000000"/>
                <w:kern w:val="0"/>
                <w:sz w:val="21"/>
                <w:szCs w:val="21"/>
                <w:lang w:val="en-US" w:eastAsia="en-US"/>
                <w14:ligatures w14:val="none"/>
              </w:rPr>
              <w:t>(df))</w:t>
            </w:r>
          </w:p>
          <w:p w14:paraId="088A36E4"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 xml:space="preserve">test_size = </w:t>
            </w:r>
            <w:r w:rsidRPr="00FB1DF2">
              <w:rPr>
                <w:rFonts w:ascii="Courier New" w:eastAsia="Times New Roman" w:hAnsi="Courier New" w:cs="Courier New"/>
                <w:color w:val="257693"/>
                <w:kern w:val="0"/>
                <w:sz w:val="21"/>
                <w:szCs w:val="21"/>
                <w:lang w:val="en-US" w:eastAsia="en-US"/>
                <w14:ligatures w14:val="none"/>
              </w:rPr>
              <w:t>int</w:t>
            </w:r>
            <w:r w:rsidRPr="00FB1DF2">
              <w:rPr>
                <w:rFonts w:ascii="Courier New" w:eastAsia="Times New Roman" w:hAnsi="Courier New" w:cs="Courier New"/>
                <w:color w:val="000000"/>
                <w:kern w:val="0"/>
                <w:sz w:val="21"/>
                <w:szCs w:val="21"/>
                <w:lang w:val="en-US" w:eastAsia="en-US"/>
                <w14:ligatures w14:val="none"/>
              </w:rPr>
              <w:t>(</w:t>
            </w:r>
            <w:r w:rsidRPr="00FB1DF2">
              <w:rPr>
                <w:rFonts w:ascii="Courier New" w:eastAsia="Times New Roman" w:hAnsi="Courier New" w:cs="Courier New"/>
                <w:color w:val="098156"/>
                <w:kern w:val="0"/>
                <w:sz w:val="21"/>
                <w:szCs w:val="21"/>
                <w:lang w:val="en-US" w:eastAsia="en-US"/>
                <w14:ligatures w14:val="none"/>
              </w:rPr>
              <w:t>0.2</w:t>
            </w:r>
            <w:r w:rsidRPr="00FB1DF2">
              <w:rPr>
                <w:rFonts w:ascii="Courier New" w:eastAsia="Times New Roman" w:hAnsi="Courier New" w:cs="Courier New"/>
                <w:color w:val="000000"/>
                <w:kern w:val="0"/>
                <w:sz w:val="21"/>
                <w:szCs w:val="21"/>
                <w:lang w:val="en-US" w:eastAsia="en-US"/>
                <w14:ligatures w14:val="none"/>
              </w:rPr>
              <w:t xml:space="preserve"> * </w:t>
            </w:r>
            <w:r w:rsidRPr="00FB1DF2">
              <w:rPr>
                <w:rFonts w:ascii="Courier New" w:eastAsia="Times New Roman" w:hAnsi="Courier New" w:cs="Courier New"/>
                <w:color w:val="795E26"/>
                <w:kern w:val="0"/>
                <w:sz w:val="21"/>
                <w:szCs w:val="21"/>
                <w:lang w:val="en-US" w:eastAsia="en-US"/>
                <w14:ligatures w14:val="none"/>
              </w:rPr>
              <w:t>len</w:t>
            </w:r>
            <w:r w:rsidRPr="00FB1DF2">
              <w:rPr>
                <w:rFonts w:ascii="Courier New" w:eastAsia="Times New Roman" w:hAnsi="Courier New" w:cs="Courier New"/>
                <w:color w:val="000000"/>
                <w:kern w:val="0"/>
                <w:sz w:val="21"/>
                <w:szCs w:val="21"/>
                <w:lang w:val="en-US" w:eastAsia="en-US"/>
                <w14:ligatures w14:val="none"/>
              </w:rPr>
              <w:t>(df))</w:t>
            </w:r>
          </w:p>
          <w:p w14:paraId="3968854C"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 xml:space="preserve">val_size = </w:t>
            </w:r>
            <w:r w:rsidRPr="00FB1DF2">
              <w:rPr>
                <w:rFonts w:ascii="Courier New" w:eastAsia="Times New Roman" w:hAnsi="Courier New" w:cs="Courier New"/>
                <w:color w:val="795E26"/>
                <w:kern w:val="0"/>
                <w:sz w:val="21"/>
                <w:szCs w:val="21"/>
                <w:lang w:val="en-US" w:eastAsia="en-US"/>
                <w14:ligatures w14:val="none"/>
              </w:rPr>
              <w:t>len</w:t>
            </w:r>
            <w:r w:rsidRPr="00FB1DF2">
              <w:rPr>
                <w:rFonts w:ascii="Courier New" w:eastAsia="Times New Roman" w:hAnsi="Courier New" w:cs="Courier New"/>
                <w:color w:val="000000"/>
                <w:kern w:val="0"/>
                <w:sz w:val="21"/>
                <w:szCs w:val="21"/>
                <w:lang w:val="en-US" w:eastAsia="en-US"/>
                <w14:ligatures w14:val="none"/>
              </w:rPr>
              <w:t>(df) - train_size - test_size</w:t>
            </w:r>
          </w:p>
          <w:p w14:paraId="79CE7E7C"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01D75F00"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train_data = df[:train_size]</w:t>
            </w:r>
          </w:p>
          <w:p w14:paraId="3E643188"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test_data = df[train_size:train_size+test_size]</w:t>
            </w:r>
          </w:p>
          <w:p w14:paraId="24CD0088" w14:textId="77777777" w:rsidR="00C30DA4" w:rsidRPr="00FB1DF2"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B1DF2">
              <w:rPr>
                <w:rFonts w:ascii="Courier New" w:eastAsia="Times New Roman" w:hAnsi="Courier New" w:cs="Courier New"/>
                <w:color w:val="000000"/>
                <w:kern w:val="0"/>
                <w:sz w:val="21"/>
                <w:szCs w:val="21"/>
                <w:lang w:val="en-US" w:eastAsia="en-US"/>
                <w14:ligatures w14:val="none"/>
              </w:rPr>
              <w:t>val_data = df[train_size+test_size:]</w:t>
            </w:r>
          </w:p>
          <w:p w14:paraId="679A2EE1" w14:textId="77777777" w:rsidR="00C30DA4" w:rsidRPr="00FB1DF2" w:rsidRDefault="00C30DA4">
            <w:pPr>
              <w:spacing w:line="360" w:lineRule="auto"/>
              <w:jc w:val="center"/>
              <w:rPr>
                <w:rFonts w:cs="Times New Roman"/>
                <w:sz w:val="26"/>
                <w:szCs w:val="26"/>
                <w:lang w:val="vi-VN"/>
              </w:rPr>
            </w:pPr>
            <w:r>
              <w:rPr>
                <w:rFonts w:cs="Times New Roman"/>
                <w:sz w:val="26"/>
                <w:szCs w:val="26"/>
              </w:rPr>
              <w:t>Step 3: Split</w:t>
            </w:r>
            <w:r>
              <w:rPr>
                <w:rFonts w:cs="Times New Roman"/>
                <w:sz w:val="26"/>
                <w:szCs w:val="26"/>
                <w:lang w:val="vi-VN"/>
              </w:rPr>
              <w:t xml:space="preserve"> the data</w:t>
            </w:r>
          </w:p>
        </w:tc>
      </w:tr>
      <w:tr w:rsidR="00C30DA4" w14:paraId="7C7F0ED5" w14:textId="77777777">
        <w:tc>
          <w:tcPr>
            <w:tcW w:w="9287" w:type="dxa"/>
          </w:tcPr>
          <w:p w14:paraId="67495461"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lastRenderedPageBreak/>
              <w:t>x_train = np.array(train_data.index).reshape(</w:t>
            </w:r>
            <w:r w:rsidRPr="008215C5">
              <w:rPr>
                <w:rFonts w:ascii="Courier New" w:eastAsia="Times New Roman" w:hAnsi="Courier New" w:cs="Courier New"/>
                <w:color w:val="098156"/>
                <w:kern w:val="0"/>
                <w:sz w:val="21"/>
                <w:szCs w:val="21"/>
                <w:lang w:val="en-US" w:eastAsia="en-US"/>
                <w14:ligatures w14:val="none"/>
              </w:rPr>
              <w:t>-1</w:t>
            </w:r>
            <w:r w:rsidRPr="008215C5">
              <w:rPr>
                <w:rFonts w:ascii="Courier New" w:eastAsia="Times New Roman" w:hAnsi="Courier New" w:cs="Courier New"/>
                <w:color w:val="000000"/>
                <w:kern w:val="0"/>
                <w:sz w:val="21"/>
                <w:szCs w:val="21"/>
                <w:lang w:val="en-US" w:eastAsia="en-US"/>
                <w14:ligatures w14:val="none"/>
              </w:rPr>
              <w:t xml:space="preserve">, </w:t>
            </w:r>
            <w:r w:rsidRPr="008215C5">
              <w:rPr>
                <w:rFonts w:ascii="Courier New" w:eastAsia="Times New Roman" w:hAnsi="Courier New" w:cs="Courier New"/>
                <w:color w:val="098156"/>
                <w:kern w:val="0"/>
                <w:sz w:val="21"/>
                <w:szCs w:val="21"/>
                <w:lang w:val="en-US" w:eastAsia="en-US"/>
                <w14:ligatures w14:val="none"/>
              </w:rPr>
              <w:t>1</w:t>
            </w:r>
            <w:r w:rsidRPr="008215C5">
              <w:rPr>
                <w:rFonts w:ascii="Courier New" w:eastAsia="Times New Roman" w:hAnsi="Courier New" w:cs="Courier New"/>
                <w:color w:val="000000"/>
                <w:kern w:val="0"/>
                <w:sz w:val="21"/>
                <w:szCs w:val="21"/>
                <w:lang w:val="en-US" w:eastAsia="en-US"/>
                <w14:ligatures w14:val="none"/>
              </w:rPr>
              <w:t>)</w:t>
            </w:r>
          </w:p>
          <w:p w14:paraId="0336EA61"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y_train = np.array(train_data[</w:t>
            </w:r>
            <w:r w:rsidRPr="008215C5">
              <w:rPr>
                <w:rFonts w:ascii="Courier New" w:eastAsia="Times New Roman" w:hAnsi="Courier New" w:cs="Courier New"/>
                <w:color w:val="A31515"/>
                <w:kern w:val="0"/>
                <w:sz w:val="21"/>
                <w:szCs w:val="21"/>
                <w:lang w:val="en-US" w:eastAsia="en-US"/>
                <w14:ligatures w14:val="none"/>
              </w:rPr>
              <w:t>'Close'</w:t>
            </w:r>
            <w:r w:rsidRPr="008215C5">
              <w:rPr>
                <w:rFonts w:ascii="Courier New" w:eastAsia="Times New Roman" w:hAnsi="Courier New" w:cs="Courier New"/>
                <w:color w:val="000000"/>
                <w:kern w:val="0"/>
                <w:sz w:val="21"/>
                <w:szCs w:val="21"/>
                <w:lang w:val="en-US" w:eastAsia="en-US"/>
                <w14:ligatures w14:val="none"/>
              </w:rPr>
              <w:t>])</w:t>
            </w:r>
          </w:p>
          <w:p w14:paraId="6CCA363F"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248FF2C5"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model = LinearRegression()</w:t>
            </w:r>
          </w:p>
          <w:p w14:paraId="41613EEA" w14:textId="77777777" w:rsidR="00C30DA4" w:rsidRPr="008215C5"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8215C5">
              <w:rPr>
                <w:rFonts w:ascii="Courier New" w:eastAsia="Times New Roman" w:hAnsi="Courier New" w:cs="Courier New"/>
                <w:color w:val="000000"/>
                <w:kern w:val="0"/>
                <w:sz w:val="21"/>
                <w:szCs w:val="21"/>
                <w:lang w:val="en-US" w:eastAsia="en-US"/>
                <w14:ligatures w14:val="none"/>
              </w:rPr>
              <w:t>model.fit(x_train, y_train)</w:t>
            </w:r>
          </w:p>
          <w:p w14:paraId="4AB77E8F" w14:textId="77777777" w:rsidR="00C30DA4" w:rsidRDefault="00C30DA4">
            <w:pPr>
              <w:spacing w:line="360" w:lineRule="auto"/>
              <w:jc w:val="center"/>
              <w:rPr>
                <w:rFonts w:cs="Times New Roman"/>
                <w:sz w:val="26"/>
                <w:szCs w:val="26"/>
              </w:rPr>
            </w:pPr>
            <w:r>
              <w:rPr>
                <w:rFonts w:cs="Times New Roman"/>
                <w:sz w:val="26"/>
                <w:szCs w:val="26"/>
              </w:rPr>
              <w:t>Step 4: Training</w:t>
            </w:r>
          </w:p>
        </w:tc>
      </w:tr>
      <w:tr w:rsidR="00C30DA4" w14:paraId="4790EEB5" w14:textId="77777777">
        <w:tc>
          <w:tcPr>
            <w:tcW w:w="9287" w:type="dxa"/>
          </w:tcPr>
          <w:p w14:paraId="31690E3F"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x_test = np.array(test_data.index).reshape(</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 xml:space="preserve">, </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w:t>
            </w:r>
          </w:p>
          <w:p w14:paraId="26544CF2"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y_test = np.array(test_data[</w:t>
            </w:r>
            <w:r w:rsidRPr="0017068E">
              <w:rPr>
                <w:rFonts w:ascii="Courier New" w:eastAsia="Times New Roman" w:hAnsi="Courier New" w:cs="Courier New"/>
                <w:color w:val="A31515"/>
                <w:kern w:val="0"/>
                <w:sz w:val="21"/>
                <w:szCs w:val="21"/>
                <w:lang w:val="en-US" w:eastAsia="en-US"/>
                <w14:ligatures w14:val="none"/>
              </w:rPr>
              <w:t>'Close'</w:t>
            </w:r>
            <w:r w:rsidRPr="0017068E">
              <w:rPr>
                <w:rFonts w:ascii="Courier New" w:eastAsia="Times New Roman" w:hAnsi="Courier New" w:cs="Courier New"/>
                <w:color w:val="000000"/>
                <w:kern w:val="0"/>
                <w:sz w:val="21"/>
                <w:szCs w:val="21"/>
                <w:lang w:val="en-US" w:eastAsia="en-US"/>
                <w14:ligatures w14:val="none"/>
              </w:rPr>
              <w:t>])</w:t>
            </w:r>
          </w:p>
          <w:p w14:paraId="0B18B363"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y_pred = model.predict(x_test)</w:t>
            </w:r>
          </w:p>
          <w:p w14:paraId="4DA69DC7"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0BFFB9B5"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x_val= np.array(val_data.index).reshape(</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 xml:space="preserve">, </w:t>
            </w:r>
            <w:r w:rsidRPr="0017068E">
              <w:rPr>
                <w:rFonts w:ascii="Courier New" w:eastAsia="Times New Roman" w:hAnsi="Courier New" w:cs="Courier New"/>
                <w:color w:val="098156"/>
                <w:kern w:val="0"/>
                <w:sz w:val="21"/>
                <w:szCs w:val="21"/>
                <w:lang w:val="en-US" w:eastAsia="en-US"/>
                <w14:ligatures w14:val="none"/>
              </w:rPr>
              <w:t>1</w:t>
            </w:r>
            <w:r w:rsidRPr="0017068E">
              <w:rPr>
                <w:rFonts w:ascii="Courier New" w:eastAsia="Times New Roman" w:hAnsi="Courier New" w:cs="Courier New"/>
                <w:color w:val="000000"/>
                <w:kern w:val="0"/>
                <w:sz w:val="21"/>
                <w:szCs w:val="21"/>
                <w:lang w:val="en-US" w:eastAsia="en-US"/>
                <w14:ligatures w14:val="none"/>
              </w:rPr>
              <w:t>)</w:t>
            </w:r>
          </w:p>
          <w:p w14:paraId="6C840322"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y_val = np.array(val_data[</w:t>
            </w:r>
            <w:r w:rsidRPr="0017068E">
              <w:rPr>
                <w:rFonts w:ascii="Courier New" w:eastAsia="Times New Roman" w:hAnsi="Courier New" w:cs="Courier New"/>
                <w:color w:val="A31515"/>
                <w:kern w:val="0"/>
                <w:sz w:val="21"/>
                <w:szCs w:val="21"/>
                <w:lang w:val="en-US" w:eastAsia="en-US"/>
                <w14:ligatures w14:val="none"/>
              </w:rPr>
              <w:t>'Close'</w:t>
            </w:r>
            <w:r w:rsidRPr="0017068E">
              <w:rPr>
                <w:rFonts w:ascii="Courier New" w:eastAsia="Times New Roman" w:hAnsi="Courier New" w:cs="Courier New"/>
                <w:color w:val="000000"/>
                <w:kern w:val="0"/>
                <w:sz w:val="21"/>
                <w:szCs w:val="21"/>
                <w:lang w:val="en-US" w:eastAsia="en-US"/>
                <w14:ligatures w14:val="none"/>
              </w:rPr>
              <w:t>])</w:t>
            </w:r>
          </w:p>
          <w:p w14:paraId="1F7919E7" w14:textId="77777777" w:rsidR="00C30DA4" w:rsidRPr="0017068E"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17068E">
              <w:rPr>
                <w:rFonts w:ascii="Courier New" w:eastAsia="Times New Roman" w:hAnsi="Courier New" w:cs="Courier New"/>
                <w:color w:val="000000"/>
                <w:kern w:val="0"/>
                <w:sz w:val="21"/>
                <w:szCs w:val="21"/>
                <w:lang w:val="en-US" w:eastAsia="en-US"/>
                <w14:ligatures w14:val="none"/>
              </w:rPr>
              <w:t>y_pred_val =  model.predict(x_val)</w:t>
            </w:r>
          </w:p>
          <w:p w14:paraId="03E371C9" w14:textId="77777777" w:rsidR="00C30DA4" w:rsidRPr="0017068E" w:rsidRDefault="00C30DA4">
            <w:pPr>
              <w:spacing w:line="360" w:lineRule="auto"/>
              <w:jc w:val="center"/>
              <w:rPr>
                <w:rFonts w:cs="Times New Roman"/>
                <w:sz w:val="26"/>
                <w:szCs w:val="26"/>
                <w:lang w:val="vi-VN"/>
              </w:rPr>
            </w:pPr>
            <w:r>
              <w:rPr>
                <w:rFonts w:cs="Times New Roman"/>
                <w:sz w:val="26"/>
                <w:szCs w:val="26"/>
              </w:rPr>
              <w:t>Step 5: Testing</w:t>
            </w:r>
            <w:r>
              <w:rPr>
                <w:rFonts w:cs="Times New Roman"/>
                <w:sz w:val="26"/>
                <w:szCs w:val="26"/>
                <w:lang w:val="vi-VN"/>
              </w:rPr>
              <w:t xml:space="preserve"> Validation</w:t>
            </w:r>
          </w:p>
        </w:tc>
      </w:tr>
      <w:tr w:rsidR="00C30DA4" w14:paraId="1B447B43" w14:textId="77777777">
        <w:tc>
          <w:tcPr>
            <w:tcW w:w="9287" w:type="dxa"/>
          </w:tcPr>
          <w:p w14:paraId="1E22628F"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AF00DB"/>
                <w:kern w:val="0"/>
                <w:sz w:val="21"/>
                <w:szCs w:val="21"/>
                <w:lang w:val="en-US" w:eastAsia="en-US"/>
                <w14:ligatures w14:val="none"/>
              </w:rPr>
              <w:t>from</w:t>
            </w:r>
            <w:r w:rsidRPr="00091AE4">
              <w:rPr>
                <w:rFonts w:ascii="Courier New" w:eastAsia="Times New Roman" w:hAnsi="Courier New" w:cs="Courier New"/>
                <w:color w:val="000000"/>
                <w:kern w:val="0"/>
                <w:sz w:val="21"/>
                <w:szCs w:val="21"/>
                <w:lang w:val="en-US" w:eastAsia="en-US"/>
                <w14:ligatures w14:val="none"/>
              </w:rPr>
              <w:t xml:space="preserve"> sklearn.metrics </w:t>
            </w:r>
            <w:r w:rsidRPr="00091AE4">
              <w:rPr>
                <w:rFonts w:ascii="Courier New" w:eastAsia="Times New Roman" w:hAnsi="Courier New" w:cs="Courier New"/>
                <w:color w:val="AF00DB"/>
                <w:kern w:val="0"/>
                <w:sz w:val="21"/>
                <w:szCs w:val="21"/>
                <w:lang w:val="en-US" w:eastAsia="en-US"/>
                <w14:ligatures w14:val="none"/>
              </w:rPr>
              <w:t>import</w:t>
            </w:r>
            <w:r w:rsidRPr="00091AE4">
              <w:rPr>
                <w:rFonts w:ascii="Courier New" w:eastAsia="Times New Roman" w:hAnsi="Courier New" w:cs="Courier New"/>
                <w:color w:val="000000"/>
                <w:kern w:val="0"/>
                <w:sz w:val="21"/>
                <w:szCs w:val="21"/>
                <w:lang w:val="en-US" w:eastAsia="en-US"/>
                <w14:ligatures w14:val="none"/>
              </w:rPr>
              <w:t xml:space="preserve"> mean_absolute_error, mean_squared_error</w:t>
            </w:r>
          </w:p>
          <w:p w14:paraId="282BC265"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FF"/>
                <w:kern w:val="0"/>
                <w:sz w:val="21"/>
                <w:szCs w:val="21"/>
                <w:lang w:val="en-US" w:eastAsia="en-US"/>
                <w14:ligatures w14:val="none"/>
              </w:rPr>
              <w:t>def</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calculate_mape</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001080"/>
                <w:kern w:val="0"/>
                <w:sz w:val="21"/>
                <w:szCs w:val="21"/>
                <w:lang w:val="en-US" w:eastAsia="en-US"/>
                <w14:ligatures w14:val="none"/>
              </w:rPr>
              <w:t>y_true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001080"/>
                <w:kern w:val="0"/>
                <w:sz w:val="21"/>
                <w:szCs w:val="21"/>
                <w:lang w:val="en-US" w:eastAsia="en-US"/>
                <w14:ligatures w14:val="none"/>
              </w:rPr>
              <w:t>y_pred</w:t>
            </w:r>
            <w:r w:rsidRPr="00091AE4">
              <w:rPr>
                <w:rFonts w:ascii="Courier New" w:eastAsia="Times New Roman" w:hAnsi="Courier New" w:cs="Courier New"/>
                <w:color w:val="000000"/>
                <w:kern w:val="0"/>
                <w:sz w:val="21"/>
                <w:szCs w:val="21"/>
                <w:lang w:val="en-US" w:eastAsia="en-US"/>
                <w14:ligatures w14:val="none"/>
              </w:rPr>
              <w:t>):</w:t>
            </w:r>
          </w:p>
          <w:p w14:paraId="31CD6A3E"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AF00DB"/>
                <w:kern w:val="0"/>
                <w:sz w:val="21"/>
                <w:szCs w:val="21"/>
                <w:lang w:val="en-US" w:eastAsia="en-US"/>
                <w14:ligatures w14:val="none"/>
              </w:rPr>
              <w:t>return</w:t>
            </w:r>
            <w:r w:rsidRPr="00091AE4">
              <w:rPr>
                <w:rFonts w:ascii="Courier New" w:eastAsia="Times New Roman" w:hAnsi="Courier New" w:cs="Courier New"/>
                <w:color w:val="000000"/>
                <w:kern w:val="0"/>
                <w:sz w:val="21"/>
                <w:szCs w:val="21"/>
                <w:lang w:val="en-US" w:eastAsia="en-US"/>
                <w14:ligatures w14:val="none"/>
              </w:rPr>
              <w:t xml:space="preserve"> np.mean(np.</w:t>
            </w:r>
            <w:r w:rsidRPr="00091AE4">
              <w:rPr>
                <w:rFonts w:ascii="Courier New" w:eastAsia="Times New Roman" w:hAnsi="Courier New" w:cs="Courier New"/>
                <w:color w:val="795E26"/>
                <w:kern w:val="0"/>
                <w:sz w:val="21"/>
                <w:szCs w:val="21"/>
                <w:lang w:val="en-US" w:eastAsia="en-US"/>
                <w14:ligatures w14:val="none"/>
              </w:rPr>
              <w:t>abs</w:t>
            </w:r>
            <w:r w:rsidRPr="00091AE4">
              <w:rPr>
                <w:rFonts w:ascii="Courier New" w:eastAsia="Times New Roman" w:hAnsi="Courier New" w:cs="Courier New"/>
                <w:color w:val="000000"/>
                <w:kern w:val="0"/>
                <w:sz w:val="21"/>
                <w:szCs w:val="21"/>
                <w:lang w:val="en-US" w:eastAsia="en-US"/>
                <w14:ligatures w14:val="none"/>
              </w:rPr>
              <w:t xml:space="preserve">((y_true - y_pred) / y_true)) * </w:t>
            </w:r>
            <w:r w:rsidRPr="00091AE4">
              <w:rPr>
                <w:rFonts w:ascii="Courier New" w:eastAsia="Times New Roman" w:hAnsi="Courier New" w:cs="Courier New"/>
                <w:color w:val="098156"/>
                <w:kern w:val="0"/>
                <w:sz w:val="21"/>
                <w:szCs w:val="21"/>
                <w:lang w:val="en-US" w:eastAsia="en-US"/>
                <w14:ligatures w14:val="none"/>
              </w:rPr>
              <w:t>100</w:t>
            </w:r>
          </w:p>
          <w:p w14:paraId="3071A64A"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mae_test = mean_absolute_error(y_test, y_pred)</w:t>
            </w:r>
          </w:p>
          <w:p w14:paraId="13052F97"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rmse_test = np.sqrt(mean_squared_error(y_test, y_pred))</w:t>
            </w:r>
          </w:p>
          <w:p w14:paraId="48FF6B01"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mape_test = calculate_mape(y_test, y_pred)</w:t>
            </w:r>
          </w:p>
          <w:p w14:paraId="09B8D338"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mae_val = mean_absolute_error(y_val, y_pred_val)</w:t>
            </w:r>
          </w:p>
          <w:p w14:paraId="128BB442"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rmse_val = np.sqrt(mean_squared_error(y_val, y_pred_val))</w:t>
            </w:r>
          </w:p>
          <w:p w14:paraId="148F0233"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000000"/>
                <w:kern w:val="0"/>
                <w:sz w:val="21"/>
                <w:szCs w:val="21"/>
                <w:lang w:val="en-US" w:eastAsia="en-US"/>
                <w14:ligatures w14:val="none"/>
              </w:rPr>
              <w:t>mape_val = calculate_mape(y_val, y_pred_val)</w:t>
            </w:r>
          </w:p>
          <w:p w14:paraId="4D54172C"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'---------VALIDATE----------'</w:t>
            </w:r>
            <w:r w:rsidRPr="00091AE4">
              <w:rPr>
                <w:rFonts w:ascii="Courier New" w:eastAsia="Times New Roman" w:hAnsi="Courier New" w:cs="Courier New"/>
                <w:color w:val="000000"/>
                <w:kern w:val="0"/>
                <w:sz w:val="21"/>
                <w:szCs w:val="21"/>
                <w:lang w:val="en-US" w:eastAsia="en-US"/>
                <w14:ligatures w14:val="none"/>
              </w:rPr>
              <w:t>)</w:t>
            </w:r>
          </w:p>
          <w:p w14:paraId="2E09D91D"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"MAPE:"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(mape_val,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4ADAF71D"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(mae_val,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4D46FB9C"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"RMSE:"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(rmse_val,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372F74FA"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w:t>
            </w:r>
            <w:r w:rsidRPr="00091AE4">
              <w:rPr>
                <w:rFonts w:ascii="Courier New" w:eastAsia="Times New Roman" w:hAnsi="Courier New" w:cs="Courier New"/>
                <w:color w:val="000000"/>
                <w:kern w:val="0"/>
                <w:sz w:val="21"/>
                <w:szCs w:val="21"/>
                <w:lang w:val="en-US" w:eastAsia="en-US"/>
                <w14:ligatures w14:val="none"/>
              </w:rPr>
              <w:t>)</w:t>
            </w:r>
          </w:p>
          <w:p w14:paraId="32A7647A"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'---------TEST----------'</w:t>
            </w:r>
            <w:r w:rsidRPr="00091AE4">
              <w:rPr>
                <w:rFonts w:ascii="Courier New" w:eastAsia="Times New Roman" w:hAnsi="Courier New" w:cs="Courier New"/>
                <w:color w:val="000000"/>
                <w:kern w:val="0"/>
                <w:sz w:val="21"/>
                <w:szCs w:val="21"/>
                <w:lang w:val="en-US" w:eastAsia="en-US"/>
                <w14:ligatures w14:val="none"/>
              </w:rPr>
              <w:t>)</w:t>
            </w:r>
          </w:p>
          <w:p w14:paraId="5AC66500"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"MAPE:"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(mape_test,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081D9230"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"MAE:"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(mae_test,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717DDF1A"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"RMSE:"</w:t>
            </w:r>
            <w:r w:rsidRPr="00091AE4">
              <w:rPr>
                <w:rFonts w:ascii="Courier New" w:eastAsia="Times New Roman" w:hAnsi="Courier New" w:cs="Courier New"/>
                <w:color w:val="000000"/>
                <w:kern w:val="0"/>
                <w:sz w:val="21"/>
                <w:szCs w:val="21"/>
                <w:lang w:val="en-US" w:eastAsia="en-US"/>
                <w14:ligatures w14:val="none"/>
              </w:rPr>
              <w:t xml:space="preserve">, </w:t>
            </w:r>
            <w:r w:rsidRPr="00091AE4">
              <w:rPr>
                <w:rFonts w:ascii="Courier New" w:eastAsia="Times New Roman" w:hAnsi="Courier New" w:cs="Courier New"/>
                <w:color w:val="795E26"/>
                <w:kern w:val="0"/>
                <w:sz w:val="21"/>
                <w:szCs w:val="21"/>
                <w:lang w:val="en-US" w:eastAsia="en-US"/>
                <w14:ligatures w14:val="none"/>
              </w:rPr>
              <w:t>round</w:t>
            </w:r>
            <w:r w:rsidRPr="00091AE4">
              <w:rPr>
                <w:rFonts w:ascii="Courier New" w:eastAsia="Times New Roman" w:hAnsi="Courier New" w:cs="Courier New"/>
                <w:color w:val="000000"/>
                <w:kern w:val="0"/>
                <w:sz w:val="21"/>
                <w:szCs w:val="21"/>
                <w:lang w:val="en-US" w:eastAsia="en-US"/>
                <w14:ligatures w14:val="none"/>
              </w:rPr>
              <w:t xml:space="preserve">(rmse_test, </w:t>
            </w:r>
            <w:r w:rsidRPr="00091AE4">
              <w:rPr>
                <w:rFonts w:ascii="Courier New" w:eastAsia="Times New Roman" w:hAnsi="Courier New" w:cs="Courier New"/>
                <w:color w:val="098156"/>
                <w:kern w:val="0"/>
                <w:sz w:val="21"/>
                <w:szCs w:val="21"/>
                <w:lang w:val="en-US" w:eastAsia="en-US"/>
                <w14:ligatures w14:val="none"/>
              </w:rPr>
              <w:t>3</w:t>
            </w:r>
            <w:r w:rsidRPr="00091AE4">
              <w:rPr>
                <w:rFonts w:ascii="Courier New" w:eastAsia="Times New Roman" w:hAnsi="Courier New" w:cs="Courier New"/>
                <w:color w:val="000000"/>
                <w:kern w:val="0"/>
                <w:sz w:val="21"/>
                <w:szCs w:val="21"/>
                <w:lang w:val="en-US" w:eastAsia="en-US"/>
                <w14:ligatures w14:val="none"/>
              </w:rPr>
              <w:t>))</w:t>
            </w:r>
          </w:p>
          <w:p w14:paraId="04E4D3F9" w14:textId="77777777" w:rsidR="00C30DA4" w:rsidRPr="00091AE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91AE4">
              <w:rPr>
                <w:rFonts w:ascii="Courier New" w:eastAsia="Times New Roman" w:hAnsi="Courier New" w:cs="Courier New"/>
                <w:color w:val="795E26"/>
                <w:kern w:val="0"/>
                <w:sz w:val="21"/>
                <w:szCs w:val="21"/>
                <w:lang w:val="en-US" w:eastAsia="en-US"/>
                <w14:ligatures w14:val="none"/>
              </w:rPr>
              <w:t>print</w:t>
            </w:r>
            <w:r w:rsidRPr="00091AE4">
              <w:rPr>
                <w:rFonts w:ascii="Courier New" w:eastAsia="Times New Roman" w:hAnsi="Courier New" w:cs="Courier New"/>
                <w:color w:val="000000"/>
                <w:kern w:val="0"/>
                <w:sz w:val="21"/>
                <w:szCs w:val="21"/>
                <w:lang w:val="en-US" w:eastAsia="en-US"/>
                <w14:ligatures w14:val="none"/>
              </w:rPr>
              <w:t>(</w:t>
            </w:r>
            <w:r w:rsidRPr="00091AE4">
              <w:rPr>
                <w:rFonts w:ascii="Courier New" w:eastAsia="Times New Roman" w:hAnsi="Courier New" w:cs="Courier New"/>
                <w:color w:val="A31515"/>
                <w:kern w:val="0"/>
                <w:sz w:val="21"/>
                <w:szCs w:val="21"/>
                <w:lang w:val="en-US" w:eastAsia="en-US"/>
                <w14:ligatures w14:val="none"/>
              </w:rPr>
              <w:t>'-------------------'</w:t>
            </w:r>
            <w:r w:rsidRPr="00091AE4">
              <w:rPr>
                <w:rFonts w:ascii="Courier New" w:eastAsia="Times New Roman" w:hAnsi="Courier New" w:cs="Courier New"/>
                <w:color w:val="000000"/>
                <w:kern w:val="0"/>
                <w:sz w:val="21"/>
                <w:szCs w:val="21"/>
                <w:lang w:val="en-US" w:eastAsia="en-US"/>
                <w14:ligatures w14:val="none"/>
              </w:rPr>
              <w:t>)</w:t>
            </w:r>
          </w:p>
          <w:p w14:paraId="59A49DBF" w14:textId="77777777" w:rsidR="00C30DA4" w:rsidRDefault="00C30DA4">
            <w:pPr>
              <w:spacing w:line="360" w:lineRule="auto"/>
              <w:jc w:val="center"/>
              <w:rPr>
                <w:rFonts w:cs="Times New Roman"/>
                <w:sz w:val="26"/>
                <w:szCs w:val="26"/>
              </w:rPr>
            </w:pPr>
            <w:r>
              <w:rPr>
                <w:rFonts w:cs="Times New Roman"/>
                <w:sz w:val="26"/>
                <w:szCs w:val="26"/>
              </w:rPr>
              <w:t xml:space="preserve">Step 6: </w:t>
            </w:r>
            <w:r w:rsidRPr="005F7A89">
              <w:rPr>
                <w:rFonts w:cs="Times New Roman"/>
                <w:sz w:val="26"/>
                <w:szCs w:val="26"/>
              </w:rPr>
              <w:t xml:space="preserve">Evaluate </w:t>
            </w:r>
            <w:r>
              <w:rPr>
                <w:rFonts w:cs="Times New Roman"/>
                <w:sz w:val="26"/>
                <w:szCs w:val="26"/>
              </w:rPr>
              <w:t>LN</w:t>
            </w:r>
            <w:r w:rsidRPr="005F7A89">
              <w:rPr>
                <w:rFonts w:cs="Times New Roman"/>
                <w:sz w:val="26"/>
                <w:szCs w:val="26"/>
              </w:rPr>
              <w:t xml:space="preserve"> model with MAPE, MAE, RMSE</w:t>
            </w:r>
          </w:p>
        </w:tc>
      </w:tr>
      <w:tr w:rsidR="00C30DA4" w14:paraId="530912C8" w14:textId="77777777">
        <w:tc>
          <w:tcPr>
            <w:tcW w:w="9287" w:type="dxa"/>
          </w:tcPr>
          <w:p w14:paraId="2D3968C5"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plt.plot(train_data.index, train_data[</w:t>
            </w:r>
            <w:r w:rsidRPr="00C30DA4">
              <w:rPr>
                <w:rFonts w:ascii="Courier New" w:eastAsia="Times New Roman" w:hAnsi="Courier New" w:cs="Courier New"/>
                <w:color w:val="A31515"/>
                <w:kern w:val="0"/>
                <w:sz w:val="21"/>
                <w:szCs w:val="21"/>
                <w:lang w:val="en-US" w:eastAsia="en-US"/>
                <w14:ligatures w14:val="none"/>
              </w:rPr>
              <w:t>'Close'</w:t>
            </w:r>
            <w:r w:rsidRPr="00C30DA4">
              <w:rPr>
                <w:rFonts w:ascii="Courier New" w:eastAsia="Times New Roman" w:hAnsi="Courier New" w:cs="Courier New"/>
                <w:color w:val="000000"/>
                <w:kern w:val="0"/>
                <w:sz w:val="21"/>
                <w:szCs w:val="21"/>
                <w:lang w:val="en-US" w:eastAsia="en-US"/>
                <w14:ligatures w14:val="none"/>
              </w:rPr>
              <w:t>])</w:t>
            </w:r>
          </w:p>
          <w:p w14:paraId="0E752696"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plt.plot(test_data.index, test_data[</w:t>
            </w:r>
            <w:r w:rsidRPr="00C30DA4">
              <w:rPr>
                <w:rFonts w:ascii="Courier New" w:eastAsia="Times New Roman" w:hAnsi="Courier New" w:cs="Courier New"/>
                <w:color w:val="A31515"/>
                <w:kern w:val="0"/>
                <w:sz w:val="21"/>
                <w:szCs w:val="21"/>
                <w:lang w:val="en-US" w:eastAsia="en-US"/>
                <w14:ligatures w14:val="none"/>
              </w:rPr>
              <w:t>'Close'</w:t>
            </w:r>
            <w:r w:rsidRPr="00C30DA4">
              <w:rPr>
                <w:rFonts w:ascii="Courier New" w:eastAsia="Times New Roman" w:hAnsi="Courier New" w:cs="Courier New"/>
                <w:color w:val="000000"/>
                <w:kern w:val="0"/>
                <w:sz w:val="21"/>
                <w:szCs w:val="21"/>
                <w:lang w:val="en-US" w:eastAsia="en-US"/>
                <w14:ligatures w14:val="none"/>
              </w:rPr>
              <w:t>])</w:t>
            </w:r>
          </w:p>
          <w:p w14:paraId="3F55F3E0"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plt.plot(test_data.index, y_pred)</w:t>
            </w:r>
          </w:p>
          <w:p w14:paraId="5F79B8BB"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plt.plot(val_data.index, val_data[</w:t>
            </w:r>
            <w:r w:rsidRPr="00C30DA4">
              <w:rPr>
                <w:rFonts w:ascii="Courier New" w:eastAsia="Times New Roman" w:hAnsi="Courier New" w:cs="Courier New"/>
                <w:color w:val="A31515"/>
                <w:kern w:val="0"/>
                <w:sz w:val="21"/>
                <w:szCs w:val="21"/>
                <w:lang w:val="en-US" w:eastAsia="en-US"/>
                <w14:ligatures w14:val="none"/>
              </w:rPr>
              <w:t>'Close'</w:t>
            </w:r>
            <w:r w:rsidRPr="00C30DA4">
              <w:rPr>
                <w:rFonts w:ascii="Courier New" w:eastAsia="Times New Roman" w:hAnsi="Courier New" w:cs="Courier New"/>
                <w:color w:val="000000"/>
                <w:kern w:val="0"/>
                <w:sz w:val="21"/>
                <w:szCs w:val="21"/>
                <w:lang w:val="en-US" w:eastAsia="en-US"/>
                <w14:ligatures w14:val="none"/>
              </w:rPr>
              <w:t>])</w:t>
            </w:r>
          </w:p>
          <w:p w14:paraId="5BB0CE66"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plt.plot(val_data.index, y_pred_val)</w:t>
            </w:r>
          </w:p>
          <w:p w14:paraId="28EB118C"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plt.legend([</w:t>
            </w:r>
            <w:r w:rsidRPr="00C30DA4">
              <w:rPr>
                <w:rFonts w:ascii="Courier New" w:eastAsia="Times New Roman" w:hAnsi="Courier New" w:cs="Courier New"/>
                <w:color w:val="A31515"/>
                <w:kern w:val="0"/>
                <w:sz w:val="21"/>
                <w:szCs w:val="21"/>
                <w:lang w:val="en-US" w:eastAsia="en-US"/>
                <w14:ligatures w14:val="none"/>
              </w:rPr>
              <w:t>'Train'</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'Test'</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'Predictions'</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'Validate'</w:t>
            </w:r>
            <w:r w:rsidRPr="00C30DA4">
              <w:rPr>
                <w:rFonts w:ascii="Courier New" w:eastAsia="Times New Roman" w:hAnsi="Courier New" w:cs="Courier New"/>
                <w:color w:val="000000"/>
                <w:kern w:val="0"/>
                <w:sz w:val="21"/>
                <w:szCs w:val="21"/>
                <w:lang w:val="en-US" w:eastAsia="en-US"/>
                <w14:ligatures w14:val="none"/>
              </w:rPr>
              <w:t xml:space="preserve">, </w:t>
            </w:r>
            <w:r w:rsidRPr="00C30DA4">
              <w:rPr>
                <w:rFonts w:ascii="Courier New" w:eastAsia="Times New Roman" w:hAnsi="Courier New" w:cs="Courier New"/>
                <w:color w:val="A31515"/>
                <w:kern w:val="0"/>
                <w:sz w:val="21"/>
                <w:szCs w:val="21"/>
                <w:lang w:val="en-US" w:eastAsia="en-US"/>
                <w14:ligatures w14:val="none"/>
              </w:rPr>
              <w:t>'Validate Predictions'</w:t>
            </w:r>
            <w:r w:rsidRPr="00C30DA4">
              <w:rPr>
                <w:rFonts w:ascii="Courier New" w:eastAsia="Times New Roman" w:hAnsi="Courier New" w:cs="Courier New"/>
                <w:color w:val="000000"/>
                <w:kern w:val="0"/>
                <w:sz w:val="21"/>
                <w:szCs w:val="21"/>
                <w:lang w:val="en-US" w:eastAsia="en-US"/>
                <w14:ligatures w14:val="none"/>
              </w:rPr>
              <w:t>])</w:t>
            </w:r>
          </w:p>
          <w:p w14:paraId="5D0CF050" w14:textId="77777777" w:rsidR="00C30DA4" w:rsidRPr="00C30DA4" w:rsidRDefault="00C30DA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30DA4">
              <w:rPr>
                <w:rFonts w:ascii="Courier New" w:eastAsia="Times New Roman" w:hAnsi="Courier New" w:cs="Courier New"/>
                <w:color w:val="000000"/>
                <w:kern w:val="0"/>
                <w:sz w:val="21"/>
                <w:szCs w:val="21"/>
                <w:lang w:val="en-US" w:eastAsia="en-US"/>
                <w14:ligatures w14:val="none"/>
              </w:rPr>
              <w:t>plt.show()</w:t>
            </w:r>
          </w:p>
          <w:p w14:paraId="546C1FB4" w14:textId="77777777" w:rsidR="00C30DA4" w:rsidRDefault="00C30DA4">
            <w:pPr>
              <w:spacing w:line="360" w:lineRule="auto"/>
              <w:jc w:val="center"/>
              <w:rPr>
                <w:rFonts w:cs="Times New Roman"/>
                <w:sz w:val="26"/>
                <w:szCs w:val="26"/>
              </w:rPr>
            </w:pPr>
            <w:r>
              <w:rPr>
                <w:rFonts w:cs="Times New Roman"/>
                <w:sz w:val="26"/>
                <w:szCs w:val="26"/>
              </w:rPr>
              <w:t xml:space="preserve">Step 7: </w:t>
            </w:r>
            <w:r w:rsidRPr="005F7A89">
              <w:rPr>
                <w:rFonts w:cs="Times New Roman"/>
                <w:sz w:val="26"/>
                <w:szCs w:val="26"/>
              </w:rPr>
              <w:t>Plot data</w:t>
            </w:r>
          </w:p>
        </w:tc>
      </w:tr>
    </w:tbl>
    <w:p w14:paraId="1E226D0F" w14:textId="09FCD42B" w:rsidR="00C30DA4" w:rsidRPr="00C30DA4" w:rsidRDefault="00C30DA4" w:rsidP="00C30DA4">
      <w:pPr>
        <w:jc w:val="center"/>
        <w:rPr>
          <w:i/>
          <w:sz w:val="26"/>
          <w:szCs w:val="26"/>
        </w:rPr>
      </w:pPr>
      <w:r w:rsidRPr="00D95BBE">
        <w:rPr>
          <w:i/>
          <w:iCs/>
          <w:sz w:val="26"/>
          <w:szCs w:val="26"/>
          <w:lang w:val="en-US"/>
        </w:rPr>
        <w:t xml:space="preserve">Result of model </w:t>
      </w:r>
      <w:r>
        <w:rPr>
          <w:i/>
          <w:iCs/>
          <w:sz w:val="26"/>
          <w:szCs w:val="26"/>
          <w:lang w:val="en-US"/>
        </w:rPr>
        <w:t>L</w:t>
      </w:r>
      <w:r w:rsidRPr="00D95BBE">
        <w:rPr>
          <w:i/>
          <w:iCs/>
          <w:sz w:val="26"/>
          <w:szCs w:val="26"/>
          <w:lang w:val="en-US"/>
        </w:rPr>
        <w:t xml:space="preserve">N </w:t>
      </w:r>
      <w:r>
        <w:rPr>
          <w:i/>
          <w:iCs/>
          <w:sz w:val="26"/>
          <w:szCs w:val="26"/>
          <w:lang w:val="en-US"/>
        </w:rPr>
        <w:t>6</w:t>
      </w:r>
      <w:r>
        <w:rPr>
          <w:i/>
          <w:iCs/>
          <w:sz w:val="26"/>
          <w:szCs w:val="26"/>
        </w:rPr>
        <w:t>-2-2</w:t>
      </w:r>
    </w:p>
    <w:p w14:paraId="7A28412C" w14:textId="77777777" w:rsidR="00C30DA4" w:rsidRDefault="00C30DA4" w:rsidP="00C30DA4">
      <w:pPr>
        <w:rPr>
          <w:i/>
          <w:iCs/>
          <w:sz w:val="26"/>
          <w:szCs w:val="26"/>
          <w:lang w:val="en-US"/>
        </w:rPr>
      </w:pPr>
      <w:r>
        <w:rPr>
          <w:i/>
          <w:iCs/>
          <w:sz w:val="26"/>
          <w:szCs w:val="26"/>
          <w:lang w:val="en-US"/>
        </w:rPr>
        <w:t xml:space="preserve">Visualise data: </w:t>
      </w:r>
    </w:p>
    <w:tbl>
      <w:tblPr>
        <w:tblStyle w:val="TableGrid"/>
        <w:tblW w:w="0" w:type="auto"/>
        <w:tblLook w:val="04A0" w:firstRow="1" w:lastRow="0" w:firstColumn="1" w:lastColumn="0" w:noHBand="0" w:noVBand="1"/>
      </w:tblPr>
      <w:tblGrid>
        <w:gridCol w:w="9287"/>
      </w:tblGrid>
      <w:tr w:rsidR="00C30DA4" w14:paraId="39252DD9" w14:textId="77777777">
        <w:tc>
          <w:tcPr>
            <w:tcW w:w="9287" w:type="dxa"/>
          </w:tcPr>
          <w:p w14:paraId="75592D2B" w14:textId="1ADCEBE0" w:rsidR="00C30DA4" w:rsidRDefault="00D65851">
            <w:pPr>
              <w:jc w:val="center"/>
              <w:rPr>
                <w:i/>
                <w:iCs/>
                <w:sz w:val="26"/>
                <w:szCs w:val="26"/>
                <w:lang w:val="en-US"/>
              </w:rPr>
            </w:pPr>
            <w:r>
              <w:rPr>
                <w:i/>
                <w:iCs/>
                <w:noProof/>
                <w:sz w:val="26"/>
                <w:szCs w:val="26"/>
              </w:rPr>
              <w:lastRenderedPageBreak/>
              <w:drawing>
                <wp:inline distT="0" distB="0" distL="0" distR="0" wp14:anchorId="129CE52A" wp14:editId="279BB0DE">
                  <wp:extent cx="5080000" cy="3776345"/>
                  <wp:effectExtent l="0" t="0" r="0" b="0"/>
                  <wp:docPr id="1332566023" name="Picture 133256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0000" cy="3776345"/>
                          </a:xfrm>
                          <a:prstGeom prst="rect">
                            <a:avLst/>
                          </a:prstGeom>
                          <a:noFill/>
                          <a:ln>
                            <a:noFill/>
                          </a:ln>
                        </pic:spPr>
                      </pic:pic>
                    </a:graphicData>
                  </a:graphic>
                </wp:inline>
              </w:drawing>
            </w:r>
          </w:p>
          <w:p w14:paraId="7926B1F2" w14:textId="71A72DB2" w:rsidR="00C30DA4" w:rsidRDefault="00C30DA4">
            <w:pPr>
              <w:jc w:val="center"/>
              <w:rPr>
                <w:i/>
                <w:iCs/>
                <w:sz w:val="26"/>
                <w:szCs w:val="26"/>
                <w:lang w:val="en-US"/>
              </w:rPr>
            </w:pPr>
            <w:r>
              <w:rPr>
                <w:i/>
                <w:iCs/>
                <w:sz w:val="26"/>
                <w:szCs w:val="26"/>
                <w:lang w:val="en-US"/>
              </w:rPr>
              <w:t xml:space="preserve">Result of model </w:t>
            </w:r>
            <w:r w:rsidR="003B421E">
              <w:rPr>
                <w:i/>
                <w:iCs/>
                <w:sz w:val="26"/>
                <w:szCs w:val="26"/>
                <w:lang w:val="en-US"/>
              </w:rPr>
              <w:t>L</w:t>
            </w:r>
            <w:r>
              <w:rPr>
                <w:i/>
                <w:iCs/>
                <w:sz w:val="26"/>
                <w:szCs w:val="26"/>
                <w:lang w:val="en-US"/>
              </w:rPr>
              <w:t>N on 7-2-1</w:t>
            </w:r>
          </w:p>
          <w:p w14:paraId="5C857D55" w14:textId="32E1CFD7" w:rsidR="00C30DA4" w:rsidRDefault="00D65851">
            <w:pPr>
              <w:jc w:val="center"/>
              <w:rPr>
                <w:i/>
                <w:iCs/>
                <w:sz w:val="26"/>
                <w:szCs w:val="26"/>
                <w:lang w:val="en-US"/>
              </w:rPr>
            </w:pPr>
            <w:r>
              <w:rPr>
                <w:i/>
                <w:iCs/>
                <w:noProof/>
                <w:sz w:val="26"/>
                <w:szCs w:val="26"/>
              </w:rPr>
              <w:drawing>
                <wp:inline distT="0" distB="0" distL="0" distR="0" wp14:anchorId="685110F9" wp14:editId="6E439CC3">
                  <wp:extent cx="5080000" cy="3776345"/>
                  <wp:effectExtent l="0" t="0" r="0" b="0"/>
                  <wp:docPr id="1675419326" name="Picture 167541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0000" cy="3776345"/>
                          </a:xfrm>
                          <a:prstGeom prst="rect">
                            <a:avLst/>
                          </a:prstGeom>
                          <a:noFill/>
                          <a:ln>
                            <a:noFill/>
                          </a:ln>
                        </pic:spPr>
                      </pic:pic>
                    </a:graphicData>
                  </a:graphic>
                </wp:inline>
              </w:drawing>
            </w:r>
          </w:p>
          <w:p w14:paraId="08261FCA" w14:textId="3C3E7E16" w:rsidR="00C30DA4" w:rsidRDefault="00C30DA4">
            <w:pPr>
              <w:jc w:val="center"/>
              <w:rPr>
                <w:i/>
                <w:iCs/>
                <w:sz w:val="26"/>
                <w:szCs w:val="26"/>
                <w:lang w:val="en-US"/>
              </w:rPr>
            </w:pPr>
            <w:r>
              <w:rPr>
                <w:i/>
                <w:iCs/>
                <w:sz w:val="26"/>
                <w:szCs w:val="26"/>
                <w:lang w:val="en-US"/>
              </w:rPr>
              <w:t xml:space="preserve">Result of model </w:t>
            </w:r>
            <w:r w:rsidR="003B421E">
              <w:rPr>
                <w:i/>
                <w:iCs/>
                <w:sz w:val="26"/>
                <w:szCs w:val="26"/>
                <w:lang w:val="en-US"/>
              </w:rPr>
              <w:t>L</w:t>
            </w:r>
            <w:r>
              <w:rPr>
                <w:i/>
                <w:iCs/>
                <w:sz w:val="26"/>
                <w:szCs w:val="26"/>
                <w:lang w:val="en-US"/>
              </w:rPr>
              <w:t>N on 5-3-2</w:t>
            </w:r>
          </w:p>
          <w:p w14:paraId="399E502A" w14:textId="37025975" w:rsidR="00C30DA4" w:rsidRDefault="00F8296B">
            <w:pPr>
              <w:jc w:val="center"/>
              <w:rPr>
                <w:i/>
                <w:iCs/>
                <w:sz w:val="26"/>
                <w:szCs w:val="26"/>
                <w:lang w:val="en-US"/>
              </w:rPr>
            </w:pPr>
            <w:r>
              <w:rPr>
                <w:i/>
                <w:iCs/>
                <w:noProof/>
                <w:sz w:val="26"/>
                <w:szCs w:val="26"/>
              </w:rPr>
              <w:lastRenderedPageBreak/>
              <w:drawing>
                <wp:inline distT="0" distB="0" distL="0" distR="0" wp14:anchorId="741DBF98" wp14:editId="4D364BAF">
                  <wp:extent cx="5080000" cy="3776345"/>
                  <wp:effectExtent l="0" t="0" r="0" b="0"/>
                  <wp:docPr id="970343920" name="Picture 97034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0000" cy="3776345"/>
                          </a:xfrm>
                          <a:prstGeom prst="rect">
                            <a:avLst/>
                          </a:prstGeom>
                          <a:noFill/>
                          <a:ln>
                            <a:noFill/>
                          </a:ln>
                        </pic:spPr>
                      </pic:pic>
                    </a:graphicData>
                  </a:graphic>
                </wp:inline>
              </w:drawing>
            </w:r>
          </w:p>
          <w:p w14:paraId="0976358D" w14:textId="382277FA" w:rsidR="00C30DA4" w:rsidRDefault="00C30DA4">
            <w:pPr>
              <w:jc w:val="center"/>
              <w:rPr>
                <w:i/>
                <w:iCs/>
                <w:sz w:val="26"/>
                <w:szCs w:val="26"/>
                <w:lang w:val="en-US"/>
              </w:rPr>
            </w:pPr>
            <w:r>
              <w:rPr>
                <w:i/>
                <w:iCs/>
                <w:sz w:val="26"/>
                <w:szCs w:val="26"/>
                <w:lang w:val="en-US"/>
              </w:rPr>
              <w:t xml:space="preserve">Result of model </w:t>
            </w:r>
            <w:r w:rsidR="003B421E">
              <w:rPr>
                <w:i/>
                <w:iCs/>
                <w:sz w:val="26"/>
                <w:szCs w:val="26"/>
                <w:lang w:val="en-US"/>
              </w:rPr>
              <w:t>L</w:t>
            </w:r>
            <w:r>
              <w:rPr>
                <w:i/>
                <w:iCs/>
                <w:sz w:val="26"/>
                <w:szCs w:val="26"/>
                <w:lang w:val="en-US"/>
              </w:rPr>
              <w:t>N on 6-2-2</w:t>
            </w:r>
          </w:p>
          <w:p w14:paraId="16F110FB" w14:textId="77777777" w:rsidR="00C30DA4" w:rsidRPr="0077253D" w:rsidRDefault="00C30DA4">
            <w:pPr>
              <w:jc w:val="center"/>
              <w:rPr>
                <w:i/>
                <w:iCs/>
                <w:sz w:val="26"/>
                <w:szCs w:val="26"/>
                <w:lang w:val="en-US"/>
              </w:rPr>
            </w:pPr>
            <w:r>
              <w:rPr>
                <w:i/>
                <w:iCs/>
                <w:sz w:val="26"/>
                <w:szCs w:val="26"/>
                <w:lang w:val="en-US"/>
              </w:rPr>
              <w:t>TRX</w:t>
            </w:r>
          </w:p>
        </w:tc>
      </w:tr>
      <w:tr w:rsidR="00C30DA4" w14:paraId="4394C300" w14:textId="77777777">
        <w:tc>
          <w:tcPr>
            <w:tcW w:w="9287" w:type="dxa"/>
          </w:tcPr>
          <w:p w14:paraId="625CAE4E" w14:textId="737FFB13" w:rsidR="00C30DA4" w:rsidRDefault="00F8296B">
            <w:pPr>
              <w:jc w:val="center"/>
              <w:rPr>
                <w:i/>
                <w:iCs/>
                <w:sz w:val="26"/>
                <w:szCs w:val="26"/>
                <w:lang w:val="en-US"/>
              </w:rPr>
            </w:pPr>
            <w:r>
              <w:rPr>
                <w:i/>
                <w:iCs/>
                <w:noProof/>
                <w:sz w:val="26"/>
                <w:szCs w:val="26"/>
              </w:rPr>
              <w:lastRenderedPageBreak/>
              <w:drawing>
                <wp:inline distT="0" distB="0" distL="0" distR="0" wp14:anchorId="45229699" wp14:editId="43DF95BB">
                  <wp:extent cx="5003800" cy="3776345"/>
                  <wp:effectExtent l="0" t="0" r="0" b="0"/>
                  <wp:docPr id="515197387" name="Picture 5151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3800" cy="3776345"/>
                          </a:xfrm>
                          <a:prstGeom prst="rect">
                            <a:avLst/>
                          </a:prstGeom>
                          <a:noFill/>
                          <a:ln>
                            <a:noFill/>
                          </a:ln>
                        </pic:spPr>
                      </pic:pic>
                    </a:graphicData>
                  </a:graphic>
                </wp:inline>
              </w:drawing>
            </w:r>
          </w:p>
          <w:p w14:paraId="1897C353" w14:textId="63445142" w:rsidR="00C30DA4" w:rsidRDefault="00C30DA4">
            <w:pPr>
              <w:jc w:val="center"/>
              <w:rPr>
                <w:i/>
                <w:iCs/>
                <w:sz w:val="26"/>
                <w:szCs w:val="26"/>
                <w:lang w:val="en-US"/>
              </w:rPr>
            </w:pPr>
            <w:r>
              <w:rPr>
                <w:i/>
                <w:iCs/>
                <w:sz w:val="26"/>
                <w:szCs w:val="26"/>
                <w:lang w:val="en-US"/>
              </w:rPr>
              <w:t xml:space="preserve">Result of model </w:t>
            </w:r>
            <w:r w:rsidR="003B421E">
              <w:rPr>
                <w:i/>
                <w:iCs/>
                <w:sz w:val="26"/>
                <w:szCs w:val="26"/>
                <w:lang w:val="en-US"/>
              </w:rPr>
              <w:t>L</w:t>
            </w:r>
            <w:r>
              <w:rPr>
                <w:i/>
                <w:iCs/>
                <w:sz w:val="26"/>
                <w:szCs w:val="26"/>
                <w:lang w:val="en-US"/>
              </w:rPr>
              <w:t>N on 7-2-1</w:t>
            </w:r>
          </w:p>
          <w:p w14:paraId="112D0A97" w14:textId="51D56867" w:rsidR="00C30DA4" w:rsidRDefault="00F8296B">
            <w:pPr>
              <w:jc w:val="center"/>
              <w:rPr>
                <w:i/>
                <w:iCs/>
                <w:sz w:val="26"/>
                <w:szCs w:val="26"/>
                <w:lang w:val="en-US"/>
              </w:rPr>
            </w:pPr>
            <w:r>
              <w:rPr>
                <w:i/>
                <w:iCs/>
                <w:noProof/>
                <w:sz w:val="26"/>
                <w:szCs w:val="26"/>
              </w:rPr>
              <w:lastRenderedPageBreak/>
              <w:drawing>
                <wp:inline distT="0" distB="0" distL="0" distR="0" wp14:anchorId="507E17D0" wp14:editId="68990804">
                  <wp:extent cx="5003800" cy="3776345"/>
                  <wp:effectExtent l="0" t="0" r="0" b="0"/>
                  <wp:docPr id="1918481954" name="Picture 191848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3800" cy="3776345"/>
                          </a:xfrm>
                          <a:prstGeom prst="rect">
                            <a:avLst/>
                          </a:prstGeom>
                          <a:noFill/>
                          <a:ln>
                            <a:noFill/>
                          </a:ln>
                        </pic:spPr>
                      </pic:pic>
                    </a:graphicData>
                  </a:graphic>
                </wp:inline>
              </w:drawing>
            </w:r>
          </w:p>
          <w:p w14:paraId="07FC089E" w14:textId="6C2C72C8" w:rsidR="00C30DA4" w:rsidRDefault="00C30DA4">
            <w:pPr>
              <w:jc w:val="center"/>
              <w:rPr>
                <w:i/>
                <w:iCs/>
                <w:sz w:val="26"/>
                <w:szCs w:val="26"/>
                <w:lang w:val="en-US"/>
              </w:rPr>
            </w:pPr>
            <w:r>
              <w:rPr>
                <w:i/>
                <w:iCs/>
                <w:sz w:val="26"/>
                <w:szCs w:val="26"/>
                <w:lang w:val="en-US"/>
              </w:rPr>
              <w:t xml:space="preserve">Result of model </w:t>
            </w:r>
            <w:r w:rsidR="003B421E">
              <w:rPr>
                <w:i/>
                <w:iCs/>
                <w:sz w:val="26"/>
                <w:szCs w:val="26"/>
                <w:lang w:val="en-US"/>
              </w:rPr>
              <w:t>L</w:t>
            </w:r>
            <w:r>
              <w:rPr>
                <w:i/>
                <w:iCs/>
                <w:sz w:val="26"/>
                <w:szCs w:val="26"/>
                <w:lang w:val="en-US"/>
              </w:rPr>
              <w:t>N on 5-3-2</w:t>
            </w:r>
          </w:p>
          <w:p w14:paraId="6AE34CFE" w14:textId="3130DA05" w:rsidR="00C30DA4" w:rsidRDefault="001F4B9A">
            <w:pPr>
              <w:jc w:val="center"/>
              <w:rPr>
                <w:i/>
                <w:iCs/>
                <w:sz w:val="26"/>
                <w:szCs w:val="26"/>
                <w:lang w:val="en-US"/>
              </w:rPr>
            </w:pPr>
            <w:r>
              <w:rPr>
                <w:i/>
                <w:iCs/>
                <w:noProof/>
                <w:sz w:val="26"/>
                <w:szCs w:val="26"/>
              </w:rPr>
              <w:drawing>
                <wp:inline distT="0" distB="0" distL="0" distR="0" wp14:anchorId="0167FB7C" wp14:editId="13835A6E">
                  <wp:extent cx="5003800" cy="3776345"/>
                  <wp:effectExtent l="0" t="0" r="0" b="0"/>
                  <wp:docPr id="875865654" name="Picture 87586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03800" cy="3776345"/>
                          </a:xfrm>
                          <a:prstGeom prst="rect">
                            <a:avLst/>
                          </a:prstGeom>
                          <a:noFill/>
                          <a:ln>
                            <a:noFill/>
                          </a:ln>
                        </pic:spPr>
                      </pic:pic>
                    </a:graphicData>
                  </a:graphic>
                </wp:inline>
              </w:drawing>
            </w:r>
          </w:p>
          <w:p w14:paraId="2D0DA3EF" w14:textId="6007066D" w:rsidR="00C30DA4" w:rsidRDefault="00C30DA4">
            <w:pPr>
              <w:jc w:val="center"/>
              <w:rPr>
                <w:i/>
                <w:iCs/>
                <w:sz w:val="26"/>
                <w:szCs w:val="26"/>
                <w:lang w:val="en-US"/>
              </w:rPr>
            </w:pPr>
            <w:r>
              <w:rPr>
                <w:i/>
                <w:iCs/>
                <w:sz w:val="26"/>
                <w:szCs w:val="26"/>
                <w:lang w:val="en-US"/>
              </w:rPr>
              <w:t xml:space="preserve">Result of model </w:t>
            </w:r>
            <w:r w:rsidR="003B421E">
              <w:rPr>
                <w:i/>
                <w:iCs/>
                <w:sz w:val="26"/>
                <w:szCs w:val="26"/>
                <w:lang w:val="en-US"/>
              </w:rPr>
              <w:t>L</w:t>
            </w:r>
            <w:r>
              <w:rPr>
                <w:i/>
                <w:iCs/>
                <w:sz w:val="26"/>
                <w:szCs w:val="26"/>
                <w:lang w:val="en-US"/>
              </w:rPr>
              <w:t>N on 6-2-2</w:t>
            </w:r>
          </w:p>
          <w:p w14:paraId="7F56E4CF" w14:textId="77777777" w:rsidR="00C30DA4" w:rsidRDefault="00C30DA4">
            <w:pPr>
              <w:jc w:val="center"/>
              <w:rPr>
                <w:i/>
                <w:iCs/>
                <w:sz w:val="26"/>
                <w:szCs w:val="26"/>
                <w:lang w:val="en-US"/>
              </w:rPr>
            </w:pPr>
            <w:r>
              <w:rPr>
                <w:i/>
                <w:iCs/>
                <w:sz w:val="26"/>
                <w:szCs w:val="26"/>
                <w:lang w:val="en-US"/>
              </w:rPr>
              <w:t>DOGE</w:t>
            </w:r>
          </w:p>
        </w:tc>
      </w:tr>
      <w:tr w:rsidR="00C30DA4" w14:paraId="0DAB6AB2" w14:textId="77777777">
        <w:tc>
          <w:tcPr>
            <w:tcW w:w="9287" w:type="dxa"/>
          </w:tcPr>
          <w:p w14:paraId="3D099CC2" w14:textId="79172B6B" w:rsidR="00C30DA4" w:rsidRDefault="001F4B9A">
            <w:pPr>
              <w:jc w:val="center"/>
              <w:rPr>
                <w:i/>
                <w:iCs/>
                <w:sz w:val="26"/>
                <w:szCs w:val="26"/>
                <w:lang w:val="en-US"/>
              </w:rPr>
            </w:pPr>
            <w:r>
              <w:rPr>
                <w:i/>
                <w:iCs/>
                <w:noProof/>
                <w:sz w:val="26"/>
                <w:szCs w:val="26"/>
              </w:rPr>
              <w:lastRenderedPageBreak/>
              <w:drawing>
                <wp:inline distT="0" distB="0" distL="0" distR="0" wp14:anchorId="21F3E1D8" wp14:editId="54C08766">
                  <wp:extent cx="5003800" cy="3776345"/>
                  <wp:effectExtent l="0" t="0" r="0" b="0"/>
                  <wp:docPr id="308607311" name="Picture 3086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3800" cy="3776345"/>
                          </a:xfrm>
                          <a:prstGeom prst="rect">
                            <a:avLst/>
                          </a:prstGeom>
                          <a:noFill/>
                          <a:ln>
                            <a:noFill/>
                          </a:ln>
                        </pic:spPr>
                      </pic:pic>
                    </a:graphicData>
                  </a:graphic>
                </wp:inline>
              </w:drawing>
            </w:r>
          </w:p>
          <w:p w14:paraId="34CF9C70" w14:textId="7FA0ADA0" w:rsidR="00C30DA4" w:rsidRDefault="00C30DA4">
            <w:pPr>
              <w:jc w:val="center"/>
              <w:rPr>
                <w:i/>
                <w:iCs/>
                <w:sz w:val="26"/>
                <w:szCs w:val="26"/>
                <w:lang w:val="en-US"/>
              </w:rPr>
            </w:pPr>
            <w:r>
              <w:rPr>
                <w:i/>
                <w:iCs/>
                <w:sz w:val="26"/>
                <w:szCs w:val="26"/>
                <w:lang w:val="en-US"/>
              </w:rPr>
              <w:t xml:space="preserve">Result of model </w:t>
            </w:r>
            <w:r w:rsidR="003B421E">
              <w:rPr>
                <w:i/>
                <w:iCs/>
                <w:sz w:val="26"/>
                <w:szCs w:val="26"/>
                <w:lang w:val="en-US"/>
              </w:rPr>
              <w:t>L</w:t>
            </w:r>
            <w:r>
              <w:rPr>
                <w:i/>
                <w:iCs/>
                <w:sz w:val="26"/>
                <w:szCs w:val="26"/>
                <w:lang w:val="en-US"/>
              </w:rPr>
              <w:t>N on 7-2-1</w:t>
            </w:r>
          </w:p>
          <w:p w14:paraId="1BB145FD" w14:textId="01317F48" w:rsidR="00C30DA4" w:rsidRDefault="001F4B9A">
            <w:pPr>
              <w:jc w:val="center"/>
              <w:rPr>
                <w:i/>
                <w:iCs/>
                <w:sz w:val="26"/>
                <w:szCs w:val="26"/>
                <w:lang w:val="en-US"/>
              </w:rPr>
            </w:pPr>
            <w:r>
              <w:rPr>
                <w:i/>
                <w:iCs/>
                <w:noProof/>
                <w:sz w:val="26"/>
                <w:szCs w:val="26"/>
              </w:rPr>
              <w:drawing>
                <wp:inline distT="0" distB="0" distL="0" distR="0" wp14:anchorId="077D23DD" wp14:editId="34BAE6B5">
                  <wp:extent cx="5113655" cy="3776345"/>
                  <wp:effectExtent l="0" t="0" r="0" b="0"/>
                  <wp:docPr id="1681431289" name="Picture 168143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3655" cy="3776345"/>
                          </a:xfrm>
                          <a:prstGeom prst="rect">
                            <a:avLst/>
                          </a:prstGeom>
                          <a:noFill/>
                          <a:ln>
                            <a:noFill/>
                          </a:ln>
                        </pic:spPr>
                      </pic:pic>
                    </a:graphicData>
                  </a:graphic>
                </wp:inline>
              </w:drawing>
            </w:r>
          </w:p>
          <w:p w14:paraId="7AD6B174" w14:textId="56ACEE6B" w:rsidR="00C30DA4" w:rsidRDefault="00C30DA4">
            <w:pPr>
              <w:jc w:val="center"/>
              <w:rPr>
                <w:i/>
                <w:iCs/>
                <w:sz w:val="26"/>
                <w:szCs w:val="26"/>
                <w:lang w:val="en-US"/>
              </w:rPr>
            </w:pPr>
            <w:r>
              <w:rPr>
                <w:i/>
                <w:iCs/>
                <w:sz w:val="26"/>
                <w:szCs w:val="26"/>
                <w:lang w:val="en-US"/>
              </w:rPr>
              <w:t xml:space="preserve">Result of model </w:t>
            </w:r>
            <w:r w:rsidR="003B421E">
              <w:rPr>
                <w:i/>
                <w:iCs/>
                <w:sz w:val="26"/>
                <w:szCs w:val="26"/>
                <w:lang w:val="en-US"/>
              </w:rPr>
              <w:t>L</w:t>
            </w:r>
            <w:r>
              <w:rPr>
                <w:i/>
                <w:iCs/>
                <w:sz w:val="26"/>
                <w:szCs w:val="26"/>
                <w:lang w:val="en-US"/>
              </w:rPr>
              <w:t>N on 5-3-2</w:t>
            </w:r>
          </w:p>
          <w:p w14:paraId="1962B856" w14:textId="71367CC7" w:rsidR="00C30DA4" w:rsidRDefault="00BC6B3B">
            <w:pPr>
              <w:jc w:val="center"/>
              <w:rPr>
                <w:i/>
                <w:iCs/>
                <w:sz w:val="26"/>
                <w:szCs w:val="26"/>
                <w:lang w:val="en-US"/>
              </w:rPr>
            </w:pPr>
            <w:r>
              <w:rPr>
                <w:i/>
                <w:iCs/>
                <w:noProof/>
                <w:sz w:val="26"/>
                <w:szCs w:val="26"/>
              </w:rPr>
              <w:lastRenderedPageBreak/>
              <w:drawing>
                <wp:inline distT="0" distB="0" distL="0" distR="0" wp14:anchorId="23610222" wp14:editId="3DCCB487">
                  <wp:extent cx="5003800" cy="3776345"/>
                  <wp:effectExtent l="0" t="0" r="0" b="0"/>
                  <wp:docPr id="415198907" name="Picture 41519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03800" cy="3776345"/>
                          </a:xfrm>
                          <a:prstGeom prst="rect">
                            <a:avLst/>
                          </a:prstGeom>
                          <a:noFill/>
                          <a:ln>
                            <a:noFill/>
                          </a:ln>
                        </pic:spPr>
                      </pic:pic>
                    </a:graphicData>
                  </a:graphic>
                </wp:inline>
              </w:drawing>
            </w:r>
          </w:p>
          <w:p w14:paraId="7B468531" w14:textId="637A4840" w:rsidR="00C30DA4" w:rsidRDefault="00C30DA4">
            <w:pPr>
              <w:jc w:val="center"/>
              <w:rPr>
                <w:i/>
                <w:iCs/>
                <w:sz w:val="26"/>
                <w:szCs w:val="26"/>
                <w:lang w:val="en-US"/>
              </w:rPr>
            </w:pPr>
            <w:r>
              <w:rPr>
                <w:i/>
                <w:iCs/>
                <w:sz w:val="26"/>
                <w:szCs w:val="26"/>
                <w:lang w:val="en-US"/>
              </w:rPr>
              <w:t xml:space="preserve">Result of model </w:t>
            </w:r>
            <w:r w:rsidR="003B421E">
              <w:rPr>
                <w:i/>
                <w:iCs/>
                <w:sz w:val="26"/>
                <w:szCs w:val="26"/>
                <w:lang w:val="en-US"/>
              </w:rPr>
              <w:t>L</w:t>
            </w:r>
            <w:r>
              <w:rPr>
                <w:i/>
                <w:iCs/>
                <w:sz w:val="26"/>
                <w:szCs w:val="26"/>
                <w:lang w:val="en-US"/>
              </w:rPr>
              <w:t>N on 6-2-2</w:t>
            </w:r>
          </w:p>
          <w:p w14:paraId="5B70B3B7" w14:textId="77777777" w:rsidR="00C30DA4" w:rsidRDefault="00C30DA4">
            <w:pPr>
              <w:jc w:val="center"/>
              <w:rPr>
                <w:i/>
                <w:iCs/>
                <w:sz w:val="26"/>
                <w:szCs w:val="26"/>
                <w:lang w:val="en-US"/>
              </w:rPr>
            </w:pPr>
            <w:r>
              <w:rPr>
                <w:i/>
                <w:iCs/>
                <w:sz w:val="26"/>
                <w:szCs w:val="26"/>
                <w:lang w:val="en-US"/>
              </w:rPr>
              <w:t>XLM</w:t>
            </w:r>
          </w:p>
        </w:tc>
      </w:tr>
    </w:tbl>
    <w:p w14:paraId="6E4AA4B4" w14:textId="77777777" w:rsidR="00E91A57" w:rsidRPr="00C801EA" w:rsidRDefault="00E91A57" w:rsidP="00E91A57">
      <w:pPr>
        <w:rPr>
          <w:sz w:val="26"/>
          <w:szCs w:val="26"/>
        </w:rPr>
      </w:pPr>
    </w:p>
    <w:p w14:paraId="28F92B07" w14:textId="5539A589" w:rsidR="007E3777" w:rsidRDefault="00195D4E" w:rsidP="00211704">
      <w:pPr>
        <w:pStyle w:val="Heading2"/>
        <w:numPr>
          <w:ilvl w:val="0"/>
          <w:numId w:val="13"/>
        </w:numPr>
        <w:rPr>
          <w:lang w:val="en-US"/>
        </w:rPr>
      </w:pPr>
      <w:bookmarkStart w:id="33" w:name="_Toc138234025"/>
      <w:r>
        <w:rPr>
          <w:lang w:val="en-US"/>
        </w:rPr>
        <w:t>HYBRID M</w:t>
      </w:r>
      <w:r w:rsidR="00E5761D">
        <w:rPr>
          <w:lang w:val="en-US"/>
        </w:rPr>
        <w:t>ODEL</w:t>
      </w:r>
      <w:bookmarkEnd w:id="33"/>
    </w:p>
    <w:p w14:paraId="60DB2283" w14:textId="77777777" w:rsidR="00B823FC" w:rsidRPr="00C801EA" w:rsidRDefault="00B823FC" w:rsidP="00B823FC">
      <w:pPr>
        <w:rPr>
          <w:sz w:val="26"/>
          <w:szCs w:val="26"/>
          <w:lang w:val="en-US"/>
        </w:rPr>
      </w:pPr>
    </w:p>
    <w:p w14:paraId="51C7EB88" w14:textId="5FE44F3D" w:rsidR="00B823FC" w:rsidRPr="00C801EA" w:rsidRDefault="00B823FC" w:rsidP="00B823FC">
      <w:pPr>
        <w:pStyle w:val="Heading3"/>
        <w:numPr>
          <w:ilvl w:val="0"/>
          <w:numId w:val="15"/>
        </w:numPr>
        <w:ind w:left="1134" w:hanging="425"/>
        <w:rPr>
          <w:sz w:val="26"/>
          <w:szCs w:val="26"/>
          <w:lang w:val="en-US"/>
        </w:rPr>
      </w:pPr>
      <w:bookmarkStart w:id="34" w:name="_Toc138234026"/>
      <w:r w:rsidRPr="00C801EA">
        <w:rPr>
          <w:sz w:val="26"/>
          <w:szCs w:val="26"/>
          <w:lang w:val="en-US"/>
        </w:rPr>
        <w:t xml:space="preserve">Hybrid model based on TIME SERIES ANOMALY DETECTION with </w:t>
      </w:r>
      <w:r w:rsidR="000A2CD0" w:rsidRPr="00C801EA">
        <w:rPr>
          <w:sz w:val="26"/>
          <w:szCs w:val="26"/>
          <w:lang w:val="en-US"/>
        </w:rPr>
        <w:t>ARIMA</w:t>
      </w:r>
      <w:bookmarkEnd w:id="34"/>
    </w:p>
    <w:p w14:paraId="0FCEE6BA" w14:textId="0709BBD5" w:rsidR="006162A9" w:rsidRPr="00C801EA" w:rsidRDefault="00EA0872" w:rsidP="006162A9">
      <w:pPr>
        <w:rPr>
          <w:sz w:val="26"/>
          <w:szCs w:val="26"/>
          <w:lang w:val="en-US"/>
        </w:rPr>
      </w:pPr>
      <w:r w:rsidRPr="00C801EA">
        <w:rPr>
          <w:sz w:val="26"/>
          <w:szCs w:val="26"/>
          <w:lang w:val="en-US"/>
        </w:rPr>
        <w:t>e</w:t>
      </w:r>
      <w:r w:rsidR="006162A9" w:rsidRPr="00C801EA">
        <w:rPr>
          <w:sz w:val="26"/>
          <w:szCs w:val="26"/>
        </w:rPr>
        <w:t xml:space="preserve"> </w:t>
      </w:r>
      <w:r w:rsidR="006162A9" w:rsidRPr="00C801EA">
        <w:rPr>
          <w:sz w:val="26"/>
          <w:szCs w:val="26"/>
          <w:lang w:val="en-US"/>
        </w:rPr>
        <w:t>Detecting outliers, or anomaly detection, is a method to identify patterns in a dataset that do not match the expected patterns and significantly differ from them. There are various methods such as isolation-based methods, model-based methods, density-based methods, and distance-based methods. Among them, Isolation Forest (IF) is an efficient technique that uses a machine learning algorithm based on a binary tree structure with random sampling, providing a set of trees from training and testing datasets.</w:t>
      </w:r>
    </w:p>
    <w:p w14:paraId="5292E6D2" w14:textId="77777777" w:rsidR="00FC7B17" w:rsidRPr="00C801EA" w:rsidRDefault="00645840" w:rsidP="00FC7B17">
      <w:pPr>
        <w:keepNext/>
        <w:ind w:left="360"/>
        <w:rPr>
          <w:sz w:val="26"/>
          <w:szCs w:val="26"/>
        </w:rPr>
      </w:pPr>
      <w:r w:rsidRPr="00C801EA">
        <w:rPr>
          <w:sz w:val="26"/>
          <w:szCs w:val="26"/>
        </w:rPr>
        <w:lastRenderedPageBreak/>
        <w:drawing>
          <wp:inline distT="0" distB="0" distL="0" distR="0" wp14:anchorId="6DCBD164" wp14:editId="3F2CDF6A">
            <wp:extent cx="5761990" cy="3435985"/>
            <wp:effectExtent l="0" t="0" r="0" b="0"/>
            <wp:docPr id="1824182424" name="Picture 1824182424" descr="Detecting and preventing abuse on LinkedIn using isolation for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ecting and preventing abuse on LinkedIn using isolation forest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1990" cy="3435985"/>
                    </a:xfrm>
                    <a:prstGeom prst="rect">
                      <a:avLst/>
                    </a:prstGeom>
                    <a:noFill/>
                    <a:ln>
                      <a:noFill/>
                    </a:ln>
                  </pic:spPr>
                </pic:pic>
              </a:graphicData>
            </a:graphic>
          </wp:inline>
        </w:drawing>
      </w:r>
    </w:p>
    <w:p w14:paraId="07530C1A" w14:textId="2B9178FC" w:rsidR="00645840" w:rsidRPr="00C801EA" w:rsidRDefault="00FC7B17" w:rsidP="00FC7B17">
      <w:pPr>
        <w:pStyle w:val="Caption"/>
        <w:rPr>
          <w:sz w:val="26"/>
          <w:szCs w:val="26"/>
        </w:rPr>
      </w:pPr>
      <w:bookmarkStart w:id="35" w:name="_Toc138234048"/>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fldChar w:fldCharType="end"/>
      </w:r>
      <w:r w:rsidRPr="00C801EA">
        <w:rPr>
          <w:sz w:val="26"/>
          <w:szCs w:val="26"/>
        </w:rPr>
        <w:t>. An example isolation tree</w:t>
      </w:r>
      <w:bookmarkEnd w:id="35"/>
    </w:p>
    <w:p w14:paraId="0F762BEA" w14:textId="183CEF30" w:rsidR="006162A9" w:rsidRPr="00C801EA" w:rsidRDefault="00645840" w:rsidP="00645840">
      <w:pPr>
        <w:ind w:left="360"/>
        <w:rPr>
          <w:sz w:val="26"/>
          <w:szCs w:val="26"/>
        </w:rPr>
      </w:pPr>
      <w:r w:rsidRPr="00C801EA">
        <w:rPr>
          <w:sz w:val="26"/>
          <w:szCs w:val="26"/>
        </w:rPr>
        <w:t xml:space="preserve">Cre: </w:t>
      </w:r>
      <w:hyperlink r:id="rId84" w:history="1">
        <w:r w:rsidRPr="00C801EA">
          <w:rPr>
            <w:rStyle w:val="Hyperlink"/>
            <w:sz w:val="26"/>
            <w:szCs w:val="26"/>
          </w:rPr>
          <w:t>Detecting a</w:t>
        </w:r>
        <w:bookmarkStart w:id="36" w:name="_Hlt138232266"/>
        <w:bookmarkStart w:id="37" w:name="_Hlt138232267"/>
        <w:r w:rsidRPr="00C801EA">
          <w:rPr>
            <w:rStyle w:val="Hyperlink"/>
            <w:sz w:val="26"/>
            <w:szCs w:val="26"/>
          </w:rPr>
          <w:t>n</w:t>
        </w:r>
        <w:bookmarkEnd w:id="36"/>
        <w:bookmarkEnd w:id="37"/>
        <w:r w:rsidRPr="00C801EA">
          <w:rPr>
            <w:rStyle w:val="Hyperlink"/>
            <w:sz w:val="26"/>
            <w:szCs w:val="26"/>
          </w:rPr>
          <w:t>d preventing abuse on LinkedIn using isolation forests | LinkedIn Engineering</w:t>
        </w:r>
      </w:hyperlink>
    </w:p>
    <w:p w14:paraId="09D05572" w14:textId="77777777" w:rsidR="006162A9" w:rsidRPr="00C801EA" w:rsidRDefault="006162A9" w:rsidP="006162A9">
      <w:pPr>
        <w:rPr>
          <w:sz w:val="26"/>
          <w:szCs w:val="26"/>
          <w:lang w:val="en-US"/>
        </w:rPr>
      </w:pPr>
      <w:r w:rsidRPr="00C801EA">
        <w:rPr>
          <w:sz w:val="26"/>
          <w:szCs w:val="26"/>
          <w:lang w:val="en-US"/>
        </w:rPr>
        <w:t>Isolation Forest (IF) is a method for anomaly detection in data. It relies on constructing binary trees from the training data and using them to measure the outlierness of data samples. The trees are built by randomly selecting a subset of the data and creating partitions based on attribute values. Anomalous samples often have shorter paths in the trees compared to normal samples. The outlierness score of a sample is computed based on the average path length through the trees. The formula S(x,n) is used to calculate the outlier score of sample x:</w:t>
      </w:r>
    </w:p>
    <w:p w14:paraId="186AAE3D" w14:textId="77777777" w:rsidR="006162A9" w:rsidRPr="00C801EA" w:rsidRDefault="006162A9" w:rsidP="006162A9">
      <w:pPr>
        <w:rPr>
          <w:sz w:val="26"/>
          <w:szCs w:val="26"/>
          <w:lang w:val="en-US"/>
        </w:rPr>
      </w:pPr>
    </w:p>
    <w:p w14:paraId="7211428C" w14:textId="3EB3F311" w:rsidR="006162A9" w:rsidRPr="00C801EA" w:rsidRDefault="000518BD" w:rsidP="00C26858">
      <w:pPr>
        <w:spacing w:line="360" w:lineRule="auto"/>
        <w:jc w:val="both"/>
        <w:rPr>
          <w:sz w:val="26"/>
          <w:szCs w:val="26"/>
        </w:rPr>
      </w:pPr>
      <m:oMathPara>
        <m:oMath>
          <m:r>
            <w:rPr>
              <w:rFonts w:ascii="Cambria Math" w:hAnsi="Cambria Math"/>
              <w:sz w:val="26"/>
              <w:szCs w:val="26"/>
            </w:rPr>
            <m:t>S</m:t>
          </m:r>
          <m:d>
            <m:dPr>
              <m:ctrlPr>
                <w:rPr>
                  <w:rFonts w:ascii="Cambria Math" w:hAnsi="Cambria Math"/>
                  <w:i/>
                  <w:sz w:val="26"/>
                  <w:szCs w:val="26"/>
                </w:rPr>
              </m:ctrlPr>
            </m:dPr>
            <m:e>
              <m:r>
                <w:rPr>
                  <w:rFonts w:ascii="Cambria Math" w:hAnsi="Cambria Math"/>
                  <w:sz w:val="26"/>
                  <w:szCs w:val="26"/>
                </w:rPr>
                <m:t>x,n</m:t>
              </m:r>
            </m:e>
          </m:d>
          <m:r>
            <w:rPr>
              <w:rFonts w:ascii="Cambria Math" w:hAnsi="Cambria Math"/>
              <w:sz w:val="26"/>
              <w:szCs w:val="26"/>
            </w:rPr>
            <m:t xml:space="preserve">= </m:t>
          </m:r>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E(h(x))</m:t>
                  </m:r>
                </m:num>
                <m:den>
                  <m:r>
                    <w:rPr>
                      <w:rFonts w:ascii="Cambria Math" w:hAnsi="Cambria Math"/>
                      <w:sz w:val="26"/>
                      <w:szCs w:val="26"/>
                    </w:rPr>
                    <m:t>c(n)</m:t>
                  </m:r>
                </m:den>
              </m:f>
            </m:sup>
          </m:sSup>
        </m:oMath>
      </m:oMathPara>
    </w:p>
    <w:p w14:paraId="1B32D8D1" w14:textId="77777777" w:rsidR="006162A9" w:rsidRPr="00C801EA" w:rsidRDefault="006162A9" w:rsidP="006162A9">
      <w:pPr>
        <w:rPr>
          <w:sz w:val="26"/>
          <w:szCs w:val="26"/>
          <w:lang w:val="en-US"/>
        </w:rPr>
      </w:pPr>
      <w:r w:rsidRPr="00C801EA">
        <w:rPr>
          <w:sz w:val="26"/>
          <w:szCs w:val="26"/>
          <w:lang w:val="en-US"/>
        </w:rPr>
        <w:t>Where:</w:t>
      </w:r>
    </w:p>
    <w:p w14:paraId="08B48965" w14:textId="77777777" w:rsidR="006162A9" w:rsidRPr="00C801EA" w:rsidRDefault="006162A9" w:rsidP="006162A9">
      <w:pPr>
        <w:rPr>
          <w:sz w:val="26"/>
          <w:szCs w:val="26"/>
          <w:lang w:val="en-US"/>
        </w:rPr>
      </w:pPr>
      <w:r w:rsidRPr="00C801EA">
        <w:rPr>
          <w:sz w:val="26"/>
          <w:szCs w:val="26"/>
          <w:lang w:val="en-US"/>
        </w:rPr>
        <w:t>E(h(x)) is the average path length</w:t>
      </w:r>
    </w:p>
    <w:p w14:paraId="6AFB3C40" w14:textId="7DB8AEDF" w:rsidR="006162A9" w:rsidRPr="00C801EA" w:rsidRDefault="006162A9" w:rsidP="006162A9">
      <w:pPr>
        <w:rPr>
          <w:sz w:val="26"/>
          <w:szCs w:val="26"/>
          <w:lang w:val="en-US"/>
        </w:rPr>
      </w:pPr>
      <w:r w:rsidRPr="00C801EA">
        <w:rPr>
          <w:sz w:val="26"/>
          <w:szCs w:val="26"/>
          <w:lang w:val="en-US"/>
        </w:rPr>
        <w:t>c(n) is the expected average path length of random paths.</w:t>
      </w:r>
    </w:p>
    <w:p w14:paraId="048441C0" w14:textId="4343470E" w:rsidR="00B823FC" w:rsidRPr="00C801EA" w:rsidRDefault="006162A9" w:rsidP="00B823FC">
      <w:pPr>
        <w:rPr>
          <w:sz w:val="26"/>
          <w:szCs w:val="26"/>
          <w:lang w:val="en-US"/>
        </w:rPr>
      </w:pPr>
      <w:r w:rsidRPr="00C801EA">
        <w:rPr>
          <w:sz w:val="26"/>
          <w:szCs w:val="26"/>
          <w:lang w:val="en-US"/>
        </w:rPr>
        <w:t>IF can quickly and effectively detect data points that deviate from normal patterns.</w:t>
      </w:r>
    </w:p>
    <w:p w14:paraId="782473FC" w14:textId="77777777" w:rsidR="00CD114D" w:rsidRPr="00C801EA" w:rsidRDefault="00CD114D" w:rsidP="00CD114D">
      <w:pPr>
        <w:rPr>
          <w:sz w:val="26"/>
          <w:szCs w:val="26"/>
          <w:lang w:val="en-US"/>
        </w:rPr>
      </w:pPr>
      <w:r w:rsidRPr="00C801EA">
        <w:rPr>
          <w:sz w:val="26"/>
          <w:szCs w:val="26"/>
          <w:lang w:val="en-US"/>
        </w:rPr>
        <w:t>Subsequently, we proceeded to predict the closing prices using various advanced algorithms such as RNN, DNN, LSTM. These algorithms are commonly employed in analyzing time series data.</w:t>
      </w:r>
    </w:p>
    <w:p w14:paraId="0EBC4D90" w14:textId="29828595" w:rsidR="00CD114D" w:rsidRPr="00C801EA" w:rsidRDefault="00CD114D" w:rsidP="00CD114D">
      <w:pPr>
        <w:rPr>
          <w:sz w:val="26"/>
          <w:szCs w:val="26"/>
          <w:lang w:val="en-US"/>
        </w:rPr>
      </w:pPr>
      <w:r w:rsidRPr="00C801EA">
        <w:rPr>
          <w:sz w:val="26"/>
          <w:szCs w:val="26"/>
          <w:lang w:val="en-US"/>
        </w:rPr>
        <w:t xml:space="preserve">We trained these models using clustered time series data, enabling them to learn and remember patterns from past observations. Our goal was to uncover trends and </w:t>
      </w:r>
      <w:r w:rsidRPr="00C801EA">
        <w:rPr>
          <w:sz w:val="26"/>
          <w:szCs w:val="26"/>
          <w:lang w:val="en-US"/>
        </w:rPr>
        <w:lastRenderedPageBreak/>
        <w:t>potential patterns in closing price data. This approach aimed to provide valuable insights to support investment decision-making and effective risk management in the cryptocurrency domain.</w:t>
      </w:r>
    </w:p>
    <w:tbl>
      <w:tblPr>
        <w:tblStyle w:val="TableGrid"/>
        <w:tblW w:w="0" w:type="auto"/>
        <w:tblLook w:val="04A0" w:firstRow="1" w:lastRow="0" w:firstColumn="1" w:lastColumn="0" w:noHBand="0" w:noVBand="1"/>
      </w:tblPr>
      <w:tblGrid>
        <w:gridCol w:w="9287"/>
      </w:tblGrid>
      <w:tr w:rsidR="004D5B56" w14:paraId="103ABF28" w14:textId="77777777">
        <w:tc>
          <w:tcPr>
            <w:tcW w:w="9287" w:type="dxa"/>
          </w:tcPr>
          <w:p w14:paraId="2E3320BA" w14:textId="77777777" w:rsidR="004D5B56" w:rsidRPr="00BC762A" w:rsidRDefault="004D5B5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pandas </w:t>
            </w:r>
            <w:r w:rsidRPr="00BC762A">
              <w:rPr>
                <w:rFonts w:ascii="Courier New" w:eastAsia="Times New Roman" w:hAnsi="Courier New" w:cs="Courier New"/>
                <w:color w:val="AF00DB"/>
                <w:kern w:val="0"/>
                <w:sz w:val="21"/>
                <w:szCs w:val="21"/>
                <w:lang w:val="en-US" w:eastAsia="en-US"/>
                <w14:ligatures w14:val="none"/>
              </w:rPr>
              <w:t>as</w:t>
            </w:r>
            <w:r w:rsidRPr="00BC762A">
              <w:rPr>
                <w:rFonts w:ascii="Courier New" w:eastAsia="Times New Roman" w:hAnsi="Courier New" w:cs="Courier New"/>
                <w:color w:val="000000"/>
                <w:kern w:val="0"/>
                <w:sz w:val="21"/>
                <w:szCs w:val="21"/>
                <w:lang w:val="en-US" w:eastAsia="en-US"/>
                <w14:ligatures w14:val="none"/>
              </w:rPr>
              <w:t xml:space="preserve"> pd</w:t>
            </w:r>
          </w:p>
          <w:p w14:paraId="7A7B4BFE" w14:textId="77777777" w:rsidR="004D5B56" w:rsidRPr="00BC762A" w:rsidRDefault="004D5B5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numpy </w:t>
            </w:r>
            <w:r w:rsidRPr="00BC762A">
              <w:rPr>
                <w:rFonts w:ascii="Courier New" w:eastAsia="Times New Roman" w:hAnsi="Courier New" w:cs="Courier New"/>
                <w:color w:val="AF00DB"/>
                <w:kern w:val="0"/>
                <w:sz w:val="21"/>
                <w:szCs w:val="21"/>
                <w:lang w:val="en-US" w:eastAsia="en-US"/>
                <w14:ligatures w14:val="none"/>
              </w:rPr>
              <w:t>as</w:t>
            </w:r>
            <w:r w:rsidRPr="00BC762A">
              <w:rPr>
                <w:rFonts w:ascii="Courier New" w:eastAsia="Times New Roman" w:hAnsi="Courier New" w:cs="Courier New"/>
                <w:color w:val="000000"/>
                <w:kern w:val="0"/>
                <w:sz w:val="21"/>
                <w:szCs w:val="21"/>
                <w:lang w:val="en-US" w:eastAsia="en-US"/>
                <w14:ligatures w14:val="none"/>
              </w:rPr>
              <w:t xml:space="preserve"> np</w:t>
            </w:r>
          </w:p>
          <w:p w14:paraId="671F59F7" w14:textId="77777777" w:rsidR="00BC762A" w:rsidRPr="00BC762A" w:rsidRDefault="00BC762A" w:rsidP="00BC762A">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from</w:t>
            </w:r>
            <w:r w:rsidRPr="00BC762A">
              <w:rPr>
                <w:rFonts w:ascii="Courier New" w:eastAsia="Times New Roman" w:hAnsi="Courier New" w:cs="Courier New"/>
                <w:color w:val="000000"/>
                <w:kern w:val="0"/>
                <w:sz w:val="21"/>
                <w:szCs w:val="21"/>
                <w:lang w:val="en-US" w:eastAsia="en-US"/>
                <w14:ligatures w14:val="none"/>
              </w:rPr>
              <w:t xml:space="preserve"> sklearn.ensemble </w:t>
            </w: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IsolationForest</w:t>
            </w:r>
          </w:p>
          <w:p w14:paraId="38CB3AF6" w14:textId="77777777" w:rsidR="004D5B56" w:rsidRPr="00BC762A" w:rsidRDefault="004D5B5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matplotlib.pyplot </w:t>
            </w:r>
            <w:r w:rsidRPr="00BC762A">
              <w:rPr>
                <w:rFonts w:ascii="Courier New" w:eastAsia="Times New Roman" w:hAnsi="Courier New" w:cs="Courier New"/>
                <w:color w:val="AF00DB"/>
                <w:kern w:val="0"/>
                <w:sz w:val="21"/>
                <w:szCs w:val="21"/>
                <w:lang w:val="en-US" w:eastAsia="en-US"/>
                <w14:ligatures w14:val="none"/>
              </w:rPr>
              <w:t>as</w:t>
            </w:r>
            <w:r w:rsidRPr="00BC762A">
              <w:rPr>
                <w:rFonts w:ascii="Courier New" w:eastAsia="Times New Roman" w:hAnsi="Courier New" w:cs="Courier New"/>
                <w:color w:val="000000"/>
                <w:kern w:val="0"/>
                <w:sz w:val="21"/>
                <w:szCs w:val="21"/>
                <w:lang w:val="en-US" w:eastAsia="en-US"/>
                <w14:ligatures w14:val="none"/>
              </w:rPr>
              <w:t xml:space="preserve"> plt</w:t>
            </w:r>
          </w:p>
          <w:p w14:paraId="67A1CE39" w14:textId="77777777" w:rsidR="00BC762A" w:rsidRPr="00BC762A" w:rsidRDefault="00BC762A" w:rsidP="00BC762A">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from</w:t>
            </w:r>
            <w:r w:rsidRPr="00BC762A">
              <w:rPr>
                <w:rFonts w:ascii="Courier New" w:eastAsia="Times New Roman" w:hAnsi="Courier New" w:cs="Courier New"/>
                <w:color w:val="000000"/>
                <w:kern w:val="0"/>
                <w:sz w:val="21"/>
                <w:szCs w:val="21"/>
                <w:lang w:val="en-US" w:eastAsia="en-US"/>
                <w14:ligatures w14:val="none"/>
              </w:rPr>
              <w:t xml:space="preserve"> sklearn.linear_model </w:t>
            </w: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LinearRegression</w:t>
            </w:r>
          </w:p>
          <w:p w14:paraId="45715F43" w14:textId="77777777" w:rsidR="00BC762A" w:rsidRPr="00BC762A" w:rsidRDefault="00BC762A" w:rsidP="00BC762A">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from</w:t>
            </w:r>
            <w:r w:rsidRPr="00BC762A">
              <w:rPr>
                <w:rFonts w:ascii="Courier New" w:eastAsia="Times New Roman" w:hAnsi="Courier New" w:cs="Courier New"/>
                <w:color w:val="000000"/>
                <w:kern w:val="0"/>
                <w:sz w:val="21"/>
                <w:szCs w:val="21"/>
                <w:lang w:val="en-US" w:eastAsia="en-US"/>
                <w14:ligatures w14:val="none"/>
              </w:rPr>
              <w:t xml:space="preserve"> pmdarima.arima </w:t>
            </w: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auto_arima</w:t>
            </w:r>
          </w:p>
          <w:p w14:paraId="7CC0EC6B" w14:textId="77777777" w:rsidR="004D5B56" w:rsidRDefault="004D5B56">
            <w:pPr>
              <w:spacing w:line="360" w:lineRule="auto"/>
              <w:jc w:val="center"/>
              <w:rPr>
                <w:rFonts w:cs="Times New Roman"/>
                <w:sz w:val="26"/>
                <w:szCs w:val="26"/>
              </w:rPr>
            </w:pPr>
            <w:r>
              <w:rPr>
                <w:rFonts w:cs="Times New Roman"/>
                <w:sz w:val="26"/>
                <w:szCs w:val="26"/>
              </w:rPr>
              <w:t>Step 1: import library</w:t>
            </w:r>
          </w:p>
        </w:tc>
      </w:tr>
      <w:tr w:rsidR="004D5B56" w14:paraId="6DD7620E" w14:textId="77777777">
        <w:tc>
          <w:tcPr>
            <w:tcW w:w="9287" w:type="dxa"/>
          </w:tcPr>
          <w:p w14:paraId="24F85FA0" w14:textId="77777777" w:rsidR="00BC762A" w:rsidRPr="00BC762A" w:rsidRDefault="00BC762A" w:rsidP="00BC762A">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000000"/>
                <w:kern w:val="0"/>
                <w:sz w:val="21"/>
                <w:szCs w:val="21"/>
                <w:lang w:val="en-US" w:eastAsia="en-US"/>
                <w14:ligatures w14:val="none"/>
              </w:rPr>
              <w:t>data = pd.read_csv(</w:t>
            </w:r>
            <w:r w:rsidRPr="00BC762A">
              <w:rPr>
                <w:rFonts w:ascii="Courier New" w:eastAsia="Times New Roman" w:hAnsi="Courier New" w:cs="Courier New"/>
                <w:color w:val="A31515"/>
                <w:kern w:val="0"/>
                <w:sz w:val="21"/>
                <w:szCs w:val="21"/>
                <w:lang w:val="en-US" w:eastAsia="en-US"/>
                <w14:ligatures w14:val="none"/>
              </w:rPr>
              <w:t>'/content/DOGE-USD.csv'</w:t>
            </w:r>
            <w:r w:rsidRPr="00BC762A">
              <w:rPr>
                <w:rFonts w:ascii="Courier New" w:eastAsia="Times New Roman" w:hAnsi="Courier New" w:cs="Courier New"/>
                <w:color w:val="000000"/>
                <w:kern w:val="0"/>
                <w:sz w:val="21"/>
                <w:szCs w:val="21"/>
                <w:lang w:val="en-US" w:eastAsia="en-US"/>
                <w14:ligatures w14:val="none"/>
              </w:rPr>
              <w:t>)</w:t>
            </w:r>
          </w:p>
          <w:p w14:paraId="33552710" w14:textId="77777777" w:rsidR="00BC762A" w:rsidRPr="00BC762A" w:rsidRDefault="00BC762A" w:rsidP="00BC762A">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000000"/>
                <w:kern w:val="0"/>
                <w:sz w:val="21"/>
                <w:szCs w:val="21"/>
                <w:lang w:val="en-US" w:eastAsia="en-US"/>
                <w14:ligatures w14:val="none"/>
              </w:rPr>
              <w:t>data[</w:t>
            </w:r>
            <w:r w:rsidRPr="00BC762A">
              <w:rPr>
                <w:rFonts w:ascii="Courier New" w:eastAsia="Times New Roman" w:hAnsi="Courier New" w:cs="Courier New"/>
                <w:color w:val="A31515"/>
                <w:kern w:val="0"/>
                <w:sz w:val="21"/>
                <w:szCs w:val="21"/>
                <w:lang w:val="en-US" w:eastAsia="en-US"/>
                <w14:ligatures w14:val="none"/>
              </w:rPr>
              <w:t>'Date'</w:t>
            </w:r>
            <w:r w:rsidRPr="00BC762A">
              <w:rPr>
                <w:rFonts w:ascii="Courier New" w:eastAsia="Times New Roman" w:hAnsi="Courier New" w:cs="Courier New"/>
                <w:color w:val="000000"/>
                <w:kern w:val="0"/>
                <w:sz w:val="21"/>
                <w:szCs w:val="21"/>
                <w:lang w:val="en-US" w:eastAsia="en-US"/>
                <w14:ligatures w14:val="none"/>
              </w:rPr>
              <w:t>] = pd.to_datetime(data[</w:t>
            </w:r>
            <w:r w:rsidRPr="00BC762A">
              <w:rPr>
                <w:rFonts w:ascii="Courier New" w:eastAsia="Times New Roman" w:hAnsi="Courier New" w:cs="Courier New"/>
                <w:color w:val="A31515"/>
                <w:kern w:val="0"/>
                <w:sz w:val="21"/>
                <w:szCs w:val="21"/>
                <w:lang w:val="en-US" w:eastAsia="en-US"/>
                <w14:ligatures w14:val="none"/>
              </w:rPr>
              <w:t>'Date'</w:t>
            </w:r>
            <w:r w:rsidRPr="00BC762A">
              <w:rPr>
                <w:rFonts w:ascii="Courier New" w:eastAsia="Times New Roman" w:hAnsi="Courier New" w:cs="Courier New"/>
                <w:color w:val="000000"/>
                <w:kern w:val="0"/>
                <w:sz w:val="21"/>
                <w:szCs w:val="21"/>
                <w:lang w:val="en-US" w:eastAsia="en-US"/>
                <w14:ligatures w14:val="none"/>
              </w:rPr>
              <w:t>])</w:t>
            </w:r>
          </w:p>
          <w:p w14:paraId="73C2479A" w14:textId="77777777" w:rsidR="00BC762A" w:rsidRPr="00BC762A" w:rsidDel="00807DC3" w:rsidRDefault="00BC762A" w:rsidP="00BC762A">
            <w:pPr>
              <w:shd w:val="clear" w:color="auto" w:fill="F7F7F7"/>
              <w:spacing w:line="285" w:lineRule="atLeast"/>
              <w:rPr>
                <w:del w:id="38" w:author="{8B1F461B-A429-49A1-B2D6-2D9AA3438C1A}" w:date="2023-06-21T11:56:00Z"/>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000000"/>
                <w:kern w:val="0"/>
                <w:sz w:val="21"/>
                <w:szCs w:val="21"/>
                <w:lang w:val="en-US" w:eastAsia="en-US"/>
                <w14:ligatures w14:val="none"/>
              </w:rPr>
              <w:t xml:space="preserve">data = </w:t>
            </w:r>
            <w:del w:id="39" w:author="{8B1F461B-A429-49A1-B2D6-2D9AA3438C1A}" w:date="2023-06-21T11:56:00Z">
              <w:r w:rsidRPr="00BC762A" w:rsidDel="00807DC3">
                <w:rPr>
                  <w:rFonts w:ascii="Courier New" w:eastAsia="Times New Roman" w:hAnsi="Courier New" w:cs="Courier New"/>
                  <w:color w:val="000000"/>
                  <w:kern w:val="0"/>
                  <w:sz w:val="21"/>
                  <w:szCs w:val="21"/>
                  <w:lang w:val="en-US" w:eastAsia="en-US"/>
                  <w14:ligatures w14:val="none"/>
                </w:rPr>
                <w:delText>data.sort_values(</w:delText>
              </w:r>
              <w:r w:rsidRPr="00BC762A" w:rsidDel="00807DC3">
                <w:rPr>
                  <w:rFonts w:ascii="Courier New" w:eastAsia="Times New Roman" w:hAnsi="Courier New" w:cs="Courier New"/>
                  <w:color w:val="A31515"/>
                  <w:kern w:val="0"/>
                  <w:sz w:val="21"/>
                  <w:szCs w:val="21"/>
                  <w:lang w:val="en-US" w:eastAsia="en-US"/>
                  <w14:ligatures w14:val="none"/>
                </w:rPr>
                <w:delText>'Date'</w:delText>
              </w:r>
              <w:r w:rsidRPr="00BC762A" w:rsidDel="00807DC3">
                <w:rPr>
                  <w:rFonts w:ascii="Courier New" w:eastAsia="Times New Roman" w:hAnsi="Courier New" w:cs="Courier New"/>
                  <w:color w:val="000000"/>
                  <w:kern w:val="0"/>
                  <w:sz w:val="21"/>
                  <w:szCs w:val="21"/>
                  <w:lang w:val="en-US" w:eastAsia="en-US"/>
                  <w14:ligatures w14:val="none"/>
                </w:rPr>
                <w:delText>)</w:delText>
              </w:r>
            </w:del>
          </w:p>
          <w:p w14:paraId="29831639" w14:textId="25C1CC04" w:rsidR="00807DC3" w:rsidRDefault="00807DC3">
            <w:pPr>
              <w:spacing w:line="360" w:lineRule="auto"/>
              <w:jc w:val="center"/>
              <w:rPr>
                <w:ins w:id="40" w:author="{8B1F461B-A429-49A1-B2D6-2D9AA3438C1A}" w:date="2023-06-21T11:56:00Z"/>
                <w:rFonts w:cs="Times New Roman"/>
                <w:sz w:val="26"/>
                <w:szCs w:val="26"/>
              </w:rPr>
            </w:pPr>
            <w:ins w:id="41" w:author="{8B1F461B-A429-49A1-B2D6-2D9AA3438C1A}" w:date="2023-06-21T11:56:00Z">
              <w:r>
                <w:rPr>
                  <w:rFonts w:cs="Times New Roman"/>
                  <w:sz w:val="26"/>
                  <w:szCs w:val="26"/>
                </w:rPr>
                <w:t xml:space="preserve"> Đọc dữ liệu từ file CSV</w:t>
              </w:r>
            </w:ins>
          </w:p>
          <w:p w14:paraId="5F662CF3" w14:textId="77777777" w:rsidR="004D5B56" w:rsidRDefault="004D5B56">
            <w:pPr>
              <w:spacing w:line="360" w:lineRule="auto"/>
              <w:jc w:val="center"/>
              <w:rPr>
                <w:rFonts w:cs="Times New Roman"/>
                <w:sz w:val="26"/>
                <w:szCs w:val="26"/>
              </w:rPr>
            </w:pPr>
            <w:r>
              <w:rPr>
                <w:rFonts w:cs="Times New Roman"/>
                <w:sz w:val="26"/>
                <w:szCs w:val="26"/>
              </w:rPr>
              <w:t>Step 2: Read data</w:t>
            </w:r>
          </w:p>
        </w:tc>
      </w:tr>
      <w:tr w:rsidR="004D5B56" w14:paraId="73821D1B" w14:textId="77777777">
        <w:tc>
          <w:tcPr>
            <w:tcW w:w="9287" w:type="dxa"/>
          </w:tcPr>
          <w:p w14:paraId="6679C64E" w14:textId="77777777" w:rsidR="00062061" w:rsidRPr="00062061" w:rsidRDefault="00062061" w:rsidP="0006206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 xml:space="preserve">train_size = </w:t>
            </w:r>
            <w:r w:rsidRPr="00062061">
              <w:rPr>
                <w:rFonts w:ascii="Courier New" w:eastAsia="Times New Roman" w:hAnsi="Courier New" w:cs="Courier New"/>
                <w:color w:val="257693"/>
                <w:kern w:val="0"/>
                <w:sz w:val="21"/>
                <w:szCs w:val="21"/>
                <w:lang w:val="en-US" w:eastAsia="en-US"/>
                <w14:ligatures w14:val="none"/>
              </w:rPr>
              <w:t>int</w:t>
            </w:r>
            <w:r w:rsidRPr="00062061">
              <w:rPr>
                <w:rFonts w:ascii="Courier New" w:eastAsia="Times New Roman" w:hAnsi="Courier New" w:cs="Courier New"/>
                <w:color w:val="000000"/>
                <w:kern w:val="0"/>
                <w:sz w:val="21"/>
                <w:szCs w:val="21"/>
                <w:lang w:val="en-US" w:eastAsia="en-US"/>
                <w14:ligatures w14:val="none"/>
              </w:rPr>
              <w:t>(</w:t>
            </w:r>
            <w:r w:rsidRPr="00062061">
              <w:rPr>
                <w:rFonts w:ascii="Courier New" w:eastAsia="Times New Roman" w:hAnsi="Courier New" w:cs="Courier New"/>
                <w:color w:val="098156"/>
                <w:kern w:val="0"/>
                <w:sz w:val="21"/>
                <w:szCs w:val="21"/>
                <w:lang w:val="en-US" w:eastAsia="en-US"/>
                <w14:ligatures w14:val="none"/>
              </w:rPr>
              <w:t>0.7</w:t>
            </w:r>
            <w:r w:rsidRPr="00062061">
              <w:rPr>
                <w:rFonts w:ascii="Courier New" w:eastAsia="Times New Roman" w:hAnsi="Courier New" w:cs="Courier New"/>
                <w:color w:val="000000"/>
                <w:kern w:val="0"/>
                <w:sz w:val="21"/>
                <w:szCs w:val="21"/>
                <w:lang w:val="en-US" w:eastAsia="en-US"/>
                <w14:ligatures w14:val="none"/>
              </w:rPr>
              <w:t xml:space="preserve"> * </w:t>
            </w:r>
            <w:r w:rsidRPr="00062061">
              <w:rPr>
                <w:rFonts w:ascii="Courier New" w:eastAsia="Times New Roman" w:hAnsi="Courier New" w:cs="Courier New"/>
                <w:color w:val="795E26"/>
                <w:kern w:val="0"/>
                <w:sz w:val="21"/>
                <w:szCs w:val="21"/>
                <w:lang w:val="en-US" w:eastAsia="en-US"/>
                <w14:ligatures w14:val="none"/>
              </w:rPr>
              <w:t>len</w:t>
            </w:r>
            <w:r w:rsidRPr="00062061">
              <w:rPr>
                <w:rFonts w:ascii="Courier New" w:eastAsia="Times New Roman" w:hAnsi="Courier New" w:cs="Courier New"/>
                <w:color w:val="000000"/>
                <w:kern w:val="0"/>
                <w:sz w:val="21"/>
                <w:szCs w:val="21"/>
                <w:lang w:val="en-US" w:eastAsia="en-US"/>
                <w14:ligatures w14:val="none"/>
              </w:rPr>
              <w:t>(data))</w:t>
            </w:r>
          </w:p>
          <w:p w14:paraId="68B99E9C" w14:textId="77777777" w:rsidR="00062061" w:rsidRPr="00062061" w:rsidRDefault="00062061" w:rsidP="0006206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 xml:space="preserve">test_size = </w:t>
            </w:r>
            <w:r w:rsidRPr="00062061">
              <w:rPr>
                <w:rFonts w:ascii="Courier New" w:eastAsia="Times New Roman" w:hAnsi="Courier New" w:cs="Courier New"/>
                <w:color w:val="257693"/>
                <w:kern w:val="0"/>
                <w:sz w:val="21"/>
                <w:szCs w:val="21"/>
                <w:lang w:val="en-US" w:eastAsia="en-US"/>
                <w14:ligatures w14:val="none"/>
              </w:rPr>
              <w:t>int</w:t>
            </w:r>
            <w:r w:rsidRPr="00062061">
              <w:rPr>
                <w:rFonts w:ascii="Courier New" w:eastAsia="Times New Roman" w:hAnsi="Courier New" w:cs="Courier New"/>
                <w:color w:val="000000"/>
                <w:kern w:val="0"/>
                <w:sz w:val="21"/>
                <w:szCs w:val="21"/>
                <w:lang w:val="en-US" w:eastAsia="en-US"/>
                <w14:ligatures w14:val="none"/>
              </w:rPr>
              <w:t>(</w:t>
            </w:r>
            <w:r w:rsidRPr="00062061">
              <w:rPr>
                <w:rFonts w:ascii="Courier New" w:eastAsia="Times New Roman" w:hAnsi="Courier New" w:cs="Courier New"/>
                <w:color w:val="098156"/>
                <w:kern w:val="0"/>
                <w:sz w:val="21"/>
                <w:szCs w:val="21"/>
                <w:lang w:val="en-US" w:eastAsia="en-US"/>
                <w14:ligatures w14:val="none"/>
              </w:rPr>
              <w:t>0.2</w:t>
            </w:r>
            <w:r w:rsidRPr="00062061">
              <w:rPr>
                <w:rFonts w:ascii="Courier New" w:eastAsia="Times New Roman" w:hAnsi="Courier New" w:cs="Courier New"/>
                <w:color w:val="000000"/>
                <w:kern w:val="0"/>
                <w:sz w:val="21"/>
                <w:szCs w:val="21"/>
                <w:lang w:val="en-US" w:eastAsia="en-US"/>
                <w14:ligatures w14:val="none"/>
              </w:rPr>
              <w:t xml:space="preserve"> * </w:t>
            </w:r>
            <w:r w:rsidRPr="00062061">
              <w:rPr>
                <w:rFonts w:ascii="Courier New" w:eastAsia="Times New Roman" w:hAnsi="Courier New" w:cs="Courier New"/>
                <w:color w:val="795E26"/>
                <w:kern w:val="0"/>
                <w:sz w:val="21"/>
                <w:szCs w:val="21"/>
                <w:lang w:val="en-US" w:eastAsia="en-US"/>
                <w14:ligatures w14:val="none"/>
              </w:rPr>
              <w:t>len</w:t>
            </w:r>
            <w:r w:rsidRPr="00062061">
              <w:rPr>
                <w:rFonts w:ascii="Courier New" w:eastAsia="Times New Roman" w:hAnsi="Courier New" w:cs="Courier New"/>
                <w:color w:val="000000"/>
                <w:kern w:val="0"/>
                <w:sz w:val="21"/>
                <w:szCs w:val="21"/>
                <w:lang w:val="en-US" w:eastAsia="en-US"/>
                <w14:ligatures w14:val="none"/>
              </w:rPr>
              <w:t>(data))</w:t>
            </w:r>
          </w:p>
          <w:p w14:paraId="3406C5AD" w14:textId="77777777" w:rsidR="00062061" w:rsidRPr="00062061" w:rsidRDefault="00062061" w:rsidP="0006206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 xml:space="preserve">validate_size = </w:t>
            </w:r>
            <w:r w:rsidRPr="00062061">
              <w:rPr>
                <w:rFonts w:ascii="Courier New" w:eastAsia="Times New Roman" w:hAnsi="Courier New" w:cs="Courier New"/>
                <w:color w:val="795E26"/>
                <w:kern w:val="0"/>
                <w:sz w:val="21"/>
                <w:szCs w:val="21"/>
                <w:lang w:val="en-US" w:eastAsia="en-US"/>
                <w14:ligatures w14:val="none"/>
              </w:rPr>
              <w:t>len</w:t>
            </w:r>
            <w:r w:rsidRPr="00062061">
              <w:rPr>
                <w:rFonts w:ascii="Courier New" w:eastAsia="Times New Roman" w:hAnsi="Courier New" w:cs="Courier New"/>
                <w:color w:val="000000"/>
                <w:kern w:val="0"/>
                <w:sz w:val="21"/>
                <w:szCs w:val="21"/>
                <w:lang w:val="en-US" w:eastAsia="en-US"/>
                <w14:ligatures w14:val="none"/>
              </w:rPr>
              <w:t>(data) - train_size - test_size</w:t>
            </w:r>
          </w:p>
          <w:p w14:paraId="02DA531F" w14:textId="77777777" w:rsidR="00062061" w:rsidRPr="00062061" w:rsidRDefault="00062061" w:rsidP="0006206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0CB37480" w14:textId="77777777" w:rsidR="00062061" w:rsidRPr="00062061" w:rsidRDefault="00062061" w:rsidP="0006206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train_data = data[:train_size]</w:t>
            </w:r>
          </w:p>
          <w:p w14:paraId="5B891ABB" w14:textId="77777777" w:rsidR="00062061" w:rsidRPr="00062061" w:rsidRDefault="00062061" w:rsidP="0006206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test_data = data[train_size:train_size+test_size]</w:t>
            </w:r>
          </w:p>
          <w:p w14:paraId="35D36CAA" w14:textId="77777777" w:rsidR="00062061" w:rsidRPr="00062061" w:rsidRDefault="00062061" w:rsidP="00062061">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validate_data = data[train_size+test_size:]</w:t>
            </w:r>
          </w:p>
          <w:p w14:paraId="3C3FB7FC" w14:textId="51F2A34C" w:rsidR="004D5B56" w:rsidRDefault="004D5B56">
            <w:pPr>
              <w:spacing w:line="360" w:lineRule="auto"/>
              <w:jc w:val="center"/>
              <w:rPr>
                <w:rFonts w:cs="Times New Roman"/>
                <w:sz w:val="26"/>
                <w:szCs w:val="26"/>
              </w:rPr>
            </w:pPr>
            <w:r>
              <w:rPr>
                <w:rFonts w:cs="Times New Roman"/>
                <w:sz w:val="26"/>
                <w:szCs w:val="26"/>
              </w:rPr>
              <w:t xml:space="preserve">Step 3: </w:t>
            </w:r>
            <w:r w:rsidR="00062061">
              <w:rPr>
                <w:rFonts w:cs="Times New Roman"/>
                <w:sz w:val="26"/>
                <w:szCs w:val="26"/>
              </w:rPr>
              <w:t>Split</w:t>
            </w:r>
            <w:r>
              <w:rPr>
                <w:rFonts w:cs="Times New Roman"/>
                <w:sz w:val="26"/>
                <w:szCs w:val="26"/>
              </w:rPr>
              <w:t xml:space="preserve"> data</w:t>
            </w:r>
          </w:p>
        </w:tc>
      </w:tr>
      <w:tr w:rsidR="004D5B56" w14:paraId="52C703E4" w14:textId="77777777">
        <w:tc>
          <w:tcPr>
            <w:tcW w:w="9287" w:type="dxa"/>
          </w:tcPr>
          <w:p w14:paraId="2672F9CF" w14:textId="77777777" w:rsidR="00C847B4" w:rsidRPr="00C847B4" w:rsidRDefault="00C847B4" w:rsidP="00C847B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train_dates = train_data[</w:t>
            </w:r>
            <w:r w:rsidRPr="00C847B4">
              <w:rPr>
                <w:rFonts w:ascii="Courier New" w:eastAsia="Times New Roman" w:hAnsi="Courier New" w:cs="Courier New"/>
                <w:color w:val="A31515"/>
                <w:kern w:val="0"/>
                <w:sz w:val="21"/>
                <w:szCs w:val="21"/>
                <w:lang w:val="en-US" w:eastAsia="en-US"/>
                <w14:ligatures w14:val="none"/>
              </w:rPr>
              <w:t>'Date'</w:t>
            </w:r>
            <w:r w:rsidRPr="00C847B4">
              <w:rPr>
                <w:rFonts w:ascii="Courier New" w:eastAsia="Times New Roman" w:hAnsi="Courier New" w:cs="Courier New"/>
                <w:color w:val="000000"/>
                <w:kern w:val="0"/>
                <w:sz w:val="21"/>
                <w:szCs w:val="21"/>
                <w:lang w:val="en-US" w:eastAsia="en-US"/>
                <w14:ligatures w14:val="none"/>
              </w:rPr>
              <w:t>].values</w:t>
            </w:r>
          </w:p>
          <w:p w14:paraId="23E6480D" w14:textId="77777777" w:rsidR="00C847B4" w:rsidRPr="00C847B4" w:rsidRDefault="00C847B4" w:rsidP="00C847B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train_prices = train_data[</w:t>
            </w:r>
            <w:r w:rsidRPr="00C847B4">
              <w:rPr>
                <w:rFonts w:ascii="Courier New" w:eastAsia="Times New Roman" w:hAnsi="Courier New" w:cs="Courier New"/>
                <w:color w:val="A31515"/>
                <w:kern w:val="0"/>
                <w:sz w:val="21"/>
                <w:szCs w:val="21"/>
                <w:lang w:val="en-US" w:eastAsia="en-US"/>
                <w14:ligatures w14:val="none"/>
              </w:rPr>
              <w:t>'Close'</w:t>
            </w:r>
            <w:r w:rsidRPr="00C847B4">
              <w:rPr>
                <w:rFonts w:ascii="Courier New" w:eastAsia="Times New Roman" w:hAnsi="Courier New" w:cs="Courier New"/>
                <w:color w:val="000000"/>
                <w:kern w:val="0"/>
                <w:sz w:val="21"/>
                <w:szCs w:val="21"/>
                <w:lang w:val="en-US" w:eastAsia="en-US"/>
                <w14:ligatures w14:val="none"/>
              </w:rPr>
              <w:t>].values</w:t>
            </w:r>
          </w:p>
          <w:p w14:paraId="5466E9FF" w14:textId="77777777" w:rsidR="00C847B4" w:rsidRPr="00C847B4" w:rsidRDefault="00C847B4" w:rsidP="00C847B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0B2BBC39" w14:textId="77777777" w:rsidR="00C847B4" w:rsidRPr="00C847B4" w:rsidRDefault="00C847B4" w:rsidP="00C847B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test_dates = test_data[</w:t>
            </w:r>
            <w:r w:rsidRPr="00C847B4">
              <w:rPr>
                <w:rFonts w:ascii="Courier New" w:eastAsia="Times New Roman" w:hAnsi="Courier New" w:cs="Courier New"/>
                <w:color w:val="A31515"/>
                <w:kern w:val="0"/>
                <w:sz w:val="21"/>
                <w:szCs w:val="21"/>
                <w:lang w:val="en-US" w:eastAsia="en-US"/>
                <w14:ligatures w14:val="none"/>
              </w:rPr>
              <w:t>'Date'</w:t>
            </w:r>
            <w:r w:rsidRPr="00C847B4">
              <w:rPr>
                <w:rFonts w:ascii="Courier New" w:eastAsia="Times New Roman" w:hAnsi="Courier New" w:cs="Courier New"/>
                <w:color w:val="000000"/>
                <w:kern w:val="0"/>
                <w:sz w:val="21"/>
                <w:szCs w:val="21"/>
                <w:lang w:val="en-US" w:eastAsia="en-US"/>
                <w14:ligatures w14:val="none"/>
              </w:rPr>
              <w:t>].values</w:t>
            </w:r>
          </w:p>
          <w:p w14:paraId="27E08F5B" w14:textId="77777777" w:rsidR="00C847B4" w:rsidRPr="00C847B4" w:rsidRDefault="00C847B4" w:rsidP="00C847B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test_prices = test_data[</w:t>
            </w:r>
            <w:r w:rsidRPr="00C847B4">
              <w:rPr>
                <w:rFonts w:ascii="Courier New" w:eastAsia="Times New Roman" w:hAnsi="Courier New" w:cs="Courier New"/>
                <w:color w:val="A31515"/>
                <w:kern w:val="0"/>
                <w:sz w:val="21"/>
                <w:szCs w:val="21"/>
                <w:lang w:val="en-US" w:eastAsia="en-US"/>
                <w14:ligatures w14:val="none"/>
              </w:rPr>
              <w:t>'Close'</w:t>
            </w:r>
            <w:r w:rsidRPr="00C847B4">
              <w:rPr>
                <w:rFonts w:ascii="Courier New" w:eastAsia="Times New Roman" w:hAnsi="Courier New" w:cs="Courier New"/>
                <w:color w:val="000000"/>
                <w:kern w:val="0"/>
                <w:sz w:val="21"/>
                <w:szCs w:val="21"/>
                <w:lang w:val="en-US" w:eastAsia="en-US"/>
                <w14:ligatures w14:val="none"/>
              </w:rPr>
              <w:t>].values</w:t>
            </w:r>
          </w:p>
          <w:p w14:paraId="6CE855D2" w14:textId="77777777" w:rsidR="00C847B4" w:rsidRPr="00C847B4" w:rsidRDefault="00C847B4" w:rsidP="00C847B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2831493C" w14:textId="77777777" w:rsidR="00C847B4" w:rsidRPr="00C847B4" w:rsidRDefault="00C847B4" w:rsidP="00C847B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validate_dates = validate_data[</w:t>
            </w:r>
            <w:r w:rsidRPr="00C847B4">
              <w:rPr>
                <w:rFonts w:ascii="Courier New" w:eastAsia="Times New Roman" w:hAnsi="Courier New" w:cs="Courier New"/>
                <w:color w:val="A31515"/>
                <w:kern w:val="0"/>
                <w:sz w:val="21"/>
                <w:szCs w:val="21"/>
                <w:lang w:val="en-US" w:eastAsia="en-US"/>
                <w14:ligatures w14:val="none"/>
              </w:rPr>
              <w:t>'Date'</w:t>
            </w:r>
            <w:r w:rsidRPr="00C847B4">
              <w:rPr>
                <w:rFonts w:ascii="Courier New" w:eastAsia="Times New Roman" w:hAnsi="Courier New" w:cs="Courier New"/>
                <w:color w:val="000000"/>
                <w:kern w:val="0"/>
                <w:sz w:val="21"/>
                <w:szCs w:val="21"/>
                <w:lang w:val="en-US" w:eastAsia="en-US"/>
                <w14:ligatures w14:val="none"/>
              </w:rPr>
              <w:t>].values</w:t>
            </w:r>
          </w:p>
          <w:p w14:paraId="05D344AA" w14:textId="77777777" w:rsidR="00C847B4" w:rsidRPr="00C847B4" w:rsidRDefault="00C847B4" w:rsidP="00C847B4">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validate_prices = validate_data[</w:t>
            </w:r>
            <w:r w:rsidRPr="00C847B4">
              <w:rPr>
                <w:rFonts w:ascii="Courier New" w:eastAsia="Times New Roman" w:hAnsi="Courier New" w:cs="Courier New"/>
                <w:color w:val="A31515"/>
                <w:kern w:val="0"/>
                <w:sz w:val="21"/>
                <w:szCs w:val="21"/>
                <w:lang w:val="en-US" w:eastAsia="en-US"/>
                <w14:ligatures w14:val="none"/>
              </w:rPr>
              <w:t>'Close'</w:t>
            </w:r>
            <w:r w:rsidRPr="00C847B4">
              <w:rPr>
                <w:rFonts w:ascii="Courier New" w:eastAsia="Times New Roman" w:hAnsi="Courier New" w:cs="Courier New"/>
                <w:color w:val="000000"/>
                <w:kern w:val="0"/>
                <w:sz w:val="21"/>
                <w:szCs w:val="21"/>
                <w:lang w:val="en-US" w:eastAsia="en-US"/>
                <w14:ligatures w14:val="none"/>
              </w:rPr>
              <w:t>].values</w:t>
            </w:r>
          </w:p>
          <w:p w14:paraId="48CBF01A" w14:textId="15CA42C6" w:rsidR="004D5B56" w:rsidRPr="00C847B4" w:rsidRDefault="004D5B56">
            <w:pPr>
              <w:spacing w:line="360" w:lineRule="auto"/>
              <w:jc w:val="center"/>
              <w:rPr>
                <w:rFonts w:cs="Times New Roman"/>
                <w:sz w:val="26"/>
                <w:szCs w:val="26"/>
                <w:lang w:val="vi-VN"/>
              </w:rPr>
            </w:pPr>
            <w:r>
              <w:rPr>
                <w:rFonts w:cs="Times New Roman"/>
                <w:sz w:val="26"/>
                <w:szCs w:val="26"/>
              </w:rPr>
              <w:t>Step 4: train, test, validate</w:t>
            </w:r>
            <w:r w:rsidR="00C847B4">
              <w:rPr>
                <w:rFonts w:cs="Times New Roman"/>
                <w:sz w:val="26"/>
                <w:szCs w:val="26"/>
                <w:lang w:val="vi-VN"/>
              </w:rPr>
              <w:t xml:space="preserve"> to chart</w:t>
            </w:r>
          </w:p>
        </w:tc>
      </w:tr>
      <w:tr w:rsidR="004D5B56" w14:paraId="03E41736" w14:textId="77777777">
        <w:tc>
          <w:tcPr>
            <w:tcW w:w="9287" w:type="dxa"/>
          </w:tcPr>
          <w:p w14:paraId="07E0DDF3" w14:textId="77777777" w:rsidR="00E751B8" w:rsidRPr="00E751B8" w:rsidRDefault="00E751B8" w:rsidP="00E751B8">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751B8">
              <w:rPr>
                <w:rFonts w:ascii="Courier New" w:eastAsia="Times New Roman" w:hAnsi="Courier New" w:cs="Courier New"/>
                <w:color w:val="000000"/>
                <w:kern w:val="0"/>
                <w:sz w:val="21"/>
                <w:szCs w:val="21"/>
                <w:lang w:val="en-US" w:eastAsia="en-US"/>
                <w14:ligatures w14:val="none"/>
              </w:rPr>
              <w:t>model = IsolationForest(contamination=</w:t>
            </w:r>
            <w:r w:rsidRPr="00E751B8">
              <w:rPr>
                <w:rFonts w:ascii="Courier New" w:eastAsia="Times New Roman" w:hAnsi="Courier New" w:cs="Courier New"/>
                <w:color w:val="098156"/>
                <w:kern w:val="0"/>
                <w:sz w:val="21"/>
                <w:szCs w:val="21"/>
                <w:lang w:val="en-US" w:eastAsia="en-US"/>
                <w14:ligatures w14:val="none"/>
              </w:rPr>
              <w:t>0.05</w:t>
            </w:r>
            <w:r w:rsidRPr="00E751B8">
              <w:rPr>
                <w:rFonts w:ascii="Courier New" w:eastAsia="Times New Roman" w:hAnsi="Courier New" w:cs="Courier New"/>
                <w:color w:val="000000"/>
                <w:kern w:val="0"/>
                <w:sz w:val="21"/>
                <w:szCs w:val="21"/>
                <w:lang w:val="en-US" w:eastAsia="en-US"/>
                <w14:ligatures w14:val="none"/>
              </w:rPr>
              <w:t>)</w:t>
            </w:r>
          </w:p>
          <w:p w14:paraId="58AF6361" w14:textId="77777777" w:rsidR="00E751B8" w:rsidRPr="00E751B8" w:rsidRDefault="00E751B8" w:rsidP="00E751B8">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751B8">
              <w:rPr>
                <w:rFonts w:ascii="Courier New" w:eastAsia="Times New Roman" w:hAnsi="Courier New" w:cs="Courier New"/>
                <w:color w:val="000000"/>
                <w:kern w:val="0"/>
                <w:sz w:val="21"/>
                <w:szCs w:val="21"/>
                <w:lang w:val="en-US" w:eastAsia="en-US"/>
                <w14:ligatures w14:val="none"/>
              </w:rPr>
              <w:t>model.fit(train_prices.reshape(</w:t>
            </w:r>
            <w:r w:rsidRPr="00E751B8">
              <w:rPr>
                <w:rFonts w:ascii="Courier New" w:eastAsia="Times New Roman" w:hAnsi="Courier New" w:cs="Courier New"/>
                <w:color w:val="098156"/>
                <w:kern w:val="0"/>
                <w:sz w:val="21"/>
                <w:szCs w:val="21"/>
                <w:lang w:val="en-US" w:eastAsia="en-US"/>
                <w14:ligatures w14:val="none"/>
              </w:rPr>
              <w:t>-1</w:t>
            </w:r>
            <w:r w:rsidRPr="00E751B8">
              <w:rPr>
                <w:rFonts w:ascii="Courier New" w:eastAsia="Times New Roman" w:hAnsi="Courier New" w:cs="Courier New"/>
                <w:color w:val="000000"/>
                <w:kern w:val="0"/>
                <w:sz w:val="21"/>
                <w:szCs w:val="21"/>
                <w:lang w:val="en-US" w:eastAsia="en-US"/>
                <w14:ligatures w14:val="none"/>
              </w:rPr>
              <w:t xml:space="preserve">, </w:t>
            </w:r>
            <w:r w:rsidRPr="00E751B8">
              <w:rPr>
                <w:rFonts w:ascii="Courier New" w:eastAsia="Times New Roman" w:hAnsi="Courier New" w:cs="Courier New"/>
                <w:color w:val="098156"/>
                <w:kern w:val="0"/>
                <w:sz w:val="21"/>
                <w:szCs w:val="21"/>
                <w:lang w:val="en-US" w:eastAsia="en-US"/>
                <w14:ligatures w14:val="none"/>
              </w:rPr>
              <w:t>1</w:t>
            </w:r>
            <w:r w:rsidRPr="00E751B8">
              <w:rPr>
                <w:rFonts w:ascii="Courier New" w:eastAsia="Times New Roman" w:hAnsi="Courier New" w:cs="Courier New"/>
                <w:color w:val="000000"/>
                <w:kern w:val="0"/>
                <w:sz w:val="21"/>
                <w:szCs w:val="21"/>
                <w:lang w:val="en-US" w:eastAsia="en-US"/>
                <w14:ligatures w14:val="none"/>
              </w:rPr>
              <w:t>))</w:t>
            </w:r>
          </w:p>
          <w:p w14:paraId="3C542A35" w14:textId="4A0A10F5" w:rsidR="004D5B56" w:rsidRPr="00E751B8" w:rsidRDefault="004D5B56">
            <w:pPr>
              <w:spacing w:line="360" w:lineRule="auto"/>
              <w:jc w:val="center"/>
              <w:rPr>
                <w:rFonts w:cs="Times New Roman"/>
                <w:sz w:val="26"/>
                <w:szCs w:val="26"/>
                <w:lang w:val="vi-VN"/>
              </w:rPr>
            </w:pPr>
            <w:r>
              <w:rPr>
                <w:rFonts w:cs="Times New Roman"/>
                <w:sz w:val="26"/>
                <w:szCs w:val="26"/>
              </w:rPr>
              <w:t xml:space="preserve">Step 5: </w:t>
            </w:r>
            <w:r w:rsidR="00E751B8">
              <w:rPr>
                <w:rFonts w:cs="Times New Roman"/>
                <w:sz w:val="26"/>
                <w:szCs w:val="26"/>
              </w:rPr>
              <w:t>Isolation</w:t>
            </w:r>
            <w:r w:rsidR="00E751B8">
              <w:rPr>
                <w:rFonts w:cs="Times New Roman"/>
                <w:sz w:val="26"/>
                <w:szCs w:val="26"/>
                <w:lang w:val="vi-VN"/>
              </w:rPr>
              <w:t xml:space="preserve"> Forest</w:t>
            </w:r>
          </w:p>
        </w:tc>
      </w:tr>
      <w:tr w:rsidR="004D5B56" w14:paraId="2D252484" w14:textId="77777777">
        <w:tc>
          <w:tcPr>
            <w:tcW w:w="9287" w:type="dxa"/>
          </w:tcPr>
          <w:p w14:paraId="3BB51755" w14:textId="77777777" w:rsidR="00E3326D" w:rsidRPr="00E3326D" w:rsidRDefault="00E3326D" w:rsidP="00E3326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3326D">
              <w:rPr>
                <w:rFonts w:ascii="Courier New" w:eastAsia="Times New Roman" w:hAnsi="Courier New" w:cs="Courier New"/>
                <w:color w:val="000000"/>
                <w:kern w:val="0"/>
                <w:sz w:val="21"/>
                <w:szCs w:val="21"/>
                <w:lang w:val="en-US" w:eastAsia="en-US"/>
                <w14:ligatures w14:val="none"/>
              </w:rPr>
              <w:t>train_scores = model.decision_function(train_prices.reshape(</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 xml:space="preserve">, </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w:t>
            </w:r>
          </w:p>
          <w:p w14:paraId="7CB438D2" w14:textId="77777777" w:rsidR="00E3326D" w:rsidRPr="00E3326D" w:rsidRDefault="00E3326D" w:rsidP="00E3326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3326D">
              <w:rPr>
                <w:rFonts w:ascii="Courier New" w:eastAsia="Times New Roman" w:hAnsi="Courier New" w:cs="Courier New"/>
                <w:color w:val="000000"/>
                <w:kern w:val="0"/>
                <w:sz w:val="21"/>
                <w:szCs w:val="21"/>
                <w:lang w:val="en-US" w:eastAsia="en-US"/>
                <w14:ligatures w14:val="none"/>
              </w:rPr>
              <w:t>test_scores = model.decision_function(test_prices.reshape(</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 xml:space="preserve">, </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w:t>
            </w:r>
          </w:p>
          <w:p w14:paraId="39CD050E" w14:textId="77777777" w:rsidR="00E3326D" w:rsidRPr="00E3326D" w:rsidRDefault="00E3326D" w:rsidP="00E3326D">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3326D">
              <w:rPr>
                <w:rFonts w:ascii="Courier New" w:eastAsia="Times New Roman" w:hAnsi="Courier New" w:cs="Courier New"/>
                <w:color w:val="000000"/>
                <w:kern w:val="0"/>
                <w:sz w:val="21"/>
                <w:szCs w:val="21"/>
                <w:lang w:val="en-US" w:eastAsia="en-US"/>
                <w14:ligatures w14:val="none"/>
              </w:rPr>
              <w:t>validate_scores = model.decision_function(validate_prices.reshape(</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 xml:space="preserve">, </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w:t>
            </w:r>
          </w:p>
          <w:p w14:paraId="1D56FC98" w14:textId="5ED79DFA" w:rsidR="004D5B56" w:rsidRPr="00E3326D" w:rsidRDefault="004D5B56">
            <w:pPr>
              <w:spacing w:line="360" w:lineRule="auto"/>
              <w:jc w:val="center"/>
              <w:rPr>
                <w:rFonts w:cs="Times New Roman"/>
                <w:sz w:val="26"/>
                <w:szCs w:val="26"/>
                <w:lang w:val="vi-VN"/>
              </w:rPr>
            </w:pPr>
            <w:r>
              <w:rPr>
                <w:rFonts w:cs="Times New Roman"/>
                <w:sz w:val="26"/>
                <w:szCs w:val="26"/>
              </w:rPr>
              <w:t xml:space="preserve">Step 6: </w:t>
            </w:r>
            <w:r w:rsidR="00E3326D">
              <w:rPr>
                <w:rFonts w:cs="Times New Roman"/>
                <w:sz w:val="26"/>
                <w:szCs w:val="26"/>
              </w:rPr>
              <w:t>Train</w:t>
            </w:r>
            <w:r w:rsidR="00E3326D">
              <w:rPr>
                <w:rFonts w:cs="Times New Roman"/>
                <w:sz w:val="26"/>
                <w:szCs w:val="26"/>
                <w:lang w:val="vi-VN"/>
              </w:rPr>
              <w:t xml:space="preserve"> test validate predicted</w:t>
            </w:r>
          </w:p>
        </w:tc>
      </w:tr>
      <w:tr w:rsidR="004D5B56" w14:paraId="2785E48F" w14:textId="77777777">
        <w:tc>
          <w:tcPr>
            <w:tcW w:w="9287" w:type="dxa"/>
          </w:tcPr>
          <w:p w14:paraId="49D90C9A" w14:textId="77777777" w:rsidR="00B50E06" w:rsidRPr="00B50E06" w:rsidRDefault="00B50E06" w:rsidP="00B50E0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50E06">
              <w:rPr>
                <w:rFonts w:ascii="Courier New" w:eastAsia="Times New Roman" w:hAnsi="Courier New" w:cs="Courier New"/>
                <w:color w:val="000000"/>
                <w:kern w:val="0"/>
                <w:sz w:val="21"/>
                <w:szCs w:val="21"/>
                <w:lang w:val="en-US" w:eastAsia="en-US"/>
                <w14:ligatures w14:val="none"/>
              </w:rPr>
              <w:t>train_anomalies = np.where(model.predict(train_prices.reshape(</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w:t>
            </w:r>
          </w:p>
          <w:p w14:paraId="12FC62F4" w14:textId="77777777" w:rsidR="00B50E06" w:rsidRPr="00B50E06" w:rsidRDefault="00B50E06" w:rsidP="00B50E0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50E06">
              <w:rPr>
                <w:rFonts w:ascii="Courier New" w:eastAsia="Times New Roman" w:hAnsi="Courier New" w:cs="Courier New"/>
                <w:color w:val="000000"/>
                <w:kern w:val="0"/>
                <w:sz w:val="21"/>
                <w:szCs w:val="21"/>
                <w:lang w:val="en-US" w:eastAsia="en-US"/>
                <w14:ligatures w14:val="none"/>
              </w:rPr>
              <w:t>test_anomalies = np.where(model.predict(test_prices.reshape(</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w:t>
            </w:r>
          </w:p>
          <w:p w14:paraId="776CEBC0" w14:textId="77777777" w:rsidR="00B50E06" w:rsidRPr="00B50E06" w:rsidRDefault="00B50E06" w:rsidP="00B50E0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2EBC6088" w14:textId="77777777" w:rsidR="00B50E06" w:rsidRPr="00B50E06" w:rsidRDefault="00B50E06" w:rsidP="00B50E06">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50E06">
              <w:rPr>
                <w:rFonts w:ascii="Courier New" w:eastAsia="Times New Roman" w:hAnsi="Courier New" w:cs="Courier New"/>
                <w:color w:val="000000"/>
                <w:kern w:val="0"/>
                <w:sz w:val="21"/>
                <w:szCs w:val="21"/>
                <w:lang w:val="en-US" w:eastAsia="en-US"/>
                <w14:ligatures w14:val="none"/>
              </w:rPr>
              <w:lastRenderedPageBreak/>
              <w:t>validate_anomalies = np.where(model.predict(validate_prices.reshape(</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w:t>
            </w:r>
          </w:p>
          <w:p w14:paraId="0E8F38E2" w14:textId="040F7696" w:rsidR="004D5B56" w:rsidRPr="00F917D5" w:rsidRDefault="004D5B56">
            <w:pPr>
              <w:spacing w:line="360" w:lineRule="auto"/>
              <w:jc w:val="center"/>
              <w:rPr>
                <w:rFonts w:cs="Times New Roman"/>
                <w:sz w:val="26"/>
                <w:szCs w:val="26"/>
                <w:lang w:val="vi-VN"/>
              </w:rPr>
            </w:pPr>
            <w:r>
              <w:rPr>
                <w:rFonts w:cs="Times New Roman"/>
                <w:sz w:val="26"/>
                <w:szCs w:val="26"/>
              </w:rPr>
              <w:t xml:space="preserve">Step 7: </w:t>
            </w:r>
            <w:r w:rsidR="00F917D5">
              <w:rPr>
                <w:rFonts w:cs="Times New Roman"/>
                <w:sz w:val="26"/>
                <w:szCs w:val="26"/>
              </w:rPr>
              <w:t>anomaly</w:t>
            </w:r>
            <w:r w:rsidR="00F917D5">
              <w:rPr>
                <w:rFonts w:cs="Times New Roman"/>
                <w:sz w:val="26"/>
                <w:szCs w:val="26"/>
                <w:lang w:val="vi-VN"/>
              </w:rPr>
              <w:t xml:space="preserve"> detection</w:t>
            </w:r>
          </w:p>
        </w:tc>
      </w:tr>
      <w:tr w:rsidR="004D5B56" w14:paraId="43E6C0B3" w14:textId="77777777">
        <w:tc>
          <w:tcPr>
            <w:tcW w:w="9287" w:type="dxa"/>
          </w:tcPr>
          <w:p w14:paraId="75304872"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lastRenderedPageBreak/>
              <w:t>plt.figure(figsize=(</w:t>
            </w:r>
            <w:r w:rsidRPr="00F917D5">
              <w:rPr>
                <w:rFonts w:ascii="Courier New" w:eastAsia="Times New Roman" w:hAnsi="Courier New" w:cs="Courier New"/>
                <w:color w:val="098156"/>
                <w:kern w:val="0"/>
                <w:sz w:val="21"/>
                <w:szCs w:val="21"/>
                <w:lang w:val="en-US" w:eastAsia="en-US"/>
                <w14:ligatures w14:val="none"/>
              </w:rPr>
              <w:t>10</w:t>
            </w:r>
            <w:r w:rsidRPr="00F917D5">
              <w:rPr>
                <w:rFonts w:ascii="Courier New" w:eastAsia="Times New Roman" w:hAnsi="Courier New" w:cs="Courier New"/>
                <w:color w:val="000000"/>
                <w:kern w:val="0"/>
                <w:sz w:val="21"/>
                <w:szCs w:val="21"/>
                <w:lang w:val="en-US" w:eastAsia="en-US"/>
                <w14:ligatures w14:val="none"/>
              </w:rPr>
              <w:t xml:space="preserve">, </w:t>
            </w:r>
            <w:r w:rsidRPr="00F917D5">
              <w:rPr>
                <w:rFonts w:ascii="Courier New" w:eastAsia="Times New Roman" w:hAnsi="Courier New" w:cs="Courier New"/>
                <w:color w:val="098156"/>
                <w:kern w:val="0"/>
                <w:sz w:val="21"/>
                <w:szCs w:val="21"/>
                <w:lang w:val="en-US" w:eastAsia="en-US"/>
                <w14:ligatures w14:val="none"/>
              </w:rPr>
              <w:t>6</w:t>
            </w:r>
            <w:r w:rsidRPr="00F917D5">
              <w:rPr>
                <w:rFonts w:ascii="Courier New" w:eastAsia="Times New Roman" w:hAnsi="Courier New" w:cs="Courier New"/>
                <w:color w:val="000000"/>
                <w:kern w:val="0"/>
                <w:sz w:val="21"/>
                <w:szCs w:val="21"/>
                <w:lang w:val="en-US" w:eastAsia="en-US"/>
                <w14:ligatures w14:val="none"/>
              </w:rPr>
              <w:t>))</w:t>
            </w:r>
          </w:p>
          <w:p w14:paraId="58584376"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plt.plot(train_dates, train_prices, label=</w:t>
            </w:r>
            <w:r w:rsidRPr="00F917D5">
              <w:rPr>
                <w:rFonts w:ascii="Courier New" w:eastAsia="Times New Roman" w:hAnsi="Courier New" w:cs="Courier New"/>
                <w:color w:val="A31515"/>
                <w:kern w:val="0"/>
                <w:sz w:val="21"/>
                <w:szCs w:val="21"/>
                <w:lang w:val="en-US" w:eastAsia="en-US"/>
                <w14:ligatures w14:val="none"/>
              </w:rPr>
              <w:t>'Train'</w:t>
            </w:r>
            <w:r w:rsidRPr="00F917D5">
              <w:rPr>
                <w:rFonts w:ascii="Courier New" w:eastAsia="Times New Roman" w:hAnsi="Courier New" w:cs="Courier New"/>
                <w:color w:val="000000"/>
                <w:kern w:val="0"/>
                <w:sz w:val="21"/>
                <w:szCs w:val="21"/>
                <w:lang w:val="en-US" w:eastAsia="en-US"/>
                <w14:ligatures w14:val="none"/>
              </w:rPr>
              <w:t>)</w:t>
            </w:r>
          </w:p>
          <w:p w14:paraId="4D20DE0F"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plt.plot(test_dates, test_prices, label=</w:t>
            </w:r>
            <w:r w:rsidRPr="00F917D5">
              <w:rPr>
                <w:rFonts w:ascii="Courier New" w:eastAsia="Times New Roman" w:hAnsi="Courier New" w:cs="Courier New"/>
                <w:color w:val="A31515"/>
                <w:kern w:val="0"/>
                <w:sz w:val="21"/>
                <w:szCs w:val="21"/>
                <w:lang w:val="en-US" w:eastAsia="en-US"/>
                <w14:ligatures w14:val="none"/>
              </w:rPr>
              <w:t>'Test'</w:t>
            </w:r>
            <w:r w:rsidRPr="00F917D5">
              <w:rPr>
                <w:rFonts w:ascii="Courier New" w:eastAsia="Times New Roman" w:hAnsi="Courier New" w:cs="Courier New"/>
                <w:color w:val="000000"/>
                <w:kern w:val="0"/>
                <w:sz w:val="21"/>
                <w:szCs w:val="21"/>
                <w:lang w:val="en-US" w:eastAsia="en-US"/>
                <w14:ligatures w14:val="none"/>
              </w:rPr>
              <w:t>)</w:t>
            </w:r>
          </w:p>
          <w:p w14:paraId="00F3B746"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plt.plot(validate_dates, validate_prices, label=</w:t>
            </w:r>
            <w:r w:rsidRPr="00F917D5">
              <w:rPr>
                <w:rFonts w:ascii="Courier New" w:eastAsia="Times New Roman" w:hAnsi="Courier New" w:cs="Courier New"/>
                <w:color w:val="A31515"/>
                <w:kern w:val="0"/>
                <w:sz w:val="21"/>
                <w:szCs w:val="21"/>
                <w:lang w:val="en-US" w:eastAsia="en-US"/>
                <w14:ligatures w14:val="none"/>
              </w:rPr>
              <w:t>'Validate'</w:t>
            </w:r>
            <w:r w:rsidRPr="00F917D5">
              <w:rPr>
                <w:rFonts w:ascii="Courier New" w:eastAsia="Times New Roman" w:hAnsi="Courier New" w:cs="Courier New"/>
                <w:color w:val="000000"/>
                <w:kern w:val="0"/>
                <w:sz w:val="21"/>
                <w:szCs w:val="21"/>
                <w:lang w:val="en-US" w:eastAsia="en-US"/>
                <w14:ligatures w14:val="none"/>
              </w:rPr>
              <w:t>)</w:t>
            </w:r>
          </w:p>
          <w:p w14:paraId="20CAB965"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plt.scatter(train_dates[train_anomalies], train_prices[train_anomalies], color=</w:t>
            </w:r>
            <w:r w:rsidRPr="00F917D5">
              <w:rPr>
                <w:rFonts w:ascii="Courier New" w:eastAsia="Times New Roman" w:hAnsi="Courier New" w:cs="Courier New"/>
                <w:color w:val="A31515"/>
                <w:kern w:val="0"/>
                <w:sz w:val="21"/>
                <w:szCs w:val="21"/>
                <w:lang w:val="en-US" w:eastAsia="en-US"/>
                <w14:ligatures w14:val="none"/>
              </w:rPr>
              <w:t>'red'</w:t>
            </w:r>
            <w:r w:rsidRPr="00F917D5">
              <w:rPr>
                <w:rFonts w:ascii="Courier New" w:eastAsia="Times New Roman" w:hAnsi="Courier New" w:cs="Courier New"/>
                <w:color w:val="000000"/>
                <w:kern w:val="0"/>
                <w:sz w:val="21"/>
                <w:szCs w:val="21"/>
                <w:lang w:val="en-US" w:eastAsia="en-US"/>
                <w14:ligatures w14:val="none"/>
              </w:rPr>
              <w:t>, label=</w:t>
            </w:r>
            <w:r w:rsidRPr="00F917D5">
              <w:rPr>
                <w:rFonts w:ascii="Courier New" w:eastAsia="Times New Roman" w:hAnsi="Courier New" w:cs="Courier New"/>
                <w:color w:val="A31515"/>
                <w:kern w:val="0"/>
                <w:sz w:val="21"/>
                <w:szCs w:val="21"/>
                <w:lang w:val="en-US" w:eastAsia="en-US"/>
                <w14:ligatures w14:val="none"/>
              </w:rPr>
              <w:t>'Train Anomalies'</w:t>
            </w:r>
            <w:r w:rsidRPr="00F917D5">
              <w:rPr>
                <w:rFonts w:ascii="Courier New" w:eastAsia="Times New Roman" w:hAnsi="Courier New" w:cs="Courier New"/>
                <w:color w:val="000000"/>
                <w:kern w:val="0"/>
                <w:sz w:val="21"/>
                <w:szCs w:val="21"/>
                <w:lang w:val="en-US" w:eastAsia="en-US"/>
                <w14:ligatures w14:val="none"/>
              </w:rPr>
              <w:t>)</w:t>
            </w:r>
          </w:p>
          <w:p w14:paraId="1C371DAE"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plt.scatter(test_dates[test_anomalies], test_prices[test_anomalies], color=</w:t>
            </w:r>
            <w:r w:rsidRPr="00F917D5">
              <w:rPr>
                <w:rFonts w:ascii="Courier New" w:eastAsia="Times New Roman" w:hAnsi="Courier New" w:cs="Courier New"/>
                <w:color w:val="A31515"/>
                <w:kern w:val="0"/>
                <w:sz w:val="21"/>
                <w:szCs w:val="21"/>
                <w:lang w:val="en-US" w:eastAsia="en-US"/>
                <w14:ligatures w14:val="none"/>
              </w:rPr>
              <w:t>'red'</w:t>
            </w:r>
            <w:r w:rsidRPr="00F917D5">
              <w:rPr>
                <w:rFonts w:ascii="Courier New" w:eastAsia="Times New Roman" w:hAnsi="Courier New" w:cs="Courier New"/>
                <w:color w:val="000000"/>
                <w:kern w:val="0"/>
                <w:sz w:val="21"/>
                <w:szCs w:val="21"/>
                <w:lang w:val="en-US" w:eastAsia="en-US"/>
                <w14:ligatures w14:val="none"/>
              </w:rPr>
              <w:t>, label=</w:t>
            </w:r>
            <w:r w:rsidRPr="00F917D5">
              <w:rPr>
                <w:rFonts w:ascii="Courier New" w:eastAsia="Times New Roman" w:hAnsi="Courier New" w:cs="Courier New"/>
                <w:color w:val="A31515"/>
                <w:kern w:val="0"/>
                <w:sz w:val="21"/>
                <w:szCs w:val="21"/>
                <w:lang w:val="en-US" w:eastAsia="en-US"/>
                <w14:ligatures w14:val="none"/>
              </w:rPr>
              <w:t>'Test Anomalies'</w:t>
            </w:r>
            <w:r w:rsidRPr="00F917D5">
              <w:rPr>
                <w:rFonts w:ascii="Courier New" w:eastAsia="Times New Roman" w:hAnsi="Courier New" w:cs="Courier New"/>
                <w:color w:val="000000"/>
                <w:kern w:val="0"/>
                <w:sz w:val="21"/>
                <w:szCs w:val="21"/>
                <w:lang w:val="en-US" w:eastAsia="en-US"/>
                <w14:ligatures w14:val="none"/>
              </w:rPr>
              <w:t>)</w:t>
            </w:r>
          </w:p>
          <w:p w14:paraId="097A4DDB"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plt.scatter(validate_dates[validate_anomalies], validate_prices[validate_anomalies], color=</w:t>
            </w:r>
            <w:r w:rsidRPr="00F917D5">
              <w:rPr>
                <w:rFonts w:ascii="Courier New" w:eastAsia="Times New Roman" w:hAnsi="Courier New" w:cs="Courier New"/>
                <w:color w:val="A31515"/>
                <w:kern w:val="0"/>
                <w:sz w:val="21"/>
                <w:szCs w:val="21"/>
                <w:lang w:val="en-US" w:eastAsia="en-US"/>
                <w14:ligatures w14:val="none"/>
              </w:rPr>
              <w:t>'red'</w:t>
            </w:r>
            <w:r w:rsidRPr="00F917D5">
              <w:rPr>
                <w:rFonts w:ascii="Courier New" w:eastAsia="Times New Roman" w:hAnsi="Courier New" w:cs="Courier New"/>
                <w:color w:val="000000"/>
                <w:kern w:val="0"/>
                <w:sz w:val="21"/>
                <w:szCs w:val="21"/>
                <w:lang w:val="en-US" w:eastAsia="en-US"/>
                <w14:ligatures w14:val="none"/>
              </w:rPr>
              <w:t>, label=</w:t>
            </w:r>
            <w:r w:rsidRPr="00F917D5">
              <w:rPr>
                <w:rFonts w:ascii="Courier New" w:eastAsia="Times New Roman" w:hAnsi="Courier New" w:cs="Courier New"/>
                <w:color w:val="A31515"/>
                <w:kern w:val="0"/>
                <w:sz w:val="21"/>
                <w:szCs w:val="21"/>
                <w:lang w:val="en-US" w:eastAsia="en-US"/>
                <w14:ligatures w14:val="none"/>
              </w:rPr>
              <w:t>'Validate Anomalies'</w:t>
            </w:r>
            <w:r w:rsidRPr="00F917D5">
              <w:rPr>
                <w:rFonts w:ascii="Courier New" w:eastAsia="Times New Roman" w:hAnsi="Courier New" w:cs="Courier New"/>
                <w:color w:val="000000"/>
                <w:kern w:val="0"/>
                <w:sz w:val="21"/>
                <w:szCs w:val="21"/>
                <w:lang w:val="en-US" w:eastAsia="en-US"/>
                <w14:ligatures w14:val="none"/>
              </w:rPr>
              <w:t>)</w:t>
            </w:r>
          </w:p>
          <w:p w14:paraId="340977C7"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plt.xlabel(</w:t>
            </w:r>
            <w:r w:rsidRPr="00F917D5">
              <w:rPr>
                <w:rFonts w:ascii="Courier New" w:eastAsia="Times New Roman" w:hAnsi="Courier New" w:cs="Courier New"/>
                <w:color w:val="A31515"/>
                <w:kern w:val="0"/>
                <w:sz w:val="21"/>
                <w:szCs w:val="21"/>
                <w:lang w:val="en-US" w:eastAsia="en-US"/>
                <w14:ligatures w14:val="none"/>
              </w:rPr>
              <w:t>'Date'</w:t>
            </w:r>
            <w:r w:rsidRPr="00F917D5">
              <w:rPr>
                <w:rFonts w:ascii="Courier New" w:eastAsia="Times New Roman" w:hAnsi="Courier New" w:cs="Courier New"/>
                <w:color w:val="000000"/>
                <w:kern w:val="0"/>
                <w:sz w:val="21"/>
                <w:szCs w:val="21"/>
                <w:lang w:val="en-US" w:eastAsia="en-US"/>
                <w14:ligatures w14:val="none"/>
              </w:rPr>
              <w:t>)</w:t>
            </w:r>
          </w:p>
          <w:p w14:paraId="6A44EBBD"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plt.ylabel(</w:t>
            </w:r>
            <w:r w:rsidRPr="00F917D5">
              <w:rPr>
                <w:rFonts w:ascii="Courier New" w:eastAsia="Times New Roman" w:hAnsi="Courier New" w:cs="Courier New"/>
                <w:color w:val="A31515"/>
                <w:kern w:val="0"/>
                <w:sz w:val="21"/>
                <w:szCs w:val="21"/>
                <w:lang w:val="en-US" w:eastAsia="en-US"/>
                <w14:ligatures w14:val="none"/>
              </w:rPr>
              <w:t>'Closing Price'</w:t>
            </w:r>
            <w:r w:rsidRPr="00F917D5">
              <w:rPr>
                <w:rFonts w:ascii="Courier New" w:eastAsia="Times New Roman" w:hAnsi="Courier New" w:cs="Courier New"/>
                <w:color w:val="000000"/>
                <w:kern w:val="0"/>
                <w:sz w:val="21"/>
                <w:szCs w:val="21"/>
                <w:lang w:val="en-US" w:eastAsia="en-US"/>
                <w14:ligatures w14:val="none"/>
              </w:rPr>
              <w:t>)</w:t>
            </w:r>
          </w:p>
          <w:p w14:paraId="71149D11"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plt.title(</w:t>
            </w:r>
            <w:r w:rsidRPr="00F917D5">
              <w:rPr>
                <w:rFonts w:ascii="Courier New" w:eastAsia="Times New Roman" w:hAnsi="Courier New" w:cs="Courier New"/>
                <w:color w:val="A31515"/>
                <w:kern w:val="0"/>
                <w:sz w:val="21"/>
                <w:szCs w:val="21"/>
                <w:lang w:val="en-US" w:eastAsia="en-US"/>
                <w14:ligatures w14:val="none"/>
              </w:rPr>
              <w:t>'Time Series Anomaly Detection'</w:t>
            </w:r>
            <w:r w:rsidRPr="00F917D5">
              <w:rPr>
                <w:rFonts w:ascii="Courier New" w:eastAsia="Times New Roman" w:hAnsi="Courier New" w:cs="Courier New"/>
                <w:color w:val="000000"/>
                <w:kern w:val="0"/>
                <w:sz w:val="21"/>
                <w:szCs w:val="21"/>
                <w:lang w:val="en-US" w:eastAsia="en-US"/>
                <w14:ligatures w14:val="none"/>
              </w:rPr>
              <w:t>)</w:t>
            </w:r>
          </w:p>
          <w:p w14:paraId="3EDA90CF"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plt.legend()</w:t>
            </w:r>
          </w:p>
          <w:p w14:paraId="61F223F2" w14:textId="77777777" w:rsidR="00F917D5" w:rsidRPr="00F917D5" w:rsidRDefault="00F917D5"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plt.show()</w:t>
            </w:r>
          </w:p>
          <w:p w14:paraId="22993870" w14:textId="59EC7E95" w:rsidR="004A2C0F" w:rsidRPr="00F917D5" w:rsidRDefault="004A2C0F" w:rsidP="00F917D5">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Pr>
                <w:rFonts w:ascii="Courier New" w:hAnsi="Courier New" w:cs="Courier New"/>
                <w:noProof/>
                <w:color w:val="000000"/>
                <w:sz w:val="21"/>
                <w:szCs w:val="21"/>
              </w:rPr>
              <w:drawing>
                <wp:inline distT="0" distB="0" distL="0" distR="0" wp14:anchorId="66178C57" wp14:editId="14249172">
                  <wp:extent cx="5760085" cy="3724275"/>
                  <wp:effectExtent l="0" t="0" r="0" b="0"/>
                  <wp:docPr id="716781671" name="Picture 71678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3724275"/>
                          </a:xfrm>
                          <a:prstGeom prst="rect">
                            <a:avLst/>
                          </a:prstGeom>
                          <a:noFill/>
                          <a:ln>
                            <a:noFill/>
                          </a:ln>
                        </pic:spPr>
                      </pic:pic>
                    </a:graphicData>
                  </a:graphic>
                </wp:inline>
              </w:drawing>
            </w:r>
          </w:p>
          <w:p w14:paraId="6924CD59" w14:textId="1CCEE0FC" w:rsidR="004D5B56" w:rsidRPr="00F917D5" w:rsidRDefault="004D5B56">
            <w:pPr>
              <w:spacing w:line="360" w:lineRule="auto"/>
              <w:jc w:val="center"/>
              <w:rPr>
                <w:rFonts w:cs="Times New Roman"/>
                <w:sz w:val="26"/>
                <w:szCs w:val="26"/>
                <w:lang w:val="vi-VN"/>
              </w:rPr>
            </w:pPr>
            <w:r>
              <w:rPr>
                <w:rFonts w:cs="Times New Roman"/>
                <w:sz w:val="26"/>
                <w:szCs w:val="26"/>
              </w:rPr>
              <w:t xml:space="preserve">Step 8: </w:t>
            </w:r>
            <w:r w:rsidR="00F917D5">
              <w:rPr>
                <w:rFonts w:cs="Times New Roman"/>
                <w:sz w:val="26"/>
                <w:szCs w:val="26"/>
              </w:rPr>
              <w:t>Chart</w:t>
            </w:r>
            <w:r w:rsidR="00F917D5">
              <w:rPr>
                <w:rFonts w:cs="Times New Roman"/>
                <w:sz w:val="26"/>
                <w:szCs w:val="26"/>
                <w:lang w:val="vi-VN"/>
              </w:rPr>
              <w:t xml:space="preserve">  anomaly detection</w:t>
            </w:r>
          </w:p>
        </w:tc>
      </w:tr>
      <w:tr w:rsidR="004D5B56" w14:paraId="1378F35D" w14:textId="77777777">
        <w:tc>
          <w:tcPr>
            <w:tcW w:w="9287" w:type="dxa"/>
          </w:tcPr>
          <w:p w14:paraId="1E30C4CC"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plt.figure(figsize=(</w:t>
            </w:r>
            <w:r w:rsidRPr="00CE30BB">
              <w:rPr>
                <w:rFonts w:ascii="Courier New" w:eastAsia="Times New Roman" w:hAnsi="Courier New" w:cs="Courier New"/>
                <w:color w:val="098156"/>
                <w:kern w:val="0"/>
                <w:sz w:val="21"/>
                <w:szCs w:val="21"/>
                <w:lang w:val="en-US" w:eastAsia="en-US"/>
                <w14:ligatures w14:val="none"/>
              </w:rPr>
              <w:t>10</w:t>
            </w:r>
            <w:r w:rsidRPr="00CE30BB">
              <w:rPr>
                <w:rFonts w:ascii="Courier New" w:eastAsia="Times New Roman" w:hAnsi="Courier New" w:cs="Courier New"/>
                <w:color w:val="000000"/>
                <w:kern w:val="0"/>
                <w:sz w:val="21"/>
                <w:szCs w:val="21"/>
                <w:lang w:val="en-US" w:eastAsia="en-US"/>
                <w14:ligatures w14:val="none"/>
              </w:rPr>
              <w:t xml:space="preserve">, </w:t>
            </w:r>
            <w:r w:rsidRPr="00CE30BB">
              <w:rPr>
                <w:rFonts w:ascii="Courier New" w:eastAsia="Times New Roman" w:hAnsi="Courier New" w:cs="Courier New"/>
                <w:color w:val="098156"/>
                <w:kern w:val="0"/>
                <w:sz w:val="21"/>
                <w:szCs w:val="21"/>
                <w:lang w:val="en-US" w:eastAsia="en-US"/>
                <w14:ligatures w14:val="none"/>
              </w:rPr>
              <w:t>6</w:t>
            </w:r>
            <w:r w:rsidRPr="00CE30BB">
              <w:rPr>
                <w:rFonts w:ascii="Courier New" w:eastAsia="Times New Roman" w:hAnsi="Courier New" w:cs="Courier New"/>
                <w:color w:val="000000"/>
                <w:kern w:val="0"/>
                <w:sz w:val="21"/>
                <w:szCs w:val="21"/>
                <w:lang w:val="en-US" w:eastAsia="en-US"/>
                <w14:ligatures w14:val="none"/>
              </w:rPr>
              <w:t>))</w:t>
            </w:r>
          </w:p>
          <w:p w14:paraId="4FFA7F5B"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plt.plot(train_dates, train_prices, label=</w:t>
            </w:r>
            <w:r w:rsidRPr="00CE30BB">
              <w:rPr>
                <w:rFonts w:ascii="Courier New" w:eastAsia="Times New Roman" w:hAnsi="Courier New" w:cs="Courier New"/>
                <w:color w:val="A31515"/>
                <w:kern w:val="0"/>
                <w:sz w:val="21"/>
                <w:szCs w:val="21"/>
                <w:lang w:val="en-US" w:eastAsia="en-US"/>
                <w14:ligatures w14:val="none"/>
              </w:rPr>
              <w:t>'Train'</w:t>
            </w:r>
            <w:r w:rsidRPr="00CE30BB">
              <w:rPr>
                <w:rFonts w:ascii="Courier New" w:eastAsia="Times New Roman" w:hAnsi="Courier New" w:cs="Courier New"/>
                <w:color w:val="000000"/>
                <w:kern w:val="0"/>
                <w:sz w:val="21"/>
                <w:szCs w:val="21"/>
                <w:lang w:val="en-US" w:eastAsia="en-US"/>
                <w14:ligatures w14:val="none"/>
              </w:rPr>
              <w:t>)</w:t>
            </w:r>
          </w:p>
          <w:p w14:paraId="57F49734"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plt.plot(test_dates, test_prices, label=</w:t>
            </w:r>
            <w:r w:rsidRPr="00CE30BB">
              <w:rPr>
                <w:rFonts w:ascii="Courier New" w:eastAsia="Times New Roman" w:hAnsi="Courier New" w:cs="Courier New"/>
                <w:color w:val="A31515"/>
                <w:kern w:val="0"/>
                <w:sz w:val="21"/>
                <w:szCs w:val="21"/>
                <w:lang w:val="en-US" w:eastAsia="en-US"/>
                <w14:ligatures w14:val="none"/>
              </w:rPr>
              <w:t>'Test'</w:t>
            </w:r>
            <w:r w:rsidRPr="00CE30BB">
              <w:rPr>
                <w:rFonts w:ascii="Courier New" w:eastAsia="Times New Roman" w:hAnsi="Courier New" w:cs="Courier New"/>
                <w:color w:val="000000"/>
                <w:kern w:val="0"/>
                <w:sz w:val="21"/>
                <w:szCs w:val="21"/>
                <w:lang w:val="en-US" w:eastAsia="en-US"/>
                <w14:ligatures w14:val="none"/>
              </w:rPr>
              <w:t>)</w:t>
            </w:r>
          </w:p>
          <w:p w14:paraId="5D599B3A"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plt.plot(validate_dates, validate_prices, label=</w:t>
            </w:r>
            <w:r w:rsidRPr="00CE30BB">
              <w:rPr>
                <w:rFonts w:ascii="Courier New" w:eastAsia="Times New Roman" w:hAnsi="Courier New" w:cs="Courier New"/>
                <w:color w:val="A31515"/>
                <w:kern w:val="0"/>
                <w:sz w:val="21"/>
                <w:szCs w:val="21"/>
                <w:lang w:val="en-US" w:eastAsia="en-US"/>
                <w14:ligatures w14:val="none"/>
              </w:rPr>
              <w:t>'Validate'</w:t>
            </w:r>
            <w:r w:rsidRPr="00CE30BB">
              <w:rPr>
                <w:rFonts w:ascii="Courier New" w:eastAsia="Times New Roman" w:hAnsi="Courier New" w:cs="Courier New"/>
                <w:color w:val="000000"/>
                <w:kern w:val="0"/>
                <w:sz w:val="21"/>
                <w:szCs w:val="21"/>
                <w:lang w:val="en-US" w:eastAsia="en-US"/>
                <w14:ligatures w14:val="none"/>
              </w:rPr>
              <w:t>)</w:t>
            </w:r>
          </w:p>
          <w:p w14:paraId="51A4EB24"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plt.plot(test_dates, test_predicted_prices_arima, label=</w:t>
            </w:r>
            <w:r w:rsidRPr="00CE30BB">
              <w:rPr>
                <w:rFonts w:ascii="Courier New" w:eastAsia="Times New Roman" w:hAnsi="Courier New" w:cs="Courier New"/>
                <w:color w:val="A31515"/>
                <w:kern w:val="0"/>
                <w:sz w:val="21"/>
                <w:szCs w:val="21"/>
                <w:lang w:val="en-US" w:eastAsia="en-US"/>
                <w14:ligatures w14:val="none"/>
              </w:rPr>
              <w:t>'Test Predicted Prices (ARIMA)'</w:t>
            </w:r>
            <w:r w:rsidRPr="00CE30BB">
              <w:rPr>
                <w:rFonts w:ascii="Courier New" w:eastAsia="Times New Roman" w:hAnsi="Courier New" w:cs="Courier New"/>
                <w:color w:val="000000"/>
                <w:kern w:val="0"/>
                <w:sz w:val="21"/>
                <w:szCs w:val="21"/>
                <w:lang w:val="en-US" w:eastAsia="en-US"/>
                <w14:ligatures w14:val="none"/>
              </w:rPr>
              <w:t>)</w:t>
            </w:r>
          </w:p>
          <w:p w14:paraId="3EDDB392"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plt.plot(validate_dates, validate_predicted_prices_arima, label=</w:t>
            </w:r>
            <w:r w:rsidRPr="00CE30BB">
              <w:rPr>
                <w:rFonts w:ascii="Courier New" w:eastAsia="Times New Roman" w:hAnsi="Courier New" w:cs="Courier New"/>
                <w:color w:val="A31515"/>
                <w:kern w:val="0"/>
                <w:sz w:val="21"/>
                <w:szCs w:val="21"/>
                <w:lang w:val="en-US" w:eastAsia="en-US"/>
                <w14:ligatures w14:val="none"/>
              </w:rPr>
              <w:t>'Validate Predicted Prices (ARIMA)'</w:t>
            </w:r>
            <w:r w:rsidRPr="00CE30BB">
              <w:rPr>
                <w:rFonts w:ascii="Courier New" w:eastAsia="Times New Roman" w:hAnsi="Courier New" w:cs="Courier New"/>
                <w:color w:val="000000"/>
                <w:kern w:val="0"/>
                <w:sz w:val="21"/>
                <w:szCs w:val="21"/>
                <w:lang w:val="en-US" w:eastAsia="en-US"/>
                <w14:ligatures w14:val="none"/>
              </w:rPr>
              <w:t>)</w:t>
            </w:r>
          </w:p>
          <w:p w14:paraId="5A3ECCAB"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lastRenderedPageBreak/>
              <w:t>plt.xlabel(</w:t>
            </w:r>
            <w:r w:rsidRPr="00CE30BB">
              <w:rPr>
                <w:rFonts w:ascii="Courier New" w:eastAsia="Times New Roman" w:hAnsi="Courier New" w:cs="Courier New"/>
                <w:color w:val="A31515"/>
                <w:kern w:val="0"/>
                <w:sz w:val="21"/>
                <w:szCs w:val="21"/>
                <w:lang w:val="en-US" w:eastAsia="en-US"/>
                <w14:ligatures w14:val="none"/>
              </w:rPr>
              <w:t>'Date'</w:t>
            </w:r>
            <w:r w:rsidRPr="00CE30BB">
              <w:rPr>
                <w:rFonts w:ascii="Courier New" w:eastAsia="Times New Roman" w:hAnsi="Courier New" w:cs="Courier New"/>
                <w:color w:val="000000"/>
                <w:kern w:val="0"/>
                <w:sz w:val="21"/>
                <w:szCs w:val="21"/>
                <w:lang w:val="en-US" w:eastAsia="en-US"/>
                <w14:ligatures w14:val="none"/>
              </w:rPr>
              <w:t>)</w:t>
            </w:r>
          </w:p>
          <w:p w14:paraId="363E93CA"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plt.ylabel(</w:t>
            </w:r>
            <w:r w:rsidRPr="00CE30BB">
              <w:rPr>
                <w:rFonts w:ascii="Courier New" w:eastAsia="Times New Roman" w:hAnsi="Courier New" w:cs="Courier New"/>
                <w:color w:val="A31515"/>
                <w:kern w:val="0"/>
                <w:sz w:val="21"/>
                <w:szCs w:val="21"/>
                <w:lang w:val="en-US" w:eastAsia="en-US"/>
                <w14:ligatures w14:val="none"/>
              </w:rPr>
              <w:t>'Closing Price'</w:t>
            </w:r>
            <w:r w:rsidRPr="00CE30BB">
              <w:rPr>
                <w:rFonts w:ascii="Courier New" w:eastAsia="Times New Roman" w:hAnsi="Courier New" w:cs="Courier New"/>
                <w:color w:val="000000"/>
                <w:kern w:val="0"/>
                <w:sz w:val="21"/>
                <w:szCs w:val="21"/>
                <w:lang w:val="en-US" w:eastAsia="en-US"/>
                <w14:ligatures w14:val="none"/>
              </w:rPr>
              <w:t>)</w:t>
            </w:r>
          </w:p>
          <w:p w14:paraId="19B873CB"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plt.title(</w:t>
            </w:r>
            <w:r w:rsidRPr="00CE30BB">
              <w:rPr>
                <w:rFonts w:ascii="Courier New" w:eastAsia="Times New Roman" w:hAnsi="Courier New" w:cs="Courier New"/>
                <w:color w:val="A31515"/>
                <w:kern w:val="0"/>
                <w:sz w:val="21"/>
                <w:szCs w:val="21"/>
                <w:lang w:val="en-US" w:eastAsia="en-US"/>
                <w14:ligatures w14:val="none"/>
              </w:rPr>
              <w:t>'Train, Test, Validate Data'</w:t>
            </w:r>
            <w:r w:rsidRPr="00CE30BB">
              <w:rPr>
                <w:rFonts w:ascii="Courier New" w:eastAsia="Times New Roman" w:hAnsi="Courier New" w:cs="Courier New"/>
                <w:color w:val="000000"/>
                <w:kern w:val="0"/>
                <w:sz w:val="21"/>
                <w:szCs w:val="21"/>
                <w:lang w:val="en-US" w:eastAsia="en-US"/>
                <w14:ligatures w14:val="none"/>
              </w:rPr>
              <w:t>)</w:t>
            </w:r>
          </w:p>
          <w:p w14:paraId="543EEA31"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plt.legend()</w:t>
            </w:r>
          </w:p>
          <w:p w14:paraId="0CAB4387" w14:textId="77777777" w:rsidR="00CE30BB" w:rsidRPr="00CE30BB" w:rsidRDefault="00CE30BB" w:rsidP="00CE30B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plt.show()</w:t>
            </w:r>
          </w:p>
          <w:p w14:paraId="5A7D497C" w14:textId="106AD98A" w:rsidR="004D5B56" w:rsidRPr="00CE30BB" w:rsidRDefault="004D5B56">
            <w:pPr>
              <w:spacing w:line="360" w:lineRule="auto"/>
              <w:jc w:val="center"/>
              <w:rPr>
                <w:rFonts w:ascii="Courier New" w:eastAsia="Times New Roman" w:hAnsi="Courier New" w:cs="Courier New"/>
                <w:color w:val="000000"/>
                <w:kern w:val="0"/>
                <w:sz w:val="21"/>
                <w:szCs w:val="21"/>
                <w:lang w:val="vi-VN" w:eastAsia="en-GB"/>
                <w14:ligatures w14:val="none"/>
              </w:rPr>
            </w:pPr>
            <w:r>
              <w:rPr>
                <w:rFonts w:cs="Times New Roman"/>
                <w:sz w:val="26"/>
                <w:szCs w:val="26"/>
              </w:rPr>
              <w:t xml:space="preserve">Step 9: </w:t>
            </w:r>
            <w:r w:rsidR="00CE30BB">
              <w:rPr>
                <w:rFonts w:cs="Times New Roman"/>
                <w:sz w:val="26"/>
                <w:szCs w:val="26"/>
              </w:rPr>
              <w:t>Plot</w:t>
            </w:r>
            <w:r w:rsidR="00CE30BB">
              <w:rPr>
                <w:rFonts w:cs="Times New Roman"/>
                <w:sz w:val="26"/>
                <w:szCs w:val="26"/>
                <w:lang w:val="vi-VN"/>
              </w:rPr>
              <w:t xml:space="preserve"> data</w:t>
            </w:r>
          </w:p>
        </w:tc>
      </w:tr>
      <w:tr w:rsidR="004D5B56" w14:paraId="23EE9DD0" w14:textId="77777777">
        <w:tc>
          <w:tcPr>
            <w:tcW w:w="9287" w:type="dxa"/>
          </w:tcPr>
          <w:p w14:paraId="2A1477E3"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FF"/>
                <w:kern w:val="0"/>
                <w:sz w:val="21"/>
                <w:szCs w:val="21"/>
                <w:lang w:val="en-US" w:eastAsia="en-US"/>
                <w14:ligatures w14:val="none"/>
              </w:rPr>
              <w:lastRenderedPageBreak/>
              <w:t>def</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calculate_metrics</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001080"/>
                <w:kern w:val="0"/>
                <w:sz w:val="21"/>
                <w:szCs w:val="21"/>
                <w:lang w:val="en-US" w:eastAsia="en-US"/>
                <w14:ligatures w14:val="none"/>
              </w:rPr>
              <w:t>actual</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001080"/>
                <w:kern w:val="0"/>
                <w:sz w:val="21"/>
                <w:szCs w:val="21"/>
                <w:lang w:val="en-US" w:eastAsia="en-US"/>
                <w14:ligatures w14:val="none"/>
              </w:rPr>
              <w:t>predicted</w:t>
            </w:r>
            <w:r w:rsidRPr="000C2DDC">
              <w:rPr>
                <w:rFonts w:ascii="Courier New" w:eastAsia="Times New Roman" w:hAnsi="Courier New" w:cs="Courier New"/>
                <w:color w:val="000000"/>
                <w:kern w:val="0"/>
                <w:sz w:val="21"/>
                <w:szCs w:val="21"/>
                <w:lang w:val="en-US" w:eastAsia="en-US"/>
                <w14:ligatures w14:val="none"/>
              </w:rPr>
              <w:t>):</w:t>
            </w:r>
          </w:p>
          <w:p w14:paraId="6E480991"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mape = np.mean(np.</w:t>
            </w:r>
            <w:r w:rsidRPr="000C2DDC">
              <w:rPr>
                <w:rFonts w:ascii="Courier New" w:eastAsia="Times New Roman" w:hAnsi="Courier New" w:cs="Courier New"/>
                <w:color w:val="795E26"/>
                <w:kern w:val="0"/>
                <w:sz w:val="21"/>
                <w:szCs w:val="21"/>
                <w:lang w:val="en-US" w:eastAsia="en-US"/>
                <w14:ligatures w14:val="none"/>
              </w:rPr>
              <w:t>abs</w:t>
            </w:r>
            <w:r w:rsidRPr="000C2DDC">
              <w:rPr>
                <w:rFonts w:ascii="Courier New" w:eastAsia="Times New Roman" w:hAnsi="Courier New" w:cs="Courier New"/>
                <w:color w:val="000000"/>
                <w:kern w:val="0"/>
                <w:sz w:val="21"/>
                <w:szCs w:val="21"/>
                <w:lang w:val="en-US" w:eastAsia="en-US"/>
                <w14:ligatures w14:val="none"/>
              </w:rPr>
              <w:t xml:space="preserve">((actual - predicted) / actual)) * </w:t>
            </w:r>
            <w:r w:rsidRPr="000C2DDC">
              <w:rPr>
                <w:rFonts w:ascii="Courier New" w:eastAsia="Times New Roman" w:hAnsi="Courier New" w:cs="Courier New"/>
                <w:color w:val="098156"/>
                <w:kern w:val="0"/>
                <w:sz w:val="21"/>
                <w:szCs w:val="21"/>
                <w:lang w:val="en-US" w:eastAsia="en-US"/>
                <w14:ligatures w14:val="none"/>
              </w:rPr>
              <w:t>100</w:t>
            </w:r>
          </w:p>
          <w:p w14:paraId="5CA3F22A"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mae = np.mean(np.</w:t>
            </w:r>
            <w:r w:rsidRPr="000C2DDC">
              <w:rPr>
                <w:rFonts w:ascii="Courier New" w:eastAsia="Times New Roman" w:hAnsi="Courier New" w:cs="Courier New"/>
                <w:color w:val="795E26"/>
                <w:kern w:val="0"/>
                <w:sz w:val="21"/>
                <w:szCs w:val="21"/>
                <w:lang w:val="en-US" w:eastAsia="en-US"/>
                <w14:ligatures w14:val="none"/>
              </w:rPr>
              <w:t>abs</w:t>
            </w:r>
            <w:r w:rsidRPr="000C2DDC">
              <w:rPr>
                <w:rFonts w:ascii="Courier New" w:eastAsia="Times New Roman" w:hAnsi="Courier New" w:cs="Courier New"/>
                <w:color w:val="000000"/>
                <w:kern w:val="0"/>
                <w:sz w:val="21"/>
                <w:szCs w:val="21"/>
                <w:lang w:val="en-US" w:eastAsia="en-US"/>
                <w14:ligatures w14:val="none"/>
              </w:rPr>
              <w:t>(actual - predicted))</w:t>
            </w:r>
          </w:p>
          <w:p w14:paraId="188E2414"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mse = np.mean((actual - predicted)**</w:t>
            </w:r>
            <w:r w:rsidRPr="000C2DDC">
              <w:rPr>
                <w:rFonts w:ascii="Courier New" w:eastAsia="Times New Roman" w:hAnsi="Courier New" w:cs="Courier New"/>
                <w:color w:val="098156"/>
                <w:kern w:val="0"/>
                <w:sz w:val="21"/>
                <w:szCs w:val="21"/>
                <w:lang w:val="en-US" w:eastAsia="en-US"/>
                <w14:ligatures w14:val="none"/>
              </w:rPr>
              <w:t>2</w:t>
            </w:r>
            <w:r w:rsidRPr="000C2DDC">
              <w:rPr>
                <w:rFonts w:ascii="Courier New" w:eastAsia="Times New Roman" w:hAnsi="Courier New" w:cs="Courier New"/>
                <w:color w:val="000000"/>
                <w:kern w:val="0"/>
                <w:sz w:val="21"/>
                <w:szCs w:val="21"/>
                <w:lang w:val="en-US" w:eastAsia="en-US"/>
                <w14:ligatures w14:val="none"/>
              </w:rPr>
              <w:t>)</w:t>
            </w:r>
          </w:p>
          <w:p w14:paraId="200ADF8B"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rmse = np.sqrt(mse)</w:t>
            </w:r>
          </w:p>
          <w:p w14:paraId="5C2EADE3"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AF00DB"/>
                <w:kern w:val="0"/>
                <w:sz w:val="21"/>
                <w:szCs w:val="21"/>
                <w:lang w:val="en-US" w:eastAsia="en-US"/>
                <w14:ligatures w14:val="none"/>
              </w:rPr>
              <w:t>return</w:t>
            </w:r>
            <w:r w:rsidRPr="000C2DDC">
              <w:rPr>
                <w:rFonts w:ascii="Courier New" w:eastAsia="Times New Roman" w:hAnsi="Courier New" w:cs="Courier New"/>
                <w:color w:val="000000"/>
                <w:kern w:val="0"/>
                <w:sz w:val="21"/>
                <w:szCs w:val="21"/>
                <w:lang w:val="en-US" w:eastAsia="en-US"/>
                <w14:ligatures w14:val="none"/>
              </w:rPr>
              <w:t xml:space="preserve"> mae, mse, rmse</w:t>
            </w:r>
          </w:p>
          <w:p w14:paraId="60A5FCEF" w14:textId="16C0C534"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validate_mape, validate_mae, validate_rmse = calculate_metrics(validate_prices, validate_scores)</w:t>
            </w:r>
          </w:p>
          <w:p w14:paraId="46AD30FF" w14:textId="13CB27D5"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test_mape, test_mae, test_rmse = calculate_metrics(test_prices, test_scores)</w:t>
            </w:r>
          </w:p>
          <w:p w14:paraId="3DE93DCD"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'---------VALIDATE----------'</w:t>
            </w:r>
            <w:r w:rsidRPr="000C2DDC">
              <w:rPr>
                <w:rFonts w:ascii="Courier New" w:eastAsia="Times New Roman" w:hAnsi="Courier New" w:cs="Courier New"/>
                <w:color w:val="000000"/>
                <w:kern w:val="0"/>
                <w:sz w:val="21"/>
                <w:szCs w:val="21"/>
                <w:lang w:val="en-US" w:eastAsia="en-US"/>
                <w14:ligatures w14:val="none"/>
              </w:rPr>
              <w:t>)</w:t>
            </w:r>
          </w:p>
          <w:p w14:paraId="37F4AAD4"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"MAPE:"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(validate_mape,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404A5A30"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(validate_mae,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6DA6778D"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"RMSE:"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(validate_rmse,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264555D5"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w:t>
            </w:r>
            <w:r w:rsidRPr="000C2DDC">
              <w:rPr>
                <w:rFonts w:ascii="Courier New" w:eastAsia="Times New Roman" w:hAnsi="Courier New" w:cs="Courier New"/>
                <w:color w:val="000000"/>
                <w:kern w:val="0"/>
                <w:sz w:val="21"/>
                <w:szCs w:val="21"/>
                <w:lang w:val="en-US" w:eastAsia="en-US"/>
                <w14:ligatures w14:val="none"/>
              </w:rPr>
              <w:t>)</w:t>
            </w:r>
          </w:p>
          <w:p w14:paraId="4CFA9EBA"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'---------TEST----------'</w:t>
            </w:r>
            <w:r w:rsidRPr="000C2DDC">
              <w:rPr>
                <w:rFonts w:ascii="Courier New" w:eastAsia="Times New Roman" w:hAnsi="Courier New" w:cs="Courier New"/>
                <w:color w:val="000000"/>
                <w:kern w:val="0"/>
                <w:sz w:val="21"/>
                <w:szCs w:val="21"/>
                <w:lang w:val="en-US" w:eastAsia="en-US"/>
                <w14:ligatures w14:val="none"/>
              </w:rPr>
              <w:t>)</w:t>
            </w:r>
          </w:p>
          <w:p w14:paraId="45A810F3"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"MAPE:"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(test_mape,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5B9F09C6"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(test_mae,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5E026984"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"RMSE:"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(test_rmse,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1D96D448" w14:textId="77777777" w:rsidR="000C2DDC" w:rsidRPr="000C2DDC" w:rsidRDefault="000C2DDC" w:rsidP="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w:t>
            </w:r>
            <w:r w:rsidRPr="000C2DDC">
              <w:rPr>
                <w:rFonts w:ascii="Courier New" w:eastAsia="Times New Roman" w:hAnsi="Courier New" w:cs="Courier New"/>
                <w:color w:val="000000"/>
                <w:kern w:val="0"/>
                <w:sz w:val="21"/>
                <w:szCs w:val="21"/>
                <w:lang w:val="en-US" w:eastAsia="en-US"/>
                <w14:ligatures w14:val="none"/>
              </w:rPr>
              <w:t>)</w:t>
            </w:r>
          </w:p>
          <w:p w14:paraId="37ADDC71" w14:textId="0A76C26C" w:rsidR="004D5B56" w:rsidRPr="006629D5" w:rsidRDefault="004D5B56">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 xml:space="preserve">Step 10: </w:t>
            </w:r>
            <w:r w:rsidR="000C2DDC" w:rsidRPr="005F7A89">
              <w:rPr>
                <w:rFonts w:cs="Times New Roman"/>
                <w:sz w:val="26"/>
                <w:szCs w:val="26"/>
              </w:rPr>
              <w:t>Evaluate model with MAPE, MAE, RMSE</w:t>
            </w:r>
          </w:p>
        </w:tc>
      </w:tr>
    </w:tbl>
    <w:p w14:paraId="0834CA05" w14:textId="4D6EFF8D" w:rsidR="004D5B56" w:rsidRDefault="004D5B56" w:rsidP="004D5B56">
      <w:pPr>
        <w:jc w:val="center"/>
        <w:rPr>
          <w:i/>
          <w:sz w:val="26"/>
          <w:szCs w:val="26"/>
          <w:lang w:val="en-US"/>
        </w:rPr>
      </w:pPr>
      <w:r w:rsidRPr="00D95BBE">
        <w:rPr>
          <w:i/>
          <w:iCs/>
          <w:sz w:val="26"/>
          <w:szCs w:val="26"/>
          <w:lang w:val="en-US"/>
        </w:rPr>
        <w:t>Result of model 7-2-1</w:t>
      </w:r>
    </w:p>
    <w:tbl>
      <w:tblPr>
        <w:tblStyle w:val="TableGrid"/>
        <w:tblW w:w="0" w:type="auto"/>
        <w:tblLook w:val="04A0" w:firstRow="1" w:lastRow="0" w:firstColumn="1" w:lastColumn="0" w:noHBand="0" w:noVBand="1"/>
      </w:tblPr>
      <w:tblGrid>
        <w:gridCol w:w="9287"/>
      </w:tblGrid>
      <w:tr w:rsidR="000C2DDC" w14:paraId="6AEA6D8B" w14:textId="77777777">
        <w:tc>
          <w:tcPr>
            <w:tcW w:w="9287" w:type="dxa"/>
          </w:tcPr>
          <w:p w14:paraId="7A82B428" w14:textId="77777777" w:rsidR="000C2DDC" w:rsidRPr="00BC762A"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pandas </w:t>
            </w:r>
            <w:r w:rsidRPr="00BC762A">
              <w:rPr>
                <w:rFonts w:ascii="Courier New" w:eastAsia="Times New Roman" w:hAnsi="Courier New" w:cs="Courier New"/>
                <w:color w:val="AF00DB"/>
                <w:kern w:val="0"/>
                <w:sz w:val="21"/>
                <w:szCs w:val="21"/>
                <w:lang w:val="en-US" w:eastAsia="en-US"/>
                <w14:ligatures w14:val="none"/>
              </w:rPr>
              <w:t>as</w:t>
            </w:r>
            <w:r w:rsidRPr="00BC762A">
              <w:rPr>
                <w:rFonts w:ascii="Courier New" w:eastAsia="Times New Roman" w:hAnsi="Courier New" w:cs="Courier New"/>
                <w:color w:val="000000"/>
                <w:kern w:val="0"/>
                <w:sz w:val="21"/>
                <w:szCs w:val="21"/>
                <w:lang w:val="en-US" w:eastAsia="en-US"/>
                <w14:ligatures w14:val="none"/>
              </w:rPr>
              <w:t xml:space="preserve"> pd</w:t>
            </w:r>
          </w:p>
          <w:p w14:paraId="03466BCE" w14:textId="77777777" w:rsidR="000C2DDC" w:rsidRPr="00BC762A"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numpy </w:t>
            </w:r>
            <w:r w:rsidRPr="00BC762A">
              <w:rPr>
                <w:rFonts w:ascii="Courier New" w:eastAsia="Times New Roman" w:hAnsi="Courier New" w:cs="Courier New"/>
                <w:color w:val="AF00DB"/>
                <w:kern w:val="0"/>
                <w:sz w:val="21"/>
                <w:szCs w:val="21"/>
                <w:lang w:val="en-US" w:eastAsia="en-US"/>
                <w14:ligatures w14:val="none"/>
              </w:rPr>
              <w:t>as</w:t>
            </w:r>
            <w:r w:rsidRPr="00BC762A">
              <w:rPr>
                <w:rFonts w:ascii="Courier New" w:eastAsia="Times New Roman" w:hAnsi="Courier New" w:cs="Courier New"/>
                <w:color w:val="000000"/>
                <w:kern w:val="0"/>
                <w:sz w:val="21"/>
                <w:szCs w:val="21"/>
                <w:lang w:val="en-US" w:eastAsia="en-US"/>
                <w14:ligatures w14:val="none"/>
              </w:rPr>
              <w:t xml:space="preserve"> np</w:t>
            </w:r>
          </w:p>
          <w:p w14:paraId="3FA26852" w14:textId="77777777" w:rsidR="000C2DDC" w:rsidRPr="00BC762A"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from</w:t>
            </w:r>
            <w:r w:rsidRPr="00BC762A">
              <w:rPr>
                <w:rFonts w:ascii="Courier New" w:eastAsia="Times New Roman" w:hAnsi="Courier New" w:cs="Courier New"/>
                <w:color w:val="000000"/>
                <w:kern w:val="0"/>
                <w:sz w:val="21"/>
                <w:szCs w:val="21"/>
                <w:lang w:val="en-US" w:eastAsia="en-US"/>
                <w14:ligatures w14:val="none"/>
              </w:rPr>
              <w:t xml:space="preserve"> sklearn.ensemble </w:t>
            </w: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IsolationForest</w:t>
            </w:r>
          </w:p>
          <w:p w14:paraId="5488EB41" w14:textId="77777777" w:rsidR="000C2DDC" w:rsidRPr="00BC762A"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matplotlib.pyplot </w:t>
            </w:r>
            <w:r w:rsidRPr="00BC762A">
              <w:rPr>
                <w:rFonts w:ascii="Courier New" w:eastAsia="Times New Roman" w:hAnsi="Courier New" w:cs="Courier New"/>
                <w:color w:val="AF00DB"/>
                <w:kern w:val="0"/>
                <w:sz w:val="21"/>
                <w:szCs w:val="21"/>
                <w:lang w:val="en-US" w:eastAsia="en-US"/>
                <w14:ligatures w14:val="none"/>
              </w:rPr>
              <w:t>as</w:t>
            </w:r>
            <w:r w:rsidRPr="00BC762A">
              <w:rPr>
                <w:rFonts w:ascii="Courier New" w:eastAsia="Times New Roman" w:hAnsi="Courier New" w:cs="Courier New"/>
                <w:color w:val="000000"/>
                <w:kern w:val="0"/>
                <w:sz w:val="21"/>
                <w:szCs w:val="21"/>
                <w:lang w:val="en-US" w:eastAsia="en-US"/>
                <w14:ligatures w14:val="none"/>
              </w:rPr>
              <w:t xml:space="preserve"> plt</w:t>
            </w:r>
          </w:p>
          <w:p w14:paraId="23B608D0" w14:textId="77777777" w:rsidR="000C2DDC" w:rsidRPr="00BC762A"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from</w:t>
            </w:r>
            <w:r w:rsidRPr="00BC762A">
              <w:rPr>
                <w:rFonts w:ascii="Courier New" w:eastAsia="Times New Roman" w:hAnsi="Courier New" w:cs="Courier New"/>
                <w:color w:val="000000"/>
                <w:kern w:val="0"/>
                <w:sz w:val="21"/>
                <w:szCs w:val="21"/>
                <w:lang w:val="en-US" w:eastAsia="en-US"/>
                <w14:ligatures w14:val="none"/>
              </w:rPr>
              <w:t xml:space="preserve"> sklearn.linear_model </w:t>
            </w: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LinearRegression</w:t>
            </w:r>
          </w:p>
          <w:p w14:paraId="197CD221" w14:textId="77777777" w:rsidR="000C2DDC" w:rsidRPr="00BC762A"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from</w:t>
            </w:r>
            <w:r w:rsidRPr="00BC762A">
              <w:rPr>
                <w:rFonts w:ascii="Courier New" w:eastAsia="Times New Roman" w:hAnsi="Courier New" w:cs="Courier New"/>
                <w:color w:val="000000"/>
                <w:kern w:val="0"/>
                <w:sz w:val="21"/>
                <w:szCs w:val="21"/>
                <w:lang w:val="en-US" w:eastAsia="en-US"/>
                <w14:ligatures w14:val="none"/>
              </w:rPr>
              <w:t xml:space="preserve"> pmdarima.arima </w:t>
            </w: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auto_arima</w:t>
            </w:r>
          </w:p>
          <w:p w14:paraId="6496092A" w14:textId="77777777" w:rsidR="000C2DDC" w:rsidRDefault="000C2DDC">
            <w:pPr>
              <w:spacing w:line="360" w:lineRule="auto"/>
              <w:jc w:val="center"/>
              <w:rPr>
                <w:rFonts w:cs="Times New Roman"/>
                <w:sz w:val="26"/>
                <w:szCs w:val="26"/>
              </w:rPr>
            </w:pPr>
            <w:r>
              <w:rPr>
                <w:rFonts w:cs="Times New Roman"/>
                <w:sz w:val="26"/>
                <w:szCs w:val="26"/>
              </w:rPr>
              <w:t>Step 1: import library</w:t>
            </w:r>
          </w:p>
        </w:tc>
      </w:tr>
      <w:tr w:rsidR="000C2DDC" w14:paraId="3BA33BCB" w14:textId="77777777">
        <w:tc>
          <w:tcPr>
            <w:tcW w:w="9287" w:type="dxa"/>
          </w:tcPr>
          <w:p w14:paraId="3E794CCE" w14:textId="77777777" w:rsidR="000C2DDC" w:rsidRPr="00BC762A"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000000"/>
                <w:kern w:val="0"/>
                <w:sz w:val="21"/>
                <w:szCs w:val="21"/>
                <w:lang w:val="en-US" w:eastAsia="en-US"/>
                <w14:ligatures w14:val="none"/>
              </w:rPr>
              <w:t>data = pd.read_csv(</w:t>
            </w:r>
            <w:r w:rsidRPr="00BC762A">
              <w:rPr>
                <w:rFonts w:ascii="Courier New" w:eastAsia="Times New Roman" w:hAnsi="Courier New" w:cs="Courier New"/>
                <w:color w:val="A31515"/>
                <w:kern w:val="0"/>
                <w:sz w:val="21"/>
                <w:szCs w:val="21"/>
                <w:lang w:val="en-US" w:eastAsia="en-US"/>
                <w14:ligatures w14:val="none"/>
              </w:rPr>
              <w:t>'/content/DOGE-USD.csv'</w:t>
            </w:r>
            <w:r w:rsidRPr="00BC762A">
              <w:rPr>
                <w:rFonts w:ascii="Courier New" w:eastAsia="Times New Roman" w:hAnsi="Courier New" w:cs="Courier New"/>
                <w:color w:val="000000"/>
                <w:kern w:val="0"/>
                <w:sz w:val="21"/>
                <w:szCs w:val="21"/>
                <w:lang w:val="en-US" w:eastAsia="en-US"/>
                <w14:ligatures w14:val="none"/>
              </w:rPr>
              <w:t>)</w:t>
            </w:r>
          </w:p>
          <w:p w14:paraId="4E845679" w14:textId="77777777" w:rsidR="000C2DDC" w:rsidRPr="00BC762A"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000000"/>
                <w:kern w:val="0"/>
                <w:sz w:val="21"/>
                <w:szCs w:val="21"/>
                <w:lang w:val="en-US" w:eastAsia="en-US"/>
                <w14:ligatures w14:val="none"/>
              </w:rPr>
              <w:t>data[</w:t>
            </w:r>
            <w:r w:rsidRPr="00BC762A">
              <w:rPr>
                <w:rFonts w:ascii="Courier New" w:eastAsia="Times New Roman" w:hAnsi="Courier New" w:cs="Courier New"/>
                <w:color w:val="A31515"/>
                <w:kern w:val="0"/>
                <w:sz w:val="21"/>
                <w:szCs w:val="21"/>
                <w:lang w:val="en-US" w:eastAsia="en-US"/>
                <w14:ligatures w14:val="none"/>
              </w:rPr>
              <w:t>'Date'</w:t>
            </w:r>
            <w:r w:rsidRPr="00BC762A">
              <w:rPr>
                <w:rFonts w:ascii="Courier New" w:eastAsia="Times New Roman" w:hAnsi="Courier New" w:cs="Courier New"/>
                <w:color w:val="000000"/>
                <w:kern w:val="0"/>
                <w:sz w:val="21"/>
                <w:szCs w:val="21"/>
                <w:lang w:val="en-US" w:eastAsia="en-US"/>
                <w14:ligatures w14:val="none"/>
              </w:rPr>
              <w:t>] = pd.to_datetime(data[</w:t>
            </w:r>
            <w:r w:rsidRPr="00BC762A">
              <w:rPr>
                <w:rFonts w:ascii="Courier New" w:eastAsia="Times New Roman" w:hAnsi="Courier New" w:cs="Courier New"/>
                <w:color w:val="A31515"/>
                <w:kern w:val="0"/>
                <w:sz w:val="21"/>
                <w:szCs w:val="21"/>
                <w:lang w:val="en-US" w:eastAsia="en-US"/>
                <w14:ligatures w14:val="none"/>
              </w:rPr>
              <w:t>'Date'</w:t>
            </w:r>
            <w:r w:rsidRPr="00BC762A">
              <w:rPr>
                <w:rFonts w:ascii="Courier New" w:eastAsia="Times New Roman" w:hAnsi="Courier New" w:cs="Courier New"/>
                <w:color w:val="000000"/>
                <w:kern w:val="0"/>
                <w:sz w:val="21"/>
                <w:szCs w:val="21"/>
                <w:lang w:val="en-US" w:eastAsia="en-US"/>
                <w14:ligatures w14:val="none"/>
              </w:rPr>
              <w:t>])</w:t>
            </w:r>
          </w:p>
          <w:p w14:paraId="45F63F6A" w14:textId="77777777" w:rsidR="000C2DDC" w:rsidRPr="00BC762A" w:rsidRDefault="000C2DDC">
            <w:pPr>
              <w:shd w:val="clear" w:color="auto" w:fill="F7F7F7"/>
              <w:spacing w:line="285" w:lineRule="atLeast"/>
              <w:rPr>
                <w:del w:id="42" w:author="{8B1F461B-A429-49A1-B2D6-2D9AA3438C1A}" w:date="2023-06-21T11:56:00Z"/>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000000"/>
                <w:kern w:val="0"/>
                <w:sz w:val="21"/>
                <w:szCs w:val="21"/>
                <w:lang w:val="en-US" w:eastAsia="en-US"/>
                <w14:ligatures w14:val="none"/>
              </w:rPr>
              <w:t xml:space="preserve">data = </w:t>
            </w:r>
            <w:del w:id="43" w:author="{8B1F461B-A429-49A1-B2D6-2D9AA3438C1A}" w:date="2023-06-21T11:56:00Z">
              <w:r w:rsidRPr="00BC762A">
                <w:rPr>
                  <w:rFonts w:ascii="Courier New" w:eastAsia="Times New Roman" w:hAnsi="Courier New" w:cs="Courier New"/>
                  <w:color w:val="000000"/>
                  <w:kern w:val="0"/>
                  <w:sz w:val="21"/>
                  <w:szCs w:val="21"/>
                  <w:lang w:val="en-US" w:eastAsia="en-US"/>
                  <w14:ligatures w14:val="none"/>
                </w:rPr>
                <w:delText>data.sort_values(</w:delText>
              </w:r>
              <w:r w:rsidRPr="00BC762A">
                <w:rPr>
                  <w:rFonts w:ascii="Courier New" w:eastAsia="Times New Roman" w:hAnsi="Courier New" w:cs="Courier New"/>
                  <w:color w:val="A31515"/>
                  <w:kern w:val="0"/>
                  <w:sz w:val="21"/>
                  <w:szCs w:val="21"/>
                  <w:lang w:val="en-US" w:eastAsia="en-US"/>
                  <w14:ligatures w14:val="none"/>
                </w:rPr>
                <w:delText>'Date'</w:delText>
              </w:r>
              <w:r w:rsidRPr="00BC762A">
                <w:rPr>
                  <w:rFonts w:ascii="Courier New" w:eastAsia="Times New Roman" w:hAnsi="Courier New" w:cs="Courier New"/>
                  <w:color w:val="000000"/>
                  <w:kern w:val="0"/>
                  <w:sz w:val="21"/>
                  <w:szCs w:val="21"/>
                  <w:lang w:val="en-US" w:eastAsia="en-US"/>
                  <w14:ligatures w14:val="none"/>
                </w:rPr>
                <w:delText>)</w:delText>
              </w:r>
            </w:del>
          </w:p>
          <w:p w14:paraId="12EBAF16" w14:textId="77777777" w:rsidR="000C2DDC" w:rsidRDefault="000C2DDC">
            <w:pPr>
              <w:spacing w:line="360" w:lineRule="auto"/>
              <w:jc w:val="center"/>
              <w:rPr>
                <w:ins w:id="44" w:author="{8B1F461B-A429-49A1-B2D6-2D9AA3438C1A}" w:date="2023-06-21T11:56:00Z"/>
                <w:rFonts w:cs="Times New Roman"/>
                <w:sz w:val="26"/>
                <w:szCs w:val="26"/>
              </w:rPr>
            </w:pPr>
            <w:ins w:id="45" w:author="{8B1F461B-A429-49A1-B2D6-2D9AA3438C1A}" w:date="2023-06-21T11:56:00Z">
              <w:r>
                <w:rPr>
                  <w:rFonts w:cs="Times New Roman"/>
                  <w:sz w:val="26"/>
                  <w:szCs w:val="26"/>
                </w:rPr>
                <w:t xml:space="preserve"> Đọc dữ liệu từ file CSV</w:t>
              </w:r>
            </w:ins>
          </w:p>
          <w:p w14:paraId="76A88FD8" w14:textId="77777777" w:rsidR="000C2DDC" w:rsidRDefault="000C2DDC">
            <w:pPr>
              <w:spacing w:line="360" w:lineRule="auto"/>
              <w:jc w:val="center"/>
              <w:rPr>
                <w:rFonts w:cs="Times New Roman"/>
                <w:sz w:val="26"/>
                <w:szCs w:val="26"/>
              </w:rPr>
            </w:pPr>
            <w:r>
              <w:rPr>
                <w:rFonts w:cs="Times New Roman"/>
                <w:sz w:val="26"/>
                <w:szCs w:val="26"/>
              </w:rPr>
              <w:t>Step 2: Read data</w:t>
            </w:r>
          </w:p>
        </w:tc>
      </w:tr>
      <w:tr w:rsidR="000C2DDC" w14:paraId="53192EAD" w14:textId="77777777">
        <w:tc>
          <w:tcPr>
            <w:tcW w:w="9287" w:type="dxa"/>
          </w:tcPr>
          <w:p w14:paraId="0039AB00" w14:textId="50608F94" w:rsidR="000C2DDC" w:rsidRPr="00062061"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 xml:space="preserve">train_size = </w:t>
            </w:r>
            <w:r w:rsidRPr="00062061">
              <w:rPr>
                <w:rFonts w:ascii="Courier New" w:eastAsia="Times New Roman" w:hAnsi="Courier New" w:cs="Courier New"/>
                <w:color w:val="257693"/>
                <w:kern w:val="0"/>
                <w:sz w:val="21"/>
                <w:szCs w:val="21"/>
                <w:lang w:val="en-US" w:eastAsia="en-US"/>
                <w14:ligatures w14:val="none"/>
              </w:rPr>
              <w:t>int</w:t>
            </w:r>
            <w:r w:rsidRPr="00062061">
              <w:rPr>
                <w:rFonts w:ascii="Courier New" w:eastAsia="Times New Roman" w:hAnsi="Courier New" w:cs="Courier New"/>
                <w:color w:val="000000"/>
                <w:kern w:val="0"/>
                <w:sz w:val="21"/>
                <w:szCs w:val="21"/>
                <w:lang w:val="en-US" w:eastAsia="en-US"/>
                <w14:ligatures w14:val="none"/>
              </w:rPr>
              <w:t>(</w:t>
            </w:r>
            <w:r w:rsidRPr="00062061">
              <w:rPr>
                <w:rFonts w:ascii="Courier New" w:eastAsia="Times New Roman" w:hAnsi="Courier New" w:cs="Courier New"/>
                <w:color w:val="098156"/>
                <w:kern w:val="0"/>
                <w:sz w:val="21"/>
                <w:szCs w:val="21"/>
                <w:lang w:val="en-US" w:eastAsia="en-US"/>
                <w14:ligatures w14:val="none"/>
              </w:rPr>
              <w:t>0.</w:t>
            </w:r>
            <w:r>
              <w:rPr>
                <w:rFonts w:ascii="Courier New" w:eastAsia="Times New Roman" w:hAnsi="Courier New" w:cs="Courier New"/>
                <w:color w:val="098156"/>
                <w:kern w:val="0"/>
                <w:sz w:val="21"/>
                <w:szCs w:val="21"/>
                <w:lang w:val="en-US" w:eastAsia="en-US"/>
                <w14:ligatures w14:val="none"/>
              </w:rPr>
              <w:t>5</w:t>
            </w:r>
            <w:r w:rsidRPr="00062061">
              <w:rPr>
                <w:rFonts w:ascii="Courier New" w:eastAsia="Times New Roman" w:hAnsi="Courier New" w:cs="Courier New"/>
                <w:color w:val="000000"/>
                <w:kern w:val="0"/>
                <w:sz w:val="21"/>
                <w:szCs w:val="21"/>
                <w:lang w:val="en-US" w:eastAsia="en-US"/>
                <w14:ligatures w14:val="none"/>
              </w:rPr>
              <w:t xml:space="preserve"> * </w:t>
            </w:r>
            <w:r w:rsidRPr="00062061">
              <w:rPr>
                <w:rFonts w:ascii="Courier New" w:eastAsia="Times New Roman" w:hAnsi="Courier New" w:cs="Courier New"/>
                <w:color w:val="795E26"/>
                <w:kern w:val="0"/>
                <w:sz w:val="21"/>
                <w:szCs w:val="21"/>
                <w:lang w:val="en-US" w:eastAsia="en-US"/>
                <w14:ligatures w14:val="none"/>
              </w:rPr>
              <w:t>len</w:t>
            </w:r>
            <w:r w:rsidRPr="00062061">
              <w:rPr>
                <w:rFonts w:ascii="Courier New" w:eastAsia="Times New Roman" w:hAnsi="Courier New" w:cs="Courier New"/>
                <w:color w:val="000000"/>
                <w:kern w:val="0"/>
                <w:sz w:val="21"/>
                <w:szCs w:val="21"/>
                <w:lang w:val="en-US" w:eastAsia="en-US"/>
                <w14:ligatures w14:val="none"/>
              </w:rPr>
              <w:t>(data))</w:t>
            </w:r>
          </w:p>
          <w:p w14:paraId="3F61C0B8" w14:textId="0EEF8740" w:rsidR="000C2DDC" w:rsidRPr="00062061"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 xml:space="preserve">test_size = </w:t>
            </w:r>
            <w:r w:rsidRPr="00062061">
              <w:rPr>
                <w:rFonts w:ascii="Courier New" w:eastAsia="Times New Roman" w:hAnsi="Courier New" w:cs="Courier New"/>
                <w:color w:val="257693"/>
                <w:kern w:val="0"/>
                <w:sz w:val="21"/>
                <w:szCs w:val="21"/>
                <w:lang w:val="en-US" w:eastAsia="en-US"/>
                <w14:ligatures w14:val="none"/>
              </w:rPr>
              <w:t>int</w:t>
            </w:r>
            <w:r w:rsidRPr="00062061">
              <w:rPr>
                <w:rFonts w:ascii="Courier New" w:eastAsia="Times New Roman" w:hAnsi="Courier New" w:cs="Courier New"/>
                <w:color w:val="000000"/>
                <w:kern w:val="0"/>
                <w:sz w:val="21"/>
                <w:szCs w:val="21"/>
                <w:lang w:val="en-US" w:eastAsia="en-US"/>
                <w14:ligatures w14:val="none"/>
              </w:rPr>
              <w:t>(</w:t>
            </w:r>
            <w:r w:rsidRPr="00062061">
              <w:rPr>
                <w:rFonts w:ascii="Courier New" w:eastAsia="Times New Roman" w:hAnsi="Courier New" w:cs="Courier New"/>
                <w:color w:val="098156"/>
                <w:kern w:val="0"/>
                <w:sz w:val="21"/>
                <w:szCs w:val="21"/>
                <w:lang w:val="en-US" w:eastAsia="en-US"/>
                <w14:ligatures w14:val="none"/>
              </w:rPr>
              <w:t>0.</w:t>
            </w:r>
            <w:r>
              <w:rPr>
                <w:rFonts w:ascii="Courier New" w:eastAsia="Times New Roman" w:hAnsi="Courier New" w:cs="Courier New"/>
                <w:color w:val="098156"/>
                <w:kern w:val="0"/>
                <w:sz w:val="21"/>
                <w:szCs w:val="21"/>
                <w:lang w:val="en-US" w:eastAsia="en-US"/>
                <w14:ligatures w14:val="none"/>
              </w:rPr>
              <w:t>3</w:t>
            </w:r>
            <w:r w:rsidRPr="00062061">
              <w:rPr>
                <w:rFonts w:ascii="Courier New" w:eastAsia="Times New Roman" w:hAnsi="Courier New" w:cs="Courier New"/>
                <w:color w:val="000000"/>
                <w:kern w:val="0"/>
                <w:sz w:val="21"/>
                <w:szCs w:val="21"/>
                <w:lang w:val="en-US" w:eastAsia="en-US"/>
                <w14:ligatures w14:val="none"/>
              </w:rPr>
              <w:t xml:space="preserve"> * </w:t>
            </w:r>
            <w:r w:rsidRPr="00062061">
              <w:rPr>
                <w:rFonts w:ascii="Courier New" w:eastAsia="Times New Roman" w:hAnsi="Courier New" w:cs="Courier New"/>
                <w:color w:val="795E26"/>
                <w:kern w:val="0"/>
                <w:sz w:val="21"/>
                <w:szCs w:val="21"/>
                <w:lang w:val="en-US" w:eastAsia="en-US"/>
                <w14:ligatures w14:val="none"/>
              </w:rPr>
              <w:t>len</w:t>
            </w:r>
            <w:r w:rsidRPr="00062061">
              <w:rPr>
                <w:rFonts w:ascii="Courier New" w:eastAsia="Times New Roman" w:hAnsi="Courier New" w:cs="Courier New"/>
                <w:color w:val="000000"/>
                <w:kern w:val="0"/>
                <w:sz w:val="21"/>
                <w:szCs w:val="21"/>
                <w:lang w:val="en-US" w:eastAsia="en-US"/>
                <w14:ligatures w14:val="none"/>
              </w:rPr>
              <w:t>(data))</w:t>
            </w:r>
          </w:p>
          <w:p w14:paraId="242B22A5" w14:textId="77777777" w:rsidR="000C2DDC" w:rsidRPr="00062061"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 xml:space="preserve">validate_size = </w:t>
            </w:r>
            <w:r w:rsidRPr="00062061">
              <w:rPr>
                <w:rFonts w:ascii="Courier New" w:eastAsia="Times New Roman" w:hAnsi="Courier New" w:cs="Courier New"/>
                <w:color w:val="795E26"/>
                <w:kern w:val="0"/>
                <w:sz w:val="21"/>
                <w:szCs w:val="21"/>
                <w:lang w:val="en-US" w:eastAsia="en-US"/>
                <w14:ligatures w14:val="none"/>
              </w:rPr>
              <w:t>len</w:t>
            </w:r>
            <w:r w:rsidRPr="00062061">
              <w:rPr>
                <w:rFonts w:ascii="Courier New" w:eastAsia="Times New Roman" w:hAnsi="Courier New" w:cs="Courier New"/>
                <w:color w:val="000000"/>
                <w:kern w:val="0"/>
                <w:sz w:val="21"/>
                <w:szCs w:val="21"/>
                <w:lang w:val="en-US" w:eastAsia="en-US"/>
                <w14:ligatures w14:val="none"/>
              </w:rPr>
              <w:t>(data) - train_size - test_size</w:t>
            </w:r>
          </w:p>
          <w:p w14:paraId="25DCE6F7" w14:textId="77777777" w:rsidR="000C2DDC" w:rsidRPr="00062061"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26954F19" w14:textId="77777777" w:rsidR="000C2DDC" w:rsidRPr="00062061"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train_data = data[:train_size]</w:t>
            </w:r>
          </w:p>
          <w:p w14:paraId="490842DB" w14:textId="77777777" w:rsidR="000C2DDC" w:rsidRPr="00062061"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test_data = data[train_size:train_size+test_size]</w:t>
            </w:r>
          </w:p>
          <w:p w14:paraId="5CF99E0E" w14:textId="77777777" w:rsidR="000C2DDC" w:rsidRPr="00062061"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validate_data = data[train_size+test_size:]</w:t>
            </w:r>
          </w:p>
          <w:p w14:paraId="6F315866" w14:textId="77777777" w:rsidR="000C2DDC" w:rsidRDefault="000C2DDC">
            <w:pPr>
              <w:spacing w:line="360" w:lineRule="auto"/>
              <w:jc w:val="center"/>
              <w:rPr>
                <w:rFonts w:cs="Times New Roman"/>
                <w:sz w:val="26"/>
                <w:szCs w:val="26"/>
              </w:rPr>
            </w:pPr>
            <w:r>
              <w:rPr>
                <w:rFonts w:cs="Times New Roman"/>
                <w:sz w:val="26"/>
                <w:szCs w:val="26"/>
              </w:rPr>
              <w:lastRenderedPageBreak/>
              <w:t>Step 3: Split data</w:t>
            </w:r>
          </w:p>
        </w:tc>
      </w:tr>
      <w:tr w:rsidR="000C2DDC" w14:paraId="023E47DD" w14:textId="77777777">
        <w:tc>
          <w:tcPr>
            <w:tcW w:w="9287" w:type="dxa"/>
          </w:tcPr>
          <w:p w14:paraId="082072CD" w14:textId="77777777" w:rsidR="000C2DDC" w:rsidRPr="00C847B4"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lastRenderedPageBreak/>
              <w:t>train_dates = train_data[</w:t>
            </w:r>
            <w:r w:rsidRPr="00C847B4">
              <w:rPr>
                <w:rFonts w:ascii="Courier New" w:eastAsia="Times New Roman" w:hAnsi="Courier New" w:cs="Courier New"/>
                <w:color w:val="A31515"/>
                <w:kern w:val="0"/>
                <w:sz w:val="21"/>
                <w:szCs w:val="21"/>
                <w:lang w:val="en-US" w:eastAsia="en-US"/>
                <w14:ligatures w14:val="none"/>
              </w:rPr>
              <w:t>'Date'</w:t>
            </w:r>
            <w:r w:rsidRPr="00C847B4">
              <w:rPr>
                <w:rFonts w:ascii="Courier New" w:eastAsia="Times New Roman" w:hAnsi="Courier New" w:cs="Courier New"/>
                <w:color w:val="000000"/>
                <w:kern w:val="0"/>
                <w:sz w:val="21"/>
                <w:szCs w:val="21"/>
                <w:lang w:val="en-US" w:eastAsia="en-US"/>
                <w14:ligatures w14:val="none"/>
              </w:rPr>
              <w:t>].values</w:t>
            </w:r>
          </w:p>
          <w:p w14:paraId="5FE0CEAE" w14:textId="77777777" w:rsidR="000C2DDC" w:rsidRPr="00C847B4"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train_prices = train_data[</w:t>
            </w:r>
            <w:r w:rsidRPr="00C847B4">
              <w:rPr>
                <w:rFonts w:ascii="Courier New" w:eastAsia="Times New Roman" w:hAnsi="Courier New" w:cs="Courier New"/>
                <w:color w:val="A31515"/>
                <w:kern w:val="0"/>
                <w:sz w:val="21"/>
                <w:szCs w:val="21"/>
                <w:lang w:val="en-US" w:eastAsia="en-US"/>
                <w14:ligatures w14:val="none"/>
              </w:rPr>
              <w:t>'Close'</w:t>
            </w:r>
            <w:r w:rsidRPr="00C847B4">
              <w:rPr>
                <w:rFonts w:ascii="Courier New" w:eastAsia="Times New Roman" w:hAnsi="Courier New" w:cs="Courier New"/>
                <w:color w:val="000000"/>
                <w:kern w:val="0"/>
                <w:sz w:val="21"/>
                <w:szCs w:val="21"/>
                <w:lang w:val="en-US" w:eastAsia="en-US"/>
                <w14:ligatures w14:val="none"/>
              </w:rPr>
              <w:t>].values</w:t>
            </w:r>
          </w:p>
          <w:p w14:paraId="4E65C97E" w14:textId="77777777" w:rsidR="000C2DDC" w:rsidRPr="00C847B4"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31EFD046" w14:textId="77777777" w:rsidR="000C2DDC" w:rsidRPr="00C847B4"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test_dates = test_data[</w:t>
            </w:r>
            <w:r w:rsidRPr="00C847B4">
              <w:rPr>
                <w:rFonts w:ascii="Courier New" w:eastAsia="Times New Roman" w:hAnsi="Courier New" w:cs="Courier New"/>
                <w:color w:val="A31515"/>
                <w:kern w:val="0"/>
                <w:sz w:val="21"/>
                <w:szCs w:val="21"/>
                <w:lang w:val="en-US" w:eastAsia="en-US"/>
                <w14:ligatures w14:val="none"/>
              </w:rPr>
              <w:t>'Date'</w:t>
            </w:r>
            <w:r w:rsidRPr="00C847B4">
              <w:rPr>
                <w:rFonts w:ascii="Courier New" w:eastAsia="Times New Roman" w:hAnsi="Courier New" w:cs="Courier New"/>
                <w:color w:val="000000"/>
                <w:kern w:val="0"/>
                <w:sz w:val="21"/>
                <w:szCs w:val="21"/>
                <w:lang w:val="en-US" w:eastAsia="en-US"/>
                <w14:ligatures w14:val="none"/>
              </w:rPr>
              <w:t>].values</w:t>
            </w:r>
          </w:p>
          <w:p w14:paraId="5815DDAD" w14:textId="77777777" w:rsidR="000C2DDC" w:rsidRPr="00C847B4"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test_prices = test_data[</w:t>
            </w:r>
            <w:r w:rsidRPr="00C847B4">
              <w:rPr>
                <w:rFonts w:ascii="Courier New" w:eastAsia="Times New Roman" w:hAnsi="Courier New" w:cs="Courier New"/>
                <w:color w:val="A31515"/>
                <w:kern w:val="0"/>
                <w:sz w:val="21"/>
                <w:szCs w:val="21"/>
                <w:lang w:val="en-US" w:eastAsia="en-US"/>
                <w14:ligatures w14:val="none"/>
              </w:rPr>
              <w:t>'Close'</w:t>
            </w:r>
            <w:r w:rsidRPr="00C847B4">
              <w:rPr>
                <w:rFonts w:ascii="Courier New" w:eastAsia="Times New Roman" w:hAnsi="Courier New" w:cs="Courier New"/>
                <w:color w:val="000000"/>
                <w:kern w:val="0"/>
                <w:sz w:val="21"/>
                <w:szCs w:val="21"/>
                <w:lang w:val="en-US" w:eastAsia="en-US"/>
                <w14:ligatures w14:val="none"/>
              </w:rPr>
              <w:t>].values</w:t>
            </w:r>
          </w:p>
          <w:p w14:paraId="59E6244A" w14:textId="77777777" w:rsidR="000C2DDC" w:rsidRPr="00C847B4"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6D0B210B" w14:textId="77777777" w:rsidR="000C2DDC" w:rsidRPr="00C847B4"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validate_dates = validate_data[</w:t>
            </w:r>
            <w:r w:rsidRPr="00C847B4">
              <w:rPr>
                <w:rFonts w:ascii="Courier New" w:eastAsia="Times New Roman" w:hAnsi="Courier New" w:cs="Courier New"/>
                <w:color w:val="A31515"/>
                <w:kern w:val="0"/>
                <w:sz w:val="21"/>
                <w:szCs w:val="21"/>
                <w:lang w:val="en-US" w:eastAsia="en-US"/>
                <w14:ligatures w14:val="none"/>
              </w:rPr>
              <w:t>'Date'</w:t>
            </w:r>
            <w:r w:rsidRPr="00C847B4">
              <w:rPr>
                <w:rFonts w:ascii="Courier New" w:eastAsia="Times New Roman" w:hAnsi="Courier New" w:cs="Courier New"/>
                <w:color w:val="000000"/>
                <w:kern w:val="0"/>
                <w:sz w:val="21"/>
                <w:szCs w:val="21"/>
                <w:lang w:val="en-US" w:eastAsia="en-US"/>
                <w14:ligatures w14:val="none"/>
              </w:rPr>
              <w:t>].values</w:t>
            </w:r>
          </w:p>
          <w:p w14:paraId="5EFF8DFE" w14:textId="77777777" w:rsidR="000C2DDC" w:rsidRPr="00C847B4"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validate_prices = validate_data[</w:t>
            </w:r>
            <w:r w:rsidRPr="00C847B4">
              <w:rPr>
                <w:rFonts w:ascii="Courier New" w:eastAsia="Times New Roman" w:hAnsi="Courier New" w:cs="Courier New"/>
                <w:color w:val="A31515"/>
                <w:kern w:val="0"/>
                <w:sz w:val="21"/>
                <w:szCs w:val="21"/>
                <w:lang w:val="en-US" w:eastAsia="en-US"/>
                <w14:ligatures w14:val="none"/>
              </w:rPr>
              <w:t>'Close'</w:t>
            </w:r>
            <w:r w:rsidRPr="00C847B4">
              <w:rPr>
                <w:rFonts w:ascii="Courier New" w:eastAsia="Times New Roman" w:hAnsi="Courier New" w:cs="Courier New"/>
                <w:color w:val="000000"/>
                <w:kern w:val="0"/>
                <w:sz w:val="21"/>
                <w:szCs w:val="21"/>
                <w:lang w:val="en-US" w:eastAsia="en-US"/>
                <w14:ligatures w14:val="none"/>
              </w:rPr>
              <w:t>].values</w:t>
            </w:r>
          </w:p>
          <w:p w14:paraId="0CF731CD" w14:textId="77777777" w:rsidR="000C2DDC" w:rsidRPr="00C847B4" w:rsidRDefault="000C2DDC">
            <w:pPr>
              <w:spacing w:line="360" w:lineRule="auto"/>
              <w:jc w:val="center"/>
              <w:rPr>
                <w:rFonts w:cs="Times New Roman"/>
                <w:sz w:val="26"/>
                <w:szCs w:val="26"/>
                <w:lang w:val="vi-VN"/>
              </w:rPr>
            </w:pPr>
            <w:r>
              <w:rPr>
                <w:rFonts w:cs="Times New Roman"/>
                <w:sz w:val="26"/>
                <w:szCs w:val="26"/>
              </w:rPr>
              <w:t>Step 4: train, test, validate</w:t>
            </w:r>
            <w:r>
              <w:rPr>
                <w:rFonts w:cs="Times New Roman"/>
                <w:sz w:val="26"/>
                <w:szCs w:val="26"/>
                <w:lang w:val="vi-VN"/>
              </w:rPr>
              <w:t xml:space="preserve"> to chart</w:t>
            </w:r>
          </w:p>
        </w:tc>
      </w:tr>
      <w:tr w:rsidR="000C2DDC" w14:paraId="086474F7" w14:textId="77777777">
        <w:tc>
          <w:tcPr>
            <w:tcW w:w="9287" w:type="dxa"/>
          </w:tcPr>
          <w:p w14:paraId="2A579A37" w14:textId="77777777" w:rsidR="000C2DDC" w:rsidRPr="00E751B8"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751B8">
              <w:rPr>
                <w:rFonts w:ascii="Courier New" w:eastAsia="Times New Roman" w:hAnsi="Courier New" w:cs="Courier New"/>
                <w:color w:val="000000"/>
                <w:kern w:val="0"/>
                <w:sz w:val="21"/>
                <w:szCs w:val="21"/>
                <w:lang w:val="en-US" w:eastAsia="en-US"/>
                <w14:ligatures w14:val="none"/>
              </w:rPr>
              <w:t>model = IsolationForest(contamination=</w:t>
            </w:r>
            <w:r w:rsidRPr="00E751B8">
              <w:rPr>
                <w:rFonts w:ascii="Courier New" w:eastAsia="Times New Roman" w:hAnsi="Courier New" w:cs="Courier New"/>
                <w:color w:val="098156"/>
                <w:kern w:val="0"/>
                <w:sz w:val="21"/>
                <w:szCs w:val="21"/>
                <w:lang w:val="en-US" w:eastAsia="en-US"/>
                <w14:ligatures w14:val="none"/>
              </w:rPr>
              <w:t>0.05</w:t>
            </w:r>
            <w:r w:rsidRPr="00E751B8">
              <w:rPr>
                <w:rFonts w:ascii="Courier New" w:eastAsia="Times New Roman" w:hAnsi="Courier New" w:cs="Courier New"/>
                <w:color w:val="000000"/>
                <w:kern w:val="0"/>
                <w:sz w:val="21"/>
                <w:szCs w:val="21"/>
                <w:lang w:val="en-US" w:eastAsia="en-US"/>
                <w14:ligatures w14:val="none"/>
              </w:rPr>
              <w:t>)</w:t>
            </w:r>
          </w:p>
          <w:p w14:paraId="7DC3FAE8" w14:textId="77777777" w:rsidR="000C2DDC" w:rsidRPr="00E751B8"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751B8">
              <w:rPr>
                <w:rFonts w:ascii="Courier New" w:eastAsia="Times New Roman" w:hAnsi="Courier New" w:cs="Courier New"/>
                <w:color w:val="000000"/>
                <w:kern w:val="0"/>
                <w:sz w:val="21"/>
                <w:szCs w:val="21"/>
                <w:lang w:val="en-US" w:eastAsia="en-US"/>
                <w14:ligatures w14:val="none"/>
              </w:rPr>
              <w:t>model.fit(train_prices.reshape(</w:t>
            </w:r>
            <w:r w:rsidRPr="00E751B8">
              <w:rPr>
                <w:rFonts w:ascii="Courier New" w:eastAsia="Times New Roman" w:hAnsi="Courier New" w:cs="Courier New"/>
                <w:color w:val="098156"/>
                <w:kern w:val="0"/>
                <w:sz w:val="21"/>
                <w:szCs w:val="21"/>
                <w:lang w:val="en-US" w:eastAsia="en-US"/>
                <w14:ligatures w14:val="none"/>
              </w:rPr>
              <w:t>-1</w:t>
            </w:r>
            <w:r w:rsidRPr="00E751B8">
              <w:rPr>
                <w:rFonts w:ascii="Courier New" w:eastAsia="Times New Roman" w:hAnsi="Courier New" w:cs="Courier New"/>
                <w:color w:val="000000"/>
                <w:kern w:val="0"/>
                <w:sz w:val="21"/>
                <w:szCs w:val="21"/>
                <w:lang w:val="en-US" w:eastAsia="en-US"/>
                <w14:ligatures w14:val="none"/>
              </w:rPr>
              <w:t xml:space="preserve">, </w:t>
            </w:r>
            <w:r w:rsidRPr="00E751B8">
              <w:rPr>
                <w:rFonts w:ascii="Courier New" w:eastAsia="Times New Roman" w:hAnsi="Courier New" w:cs="Courier New"/>
                <w:color w:val="098156"/>
                <w:kern w:val="0"/>
                <w:sz w:val="21"/>
                <w:szCs w:val="21"/>
                <w:lang w:val="en-US" w:eastAsia="en-US"/>
                <w14:ligatures w14:val="none"/>
              </w:rPr>
              <w:t>1</w:t>
            </w:r>
            <w:r w:rsidRPr="00E751B8">
              <w:rPr>
                <w:rFonts w:ascii="Courier New" w:eastAsia="Times New Roman" w:hAnsi="Courier New" w:cs="Courier New"/>
                <w:color w:val="000000"/>
                <w:kern w:val="0"/>
                <w:sz w:val="21"/>
                <w:szCs w:val="21"/>
                <w:lang w:val="en-US" w:eastAsia="en-US"/>
                <w14:ligatures w14:val="none"/>
              </w:rPr>
              <w:t>))</w:t>
            </w:r>
          </w:p>
          <w:p w14:paraId="627D9FB3" w14:textId="77777777" w:rsidR="000C2DDC" w:rsidRPr="00E751B8" w:rsidRDefault="000C2DDC">
            <w:pPr>
              <w:spacing w:line="360" w:lineRule="auto"/>
              <w:jc w:val="center"/>
              <w:rPr>
                <w:rFonts w:cs="Times New Roman"/>
                <w:sz w:val="26"/>
                <w:szCs w:val="26"/>
                <w:lang w:val="vi-VN"/>
              </w:rPr>
            </w:pPr>
            <w:r>
              <w:rPr>
                <w:rFonts w:cs="Times New Roman"/>
                <w:sz w:val="26"/>
                <w:szCs w:val="26"/>
              </w:rPr>
              <w:t>Step 5: Isolation</w:t>
            </w:r>
            <w:r>
              <w:rPr>
                <w:rFonts w:cs="Times New Roman"/>
                <w:sz w:val="26"/>
                <w:szCs w:val="26"/>
                <w:lang w:val="vi-VN"/>
              </w:rPr>
              <w:t xml:space="preserve"> Forest</w:t>
            </w:r>
          </w:p>
        </w:tc>
      </w:tr>
      <w:tr w:rsidR="000C2DDC" w14:paraId="068C533F" w14:textId="77777777">
        <w:tc>
          <w:tcPr>
            <w:tcW w:w="9287" w:type="dxa"/>
          </w:tcPr>
          <w:p w14:paraId="10E7E088" w14:textId="77777777" w:rsidR="000C2DDC" w:rsidRPr="00E3326D"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3326D">
              <w:rPr>
                <w:rFonts w:ascii="Courier New" w:eastAsia="Times New Roman" w:hAnsi="Courier New" w:cs="Courier New"/>
                <w:color w:val="000000"/>
                <w:kern w:val="0"/>
                <w:sz w:val="21"/>
                <w:szCs w:val="21"/>
                <w:lang w:val="en-US" w:eastAsia="en-US"/>
                <w14:ligatures w14:val="none"/>
              </w:rPr>
              <w:t>train_scores = model.decision_function(train_prices.reshape(</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 xml:space="preserve">, </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w:t>
            </w:r>
          </w:p>
          <w:p w14:paraId="2A9D68BF" w14:textId="77777777" w:rsidR="000C2DDC" w:rsidRPr="00E3326D"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3326D">
              <w:rPr>
                <w:rFonts w:ascii="Courier New" w:eastAsia="Times New Roman" w:hAnsi="Courier New" w:cs="Courier New"/>
                <w:color w:val="000000"/>
                <w:kern w:val="0"/>
                <w:sz w:val="21"/>
                <w:szCs w:val="21"/>
                <w:lang w:val="en-US" w:eastAsia="en-US"/>
                <w14:ligatures w14:val="none"/>
              </w:rPr>
              <w:t>test_scores = model.decision_function(test_prices.reshape(</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 xml:space="preserve">, </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w:t>
            </w:r>
          </w:p>
          <w:p w14:paraId="73C828B9" w14:textId="77777777" w:rsidR="000C2DDC" w:rsidRPr="00E3326D"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3326D">
              <w:rPr>
                <w:rFonts w:ascii="Courier New" w:eastAsia="Times New Roman" w:hAnsi="Courier New" w:cs="Courier New"/>
                <w:color w:val="000000"/>
                <w:kern w:val="0"/>
                <w:sz w:val="21"/>
                <w:szCs w:val="21"/>
                <w:lang w:val="en-US" w:eastAsia="en-US"/>
                <w14:ligatures w14:val="none"/>
              </w:rPr>
              <w:t>validate_scores = model.decision_function(validate_prices.reshape(</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 xml:space="preserve">, </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w:t>
            </w:r>
          </w:p>
          <w:p w14:paraId="60CF2A08" w14:textId="77777777" w:rsidR="000C2DDC" w:rsidRPr="00E3326D" w:rsidRDefault="000C2DDC">
            <w:pPr>
              <w:spacing w:line="360" w:lineRule="auto"/>
              <w:jc w:val="center"/>
              <w:rPr>
                <w:rFonts w:cs="Times New Roman"/>
                <w:sz w:val="26"/>
                <w:szCs w:val="26"/>
                <w:lang w:val="vi-VN"/>
              </w:rPr>
            </w:pPr>
            <w:r>
              <w:rPr>
                <w:rFonts w:cs="Times New Roman"/>
                <w:sz w:val="26"/>
                <w:szCs w:val="26"/>
              </w:rPr>
              <w:t>Step 6: Train</w:t>
            </w:r>
            <w:r>
              <w:rPr>
                <w:rFonts w:cs="Times New Roman"/>
                <w:sz w:val="26"/>
                <w:szCs w:val="26"/>
                <w:lang w:val="vi-VN"/>
              </w:rPr>
              <w:t xml:space="preserve"> test validate predicted</w:t>
            </w:r>
          </w:p>
        </w:tc>
      </w:tr>
      <w:tr w:rsidR="000C2DDC" w14:paraId="4599F22A" w14:textId="77777777">
        <w:tc>
          <w:tcPr>
            <w:tcW w:w="9287" w:type="dxa"/>
          </w:tcPr>
          <w:p w14:paraId="50623F4C" w14:textId="77777777" w:rsidR="000C2DDC" w:rsidRPr="00B50E06"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50E06">
              <w:rPr>
                <w:rFonts w:ascii="Courier New" w:eastAsia="Times New Roman" w:hAnsi="Courier New" w:cs="Courier New"/>
                <w:color w:val="000000"/>
                <w:kern w:val="0"/>
                <w:sz w:val="21"/>
                <w:szCs w:val="21"/>
                <w:lang w:val="en-US" w:eastAsia="en-US"/>
                <w14:ligatures w14:val="none"/>
              </w:rPr>
              <w:t>train_anomalies = np.where(model.predict(train_prices.reshape(</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w:t>
            </w:r>
          </w:p>
          <w:p w14:paraId="64233547" w14:textId="77777777" w:rsidR="000C2DDC" w:rsidRPr="00B50E06"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50E06">
              <w:rPr>
                <w:rFonts w:ascii="Courier New" w:eastAsia="Times New Roman" w:hAnsi="Courier New" w:cs="Courier New"/>
                <w:color w:val="000000"/>
                <w:kern w:val="0"/>
                <w:sz w:val="21"/>
                <w:szCs w:val="21"/>
                <w:lang w:val="en-US" w:eastAsia="en-US"/>
                <w14:ligatures w14:val="none"/>
              </w:rPr>
              <w:t>test_anomalies = np.where(model.predict(test_prices.reshape(</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w:t>
            </w:r>
          </w:p>
          <w:p w14:paraId="35BFC97F" w14:textId="77777777" w:rsidR="000C2DDC" w:rsidRPr="00B50E06"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19A1EBC6" w14:textId="77777777" w:rsidR="000C2DDC" w:rsidRPr="00B50E06"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50E06">
              <w:rPr>
                <w:rFonts w:ascii="Courier New" w:eastAsia="Times New Roman" w:hAnsi="Courier New" w:cs="Courier New"/>
                <w:color w:val="000000"/>
                <w:kern w:val="0"/>
                <w:sz w:val="21"/>
                <w:szCs w:val="21"/>
                <w:lang w:val="en-US" w:eastAsia="en-US"/>
                <w14:ligatures w14:val="none"/>
              </w:rPr>
              <w:t>validate_anomalies = np.where(model.predict(validate_prices.reshape(</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w:t>
            </w:r>
          </w:p>
          <w:p w14:paraId="73DECE36" w14:textId="77777777" w:rsidR="000C2DDC" w:rsidRPr="00F917D5" w:rsidRDefault="000C2DDC">
            <w:pPr>
              <w:spacing w:line="360" w:lineRule="auto"/>
              <w:jc w:val="center"/>
              <w:rPr>
                <w:rFonts w:cs="Times New Roman"/>
                <w:sz w:val="26"/>
                <w:szCs w:val="26"/>
                <w:lang w:val="vi-VN"/>
              </w:rPr>
            </w:pPr>
            <w:r>
              <w:rPr>
                <w:rFonts w:cs="Times New Roman"/>
                <w:sz w:val="26"/>
                <w:szCs w:val="26"/>
              </w:rPr>
              <w:t>Step 7: anomaly</w:t>
            </w:r>
            <w:r>
              <w:rPr>
                <w:rFonts w:cs="Times New Roman"/>
                <w:sz w:val="26"/>
                <w:szCs w:val="26"/>
                <w:lang w:val="vi-VN"/>
              </w:rPr>
              <w:t xml:space="preserve"> detection</w:t>
            </w:r>
          </w:p>
        </w:tc>
      </w:tr>
      <w:tr w:rsidR="000C2DDC" w14:paraId="646D9F14" w14:textId="77777777">
        <w:tc>
          <w:tcPr>
            <w:tcW w:w="9287" w:type="dxa"/>
          </w:tcPr>
          <w:p w14:paraId="3DEC1B89"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plt.figure(figsize=(</w:t>
            </w:r>
            <w:r w:rsidRPr="00F917D5">
              <w:rPr>
                <w:rFonts w:ascii="Courier New" w:eastAsia="Times New Roman" w:hAnsi="Courier New" w:cs="Courier New"/>
                <w:color w:val="098156"/>
                <w:kern w:val="0"/>
                <w:sz w:val="21"/>
                <w:szCs w:val="21"/>
                <w:lang w:val="en-US" w:eastAsia="en-US"/>
                <w14:ligatures w14:val="none"/>
              </w:rPr>
              <w:t>10</w:t>
            </w:r>
            <w:r w:rsidRPr="00F917D5">
              <w:rPr>
                <w:rFonts w:ascii="Courier New" w:eastAsia="Times New Roman" w:hAnsi="Courier New" w:cs="Courier New"/>
                <w:color w:val="000000"/>
                <w:kern w:val="0"/>
                <w:sz w:val="21"/>
                <w:szCs w:val="21"/>
                <w:lang w:val="en-US" w:eastAsia="en-US"/>
                <w14:ligatures w14:val="none"/>
              </w:rPr>
              <w:t xml:space="preserve">, </w:t>
            </w:r>
            <w:r w:rsidRPr="00F917D5">
              <w:rPr>
                <w:rFonts w:ascii="Courier New" w:eastAsia="Times New Roman" w:hAnsi="Courier New" w:cs="Courier New"/>
                <w:color w:val="098156"/>
                <w:kern w:val="0"/>
                <w:sz w:val="21"/>
                <w:szCs w:val="21"/>
                <w:lang w:val="en-US" w:eastAsia="en-US"/>
                <w14:ligatures w14:val="none"/>
              </w:rPr>
              <w:t>6</w:t>
            </w:r>
            <w:r w:rsidRPr="00F917D5">
              <w:rPr>
                <w:rFonts w:ascii="Courier New" w:eastAsia="Times New Roman" w:hAnsi="Courier New" w:cs="Courier New"/>
                <w:color w:val="000000"/>
                <w:kern w:val="0"/>
                <w:sz w:val="21"/>
                <w:szCs w:val="21"/>
                <w:lang w:val="en-US" w:eastAsia="en-US"/>
                <w14:ligatures w14:val="none"/>
              </w:rPr>
              <w:t>))</w:t>
            </w:r>
          </w:p>
          <w:p w14:paraId="25E92E4A"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plt.plot(train_dates, train_prices, label=</w:t>
            </w:r>
            <w:r w:rsidRPr="00F917D5">
              <w:rPr>
                <w:rFonts w:ascii="Courier New" w:eastAsia="Times New Roman" w:hAnsi="Courier New" w:cs="Courier New"/>
                <w:color w:val="A31515"/>
                <w:kern w:val="0"/>
                <w:sz w:val="21"/>
                <w:szCs w:val="21"/>
                <w:lang w:val="en-US" w:eastAsia="en-US"/>
                <w14:ligatures w14:val="none"/>
              </w:rPr>
              <w:t>'Train'</w:t>
            </w:r>
            <w:r w:rsidRPr="00F917D5">
              <w:rPr>
                <w:rFonts w:ascii="Courier New" w:eastAsia="Times New Roman" w:hAnsi="Courier New" w:cs="Courier New"/>
                <w:color w:val="000000"/>
                <w:kern w:val="0"/>
                <w:sz w:val="21"/>
                <w:szCs w:val="21"/>
                <w:lang w:val="en-US" w:eastAsia="en-US"/>
                <w14:ligatures w14:val="none"/>
              </w:rPr>
              <w:t>)</w:t>
            </w:r>
          </w:p>
          <w:p w14:paraId="7DA18659"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plt.plot(test_dates, test_prices, label=</w:t>
            </w:r>
            <w:r w:rsidRPr="00F917D5">
              <w:rPr>
                <w:rFonts w:ascii="Courier New" w:eastAsia="Times New Roman" w:hAnsi="Courier New" w:cs="Courier New"/>
                <w:color w:val="A31515"/>
                <w:kern w:val="0"/>
                <w:sz w:val="21"/>
                <w:szCs w:val="21"/>
                <w:lang w:val="en-US" w:eastAsia="en-US"/>
                <w14:ligatures w14:val="none"/>
              </w:rPr>
              <w:t>'Test'</w:t>
            </w:r>
            <w:r w:rsidRPr="00F917D5">
              <w:rPr>
                <w:rFonts w:ascii="Courier New" w:eastAsia="Times New Roman" w:hAnsi="Courier New" w:cs="Courier New"/>
                <w:color w:val="000000"/>
                <w:kern w:val="0"/>
                <w:sz w:val="21"/>
                <w:szCs w:val="21"/>
                <w:lang w:val="en-US" w:eastAsia="en-US"/>
                <w14:ligatures w14:val="none"/>
              </w:rPr>
              <w:t>)</w:t>
            </w:r>
          </w:p>
          <w:p w14:paraId="38AC10C0"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plt.plot(validate_dates, validate_prices, label=</w:t>
            </w:r>
            <w:r w:rsidRPr="00F917D5">
              <w:rPr>
                <w:rFonts w:ascii="Courier New" w:eastAsia="Times New Roman" w:hAnsi="Courier New" w:cs="Courier New"/>
                <w:color w:val="A31515"/>
                <w:kern w:val="0"/>
                <w:sz w:val="21"/>
                <w:szCs w:val="21"/>
                <w:lang w:val="en-US" w:eastAsia="en-US"/>
                <w14:ligatures w14:val="none"/>
              </w:rPr>
              <w:t>'Validate'</w:t>
            </w:r>
            <w:r w:rsidRPr="00F917D5">
              <w:rPr>
                <w:rFonts w:ascii="Courier New" w:eastAsia="Times New Roman" w:hAnsi="Courier New" w:cs="Courier New"/>
                <w:color w:val="000000"/>
                <w:kern w:val="0"/>
                <w:sz w:val="21"/>
                <w:szCs w:val="21"/>
                <w:lang w:val="en-US" w:eastAsia="en-US"/>
                <w14:ligatures w14:val="none"/>
              </w:rPr>
              <w:t>)</w:t>
            </w:r>
          </w:p>
          <w:p w14:paraId="3C0B5883"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plt.scatter(train_dates[train_anomalies], train_prices[train_anomalies], color=</w:t>
            </w:r>
            <w:r w:rsidRPr="00F917D5">
              <w:rPr>
                <w:rFonts w:ascii="Courier New" w:eastAsia="Times New Roman" w:hAnsi="Courier New" w:cs="Courier New"/>
                <w:color w:val="A31515"/>
                <w:kern w:val="0"/>
                <w:sz w:val="21"/>
                <w:szCs w:val="21"/>
                <w:lang w:val="en-US" w:eastAsia="en-US"/>
                <w14:ligatures w14:val="none"/>
              </w:rPr>
              <w:t>'red'</w:t>
            </w:r>
            <w:r w:rsidRPr="00F917D5">
              <w:rPr>
                <w:rFonts w:ascii="Courier New" w:eastAsia="Times New Roman" w:hAnsi="Courier New" w:cs="Courier New"/>
                <w:color w:val="000000"/>
                <w:kern w:val="0"/>
                <w:sz w:val="21"/>
                <w:szCs w:val="21"/>
                <w:lang w:val="en-US" w:eastAsia="en-US"/>
                <w14:ligatures w14:val="none"/>
              </w:rPr>
              <w:t>, label=</w:t>
            </w:r>
            <w:r w:rsidRPr="00F917D5">
              <w:rPr>
                <w:rFonts w:ascii="Courier New" w:eastAsia="Times New Roman" w:hAnsi="Courier New" w:cs="Courier New"/>
                <w:color w:val="A31515"/>
                <w:kern w:val="0"/>
                <w:sz w:val="21"/>
                <w:szCs w:val="21"/>
                <w:lang w:val="en-US" w:eastAsia="en-US"/>
                <w14:ligatures w14:val="none"/>
              </w:rPr>
              <w:t>'Train Anomalies'</w:t>
            </w:r>
            <w:r w:rsidRPr="00F917D5">
              <w:rPr>
                <w:rFonts w:ascii="Courier New" w:eastAsia="Times New Roman" w:hAnsi="Courier New" w:cs="Courier New"/>
                <w:color w:val="000000"/>
                <w:kern w:val="0"/>
                <w:sz w:val="21"/>
                <w:szCs w:val="21"/>
                <w:lang w:val="en-US" w:eastAsia="en-US"/>
                <w14:ligatures w14:val="none"/>
              </w:rPr>
              <w:t>)</w:t>
            </w:r>
          </w:p>
          <w:p w14:paraId="1A4F6D5D"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plt.scatter(test_dates[test_anomalies], test_prices[test_anomalies], color=</w:t>
            </w:r>
            <w:r w:rsidRPr="00F917D5">
              <w:rPr>
                <w:rFonts w:ascii="Courier New" w:eastAsia="Times New Roman" w:hAnsi="Courier New" w:cs="Courier New"/>
                <w:color w:val="A31515"/>
                <w:kern w:val="0"/>
                <w:sz w:val="21"/>
                <w:szCs w:val="21"/>
                <w:lang w:val="en-US" w:eastAsia="en-US"/>
                <w14:ligatures w14:val="none"/>
              </w:rPr>
              <w:t>'red'</w:t>
            </w:r>
            <w:r w:rsidRPr="00F917D5">
              <w:rPr>
                <w:rFonts w:ascii="Courier New" w:eastAsia="Times New Roman" w:hAnsi="Courier New" w:cs="Courier New"/>
                <w:color w:val="000000"/>
                <w:kern w:val="0"/>
                <w:sz w:val="21"/>
                <w:szCs w:val="21"/>
                <w:lang w:val="en-US" w:eastAsia="en-US"/>
                <w14:ligatures w14:val="none"/>
              </w:rPr>
              <w:t>, label=</w:t>
            </w:r>
            <w:r w:rsidRPr="00F917D5">
              <w:rPr>
                <w:rFonts w:ascii="Courier New" w:eastAsia="Times New Roman" w:hAnsi="Courier New" w:cs="Courier New"/>
                <w:color w:val="A31515"/>
                <w:kern w:val="0"/>
                <w:sz w:val="21"/>
                <w:szCs w:val="21"/>
                <w:lang w:val="en-US" w:eastAsia="en-US"/>
                <w14:ligatures w14:val="none"/>
              </w:rPr>
              <w:t>'Test Anomalies'</w:t>
            </w:r>
            <w:r w:rsidRPr="00F917D5">
              <w:rPr>
                <w:rFonts w:ascii="Courier New" w:eastAsia="Times New Roman" w:hAnsi="Courier New" w:cs="Courier New"/>
                <w:color w:val="000000"/>
                <w:kern w:val="0"/>
                <w:sz w:val="21"/>
                <w:szCs w:val="21"/>
                <w:lang w:val="en-US" w:eastAsia="en-US"/>
                <w14:ligatures w14:val="none"/>
              </w:rPr>
              <w:t>)</w:t>
            </w:r>
          </w:p>
          <w:p w14:paraId="74233F1B"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plt.scatter(validate_dates[validate_anomalies], validate_prices[validate_anomalies], color=</w:t>
            </w:r>
            <w:r w:rsidRPr="00F917D5">
              <w:rPr>
                <w:rFonts w:ascii="Courier New" w:eastAsia="Times New Roman" w:hAnsi="Courier New" w:cs="Courier New"/>
                <w:color w:val="A31515"/>
                <w:kern w:val="0"/>
                <w:sz w:val="21"/>
                <w:szCs w:val="21"/>
                <w:lang w:val="en-US" w:eastAsia="en-US"/>
                <w14:ligatures w14:val="none"/>
              </w:rPr>
              <w:t>'red'</w:t>
            </w:r>
            <w:r w:rsidRPr="00F917D5">
              <w:rPr>
                <w:rFonts w:ascii="Courier New" w:eastAsia="Times New Roman" w:hAnsi="Courier New" w:cs="Courier New"/>
                <w:color w:val="000000"/>
                <w:kern w:val="0"/>
                <w:sz w:val="21"/>
                <w:szCs w:val="21"/>
                <w:lang w:val="en-US" w:eastAsia="en-US"/>
                <w14:ligatures w14:val="none"/>
              </w:rPr>
              <w:t>, label=</w:t>
            </w:r>
            <w:r w:rsidRPr="00F917D5">
              <w:rPr>
                <w:rFonts w:ascii="Courier New" w:eastAsia="Times New Roman" w:hAnsi="Courier New" w:cs="Courier New"/>
                <w:color w:val="A31515"/>
                <w:kern w:val="0"/>
                <w:sz w:val="21"/>
                <w:szCs w:val="21"/>
                <w:lang w:val="en-US" w:eastAsia="en-US"/>
                <w14:ligatures w14:val="none"/>
              </w:rPr>
              <w:t>'Validate Anomalies'</w:t>
            </w:r>
            <w:r w:rsidRPr="00F917D5">
              <w:rPr>
                <w:rFonts w:ascii="Courier New" w:eastAsia="Times New Roman" w:hAnsi="Courier New" w:cs="Courier New"/>
                <w:color w:val="000000"/>
                <w:kern w:val="0"/>
                <w:sz w:val="21"/>
                <w:szCs w:val="21"/>
                <w:lang w:val="en-US" w:eastAsia="en-US"/>
                <w14:ligatures w14:val="none"/>
              </w:rPr>
              <w:t>)</w:t>
            </w:r>
          </w:p>
          <w:p w14:paraId="0738E31A"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plt.xlabel(</w:t>
            </w:r>
            <w:r w:rsidRPr="00F917D5">
              <w:rPr>
                <w:rFonts w:ascii="Courier New" w:eastAsia="Times New Roman" w:hAnsi="Courier New" w:cs="Courier New"/>
                <w:color w:val="A31515"/>
                <w:kern w:val="0"/>
                <w:sz w:val="21"/>
                <w:szCs w:val="21"/>
                <w:lang w:val="en-US" w:eastAsia="en-US"/>
                <w14:ligatures w14:val="none"/>
              </w:rPr>
              <w:t>'Date'</w:t>
            </w:r>
            <w:r w:rsidRPr="00F917D5">
              <w:rPr>
                <w:rFonts w:ascii="Courier New" w:eastAsia="Times New Roman" w:hAnsi="Courier New" w:cs="Courier New"/>
                <w:color w:val="000000"/>
                <w:kern w:val="0"/>
                <w:sz w:val="21"/>
                <w:szCs w:val="21"/>
                <w:lang w:val="en-US" w:eastAsia="en-US"/>
                <w14:ligatures w14:val="none"/>
              </w:rPr>
              <w:t>)</w:t>
            </w:r>
          </w:p>
          <w:p w14:paraId="2C6D0C53"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plt.ylabel(</w:t>
            </w:r>
            <w:r w:rsidRPr="00F917D5">
              <w:rPr>
                <w:rFonts w:ascii="Courier New" w:eastAsia="Times New Roman" w:hAnsi="Courier New" w:cs="Courier New"/>
                <w:color w:val="A31515"/>
                <w:kern w:val="0"/>
                <w:sz w:val="21"/>
                <w:szCs w:val="21"/>
                <w:lang w:val="en-US" w:eastAsia="en-US"/>
                <w14:ligatures w14:val="none"/>
              </w:rPr>
              <w:t>'Closing Price'</w:t>
            </w:r>
            <w:r w:rsidRPr="00F917D5">
              <w:rPr>
                <w:rFonts w:ascii="Courier New" w:eastAsia="Times New Roman" w:hAnsi="Courier New" w:cs="Courier New"/>
                <w:color w:val="000000"/>
                <w:kern w:val="0"/>
                <w:sz w:val="21"/>
                <w:szCs w:val="21"/>
                <w:lang w:val="en-US" w:eastAsia="en-US"/>
                <w14:ligatures w14:val="none"/>
              </w:rPr>
              <w:t>)</w:t>
            </w:r>
          </w:p>
          <w:p w14:paraId="6E7EA89D"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plt.title(</w:t>
            </w:r>
            <w:r w:rsidRPr="00F917D5">
              <w:rPr>
                <w:rFonts w:ascii="Courier New" w:eastAsia="Times New Roman" w:hAnsi="Courier New" w:cs="Courier New"/>
                <w:color w:val="A31515"/>
                <w:kern w:val="0"/>
                <w:sz w:val="21"/>
                <w:szCs w:val="21"/>
                <w:lang w:val="en-US" w:eastAsia="en-US"/>
                <w14:ligatures w14:val="none"/>
              </w:rPr>
              <w:t>'Time Series Anomaly Detection'</w:t>
            </w:r>
            <w:r w:rsidRPr="00F917D5">
              <w:rPr>
                <w:rFonts w:ascii="Courier New" w:eastAsia="Times New Roman" w:hAnsi="Courier New" w:cs="Courier New"/>
                <w:color w:val="000000"/>
                <w:kern w:val="0"/>
                <w:sz w:val="21"/>
                <w:szCs w:val="21"/>
                <w:lang w:val="en-US" w:eastAsia="en-US"/>
                <w14:ligatures w14:val="none"/>
              </w:rPr>
              <w:t>)</w:t>
            </w:r>
          </w:p>
          <w:p w14:paraId="0C176E6C" w14:textId="77777777" w:rsidR="000C2DDC" w:rsidRPr="00F917D5"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plt.legend()</w:t>
            </w:r>
          </w:p>
          <w:p w14:paraId="79F3E18C" w14:textId="77777777" w:rsid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plt.show()</w:t>
            </w:r>
          </w:p>
          <w:p w14:paraId="1C20C088" w14:textId="15ADCC04" w:rsidR="000C2DDC" w:rsidRPr="00F917D5" w:rsidRDefault="00BE266B">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Pr>
                <w:rFonts w:ascii="Courier New" w:hAnsi="Courier New" w:cs="Courier New"/>
                <w:noProof/>
                <w:color w:val="000000"/>
                <w:sz w:val="21"/>
                <w:szCs w:val="21"/>
              </w:rPr>
              <w:lastRenderedPageBreak/>
              <w:drawing>
                <wp:inline distT="0" distB="0" distL="0" distR="0" wp14:anchorId="441D673E" wp14:editId="5171CC0C">
                  <wp:extent cx="5760085" cy="3724275"/>
                  <wp:effectExtent l="0" t="0" r="0" b="0"/>
                  <wp:docPr id="362951453" name="Picture 36295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724275"/>
                          </a:xfrm>
                          <a:prstGeom prst="rect">
                            <a:avLst/>
                          </a:prstGeom>
                          <a:noFill/>
                          <a:ln>
                            <a:noFill/>
                          </a:ln>
                        </pic:spPr>
                      </pic:pic>
                    </a:graphicData>
                  </a:graphic>
                </wp:inline>
              </w:drawing>
            </w:r>
          </w:p>
          <w:p w14:paraId="2F86E0DF" w14:textId="77777777" w:rsidR="000C2DDC" w:rsidRPr="00F917D5" w:rsidRDefault="000C2DDC">
            <w:pPr>
              <w:spacing w:line="360" w:lineRule="auto"/>
              <w:jc w:val="center"/>
              <w:rPr>
                <w:rFonts w:cs="Times New Roman"/>
                <w:sz w:val="26"/>
                <w:szCs w:val="26"/>
                <w:lang w:val="vi-VN"/>
              </w:rPr>
            </w:pPr>
            <w:r>
              <w:rPr>
                <w:rFonts w:cs="Times New Roman"/>
                <w:sz w:val="26"/>
                <w:szCs w:val="26"/>
              </w:rPr>
              <w:t>Step 8: Chart</w:t>
            </w:r>
            <w:r>
              <w:rPr>
                <w:rFonts w:cs="Times New Roman"/>
                <w:sz w:val="26"/>
                <w:szCs w:val="26"/>
                <w:lang w:val="vi-VN"/>
              </w:rPr>
              <w:t xml:space="preserve">  anomaly detection</w:t>
            </w:r>
          </w:p>
        </w:tc>
      </w:tr>
      <w:tr w:rsidR="000C2DDC" w14:paraId="2518A0F7" w14:textId="77777777">
        <w:tc>
          <w:tcPr>
            <w:tcW w:w="9287" w:type="dxa"/>
          </w:tcPr>
          <w:p w14:paraId="5C7CBAD3"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lastRenderedPageBreak/>
              <w:t>plt.figure(figsize=(</w:t>
            </w:r>
            <w:r w:rsidRPr="00CE30BB">
              <w:rPr>
                <w:rFonts w:ascii="Courier New" w:eastAsia="Times New Roman" w:hAnsi="Courier New" w:cs="Courier New"/>
                <w:color w:val="098156"/>
                <w:kern w:val="0"/>
                <w:sz w:val="21"/>
                <w:szCs w:val="21"/>
                <w:lang w:val="en-US" w:eastAsia="en-US"/>
                <w14:ligatures w14:val="none"/>
              </w:rPr>
              <w:t>10</w:t>
            </w:r>
            <w:r w:rsidRPr="00CE30BB">
              <w:rPr>
                <w:rFonts w:ascii="Courier New" w:eastAsia="Times New Roman" w:hAnsi="Courier New" w:cs="Courier New"/>
                <w:color w:val="000000"/>
                <w:kern w:val="0"/>
                <w:sz w:val="21"/>
                <w:szCs w:val="21"/>
                <w:lang w:val="en-US" w:eastAsia="en-US"/>
                <w14:ligatures w14:val="none"/>
              </w:rPr>
              <w:t xml:space="preserve">, </w:t>
            </w:r>
            <w:r w:rsidRPr="00CE30BB">
              <w:rPr>
                <w:rFonts w:ascii="Courier New" w:eastAsia="Times New Roman" w:hAnsi="Courier New" w:cs="Courier New"/>
                <w:color w:val="098156"/>
                <w:kern w:val="0"/>
                <w:sz w:val="21"/>
                <w:szCs w:val="21"/>
                <w:lang w:val="en-US" w:eastAsia="en-US"/>
                <w14:ligatures w14:val="none"/>
              </w:rPr>
              <w:t>6</w:t>
            </w:r>
            <w:r w:rsidRPr="00CE30BB">
              <w:rPr>
                <w:rFonts w:ascii="Courier New" w:eastAsia="Times New Roman" w:hAnsi="Courier New" w:cs="Courier New"/>
                <w:color w:val="000000"/>
                <w:kern w:val="0"/>
                <w:sz w:val="21"/>
                <w:szCs w:val="21"/>
                <w:lang w:val="en-US" w:eastAsia="en-US"/>
                <w14:ligatures w14:val="none"/>
              </w:rPr>
              <w:t>))</w:t>
            </w:r>
          </w:p>
          <w:p w14:paraId="38181475"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plt.plot(train_dates, train_prices, label=</w:t>
            </w:r>
            <w:r w:rsidRPr="00CE30BB">
              <w:rPr>
                <w:rFonts w:ascii="Courier New" w:eastAsia="Times New Roman" w:hAnsi="Courier New" w:cs="Courier New"/>
                <w:color w:val="A31515"/>
                <w:kern w:val="0"/>
                <w:sz w:val="21"/>
                <w:szCs w:val="21"/>
                <w:lang w:val="en-US" w:eastAsia="en-US"/>
                <w14:ligatures w14:val="none"/>
              </w:rPr>
              <w:t>'Train'</w:t>
            </w:r>
            <w:r w:rsidRPr="00CE30BB">
              <w:rPr>
                <w:rFonts w:ascii="Courier New" w:eastAsia="Times New Roman" w:hAnsi="Courier New" w:cs="Courier New"/>
                <w:color w:val="000000"/>
                <w:kern w:val="0"/>
                <w:sz w:val="21"/>
                <w:szCs w:val="21"/>
                <w:lang w:val="en-US" w:eastAsia="en-US"/>
                <w14:ligatures w14:val="none"/>
              </w:rPr>
              <w:t>)</w:t>
            </w:r>
          </w:p>
          <w:p w14:paraId="0ED5A440"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plt.plot(test_dates, test_prices, label=</w:t>
            </w:r>
            <w:r w:rsidRPr="00CE30BB">
              <w:rPr>
                <w:rFonts w:ascii="Courier New" w:eastAsia="Times New Roman" w:hAnsi="Courier New" w:cs="Courier New"/>
                <w:color w:val="A31515"/>
                <w:kern w:val="0"/>
                <w:sz w:val="21"/>
                <w:szCs w:val="21"/>
                <w:lang w:val="en-US" w:eastAsia="en-US"/>
                <w14:ligatures w14:val="none"/>
              </w:rPr>
              <w:t>'Test'</w:t>
            </w:r>
            <w:r w:rsidRPr="00CE30BB">
              <w:rPr>
                <w:rFonts w:ascii="Courier New" w:eastAsia="Times New Roman" w:hAnsi="Courier New" w:cs="Courier New"/>
                <w:color w:val="000000"/>
                <w:kern w:val="0"/>
                <w:sz w:val="21"/>
                <w:szCs w:val="21"/>
                <w:lang w:val="en-US" w:eastAsia="en-US"/>
                <w14:ligatures w14:val="none"/>
              </w:rPr>
              <w:t>)</w:t>
            </w:r>
          </w:p>
          <w:p w14:paraId="350AD343"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plt.plot(validate_dates, validate_prices, label=</w:t>
            </w:r>
            <w:r w:rsidRPr="00CE30BB">
              <w:rPr>
                <w:rFonts w:ascii="Courier New" w:eastAsia="Times New Roman" w:hAnsi="Courier New" w:cs="Courier New"/>
                <w:color w:val="A31515"/>
                <w:kern w:val="0"/>
                <w:sz w:val="21"/>
                <w:szCs w:val="21"/>
                <w:lang w:val="en-US" w:eastAsia="en-US"/>
                <w14:ligatures w14:val="none"/>
              </w:rPr>
              <w:t>'Validate'</w:t>
            </w:r>
            <w:r w:rsidRPr="00CE30BB">
              <w:rPr>
                <w:rFonts w:ascii="Courier New" w:eastAsia="Times New Roman" w:hAnsi="Courier New" w:cs="Courier New"/>
                <w:color w:val="000000"/>
                <w:kern w:val="0"/>
                <w:sz w:val="21"/>
                <w:szCs w:val="21"/>
                <w:lang w:val="en-US" w:eastAsia="en-US"/>
                <w14:ligatures w14:val="none"/>
              </w:rPr>
              <w:t>)</w:t>
            </w:r>
          </w:p>
          <w:p w14:paraId="7B578B07"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plt.plot(test_dates, test_predicted_prices_arima, label=</w:t>
            </w:r>
            <w:r w:rsidRPr="00CE30BB">
              <w:rPr>
                <w:rFonts w:ascii="Courier New" w:eastAsia="Times New Roman" w:hAnsi="Courier New" w:cs="Courier New"/>
                <w:color w:val="A31515"/>
                <w:kern w:val="0"/>
                <w:sz w:val="21"/>
                <w:szCs w:val="21"/>
                <w:lang w:val="en-US" w:eastAsia="en-US"/>
                <w14:ligatures w14:val="none"/>
              </w:rPr>
              <w:t>'Test Predicted Prices (ARIMA)'</w:t>
            </w:r>
            <w:r w:rsidRPr="00CE30BB">
              <w:rPr>
                <w:rFonts w:ascii="Courier New" w:eastAsia="Times New Roman" w:hAnsi="Courier New" w:cs="Courier New"/>
                <w:color w:val="000000"/>
                <w:kern w:val="0"/>
                <w:sz w:val="21"/>
                <w:szCs w:val="21"/>
                <w:lang w:val="en-US" w:eastAsia="en-US"/>
                <w14:ligatures w14:val="none"/>
              </w:rPr>
              <w:t>)</w:t>
            </w:r>
          </w:p>
          <w:p w14:paraId="687D75A4"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plt.plot(validate_dates, validate_predicted_prices_arima, label=</w:t>
            </w:r>
            <w:r w:rsidRPr="00CE30BB">
              <w:rPr>
                <w:rFonts w:ascii="Courier New" w:eastAsia="Times New Roman" w:hAnsi="Courier New" w:cs="Courier New"/>
                <w:color w:val="A31515"/>
                <w:kern w:val="0"/>
                <w:sz w:val="21"/>
                <w:szCs w:val="21"/>
                <w:lang w:val="en-US" w:eastAsia="en-US"/>
                <w14:ligatures w14:val="none"/>
              </w:rPr>
              <w:t>'Validate Predicted Prices (ARIMA)'</w:t>
            </w:r>
            <w:r w:rsidRPr="00CE30BB">
              <w:rPr>
                <w:rFonts w:ascii="Courier New" w:eastAsia="Times New Roman" w:hAnsi="Courier New" w:cs="Courier New"/>
                <w:color w:val="000000"/>
                <w:kern w:val="0"/>
                <w:sz w:val="21"/>
                <w:szCs w:val="21"/>
                <w:lang w:val="en-US" w:eastAsia="en-US"/>
                <w14:ligatures w14:val="none"/>
              </w:rPr>
              <w:t>)</w:t>
            </w:r>
          </w:p>
          <w:p w14:paraId="3016F636"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plt.xlabel(</w:t>
            </w:r>
            <w:r w:rsidRPr="00CE30BB">
              <w:rPr>
                <w:rFonts w:ascii="Courier New" w:eastAsia="Times New Roman" w:hAnsi="Courier New" w:cs="Courier New"/>
                <w:color w:val="A31515"/>
                <w:kern w:val="0"/>
                <w:sz w:val="21"/>
                <w:szCs w:val="21"/>
                <w:lang w:val="en-US" w:eastAsia="en-US"/>
                <w14:ligatures w14:val="none"/>
              </w:rPr>
              <w:t>'Date'</w:t>
            </w:r>
            <w:r w:rsidRPr="00CE30BB">
              <w:rPr>
                <w:rFonts w:ascii="Courier New" w:eastAsia="Times New Roman" w:hAnsi="Courier New" w:cs="Courier New"/>
                <w:color w:val="000000"/>
                <w:kern w:val="0"/>
                <w:sz w:val="21"/>
                <w:szCs w:val="21"/>
                <w:lang w:val="en-US" w:eastAsia="en-US"/>
                <w14:ligatures w14:val="none"/>
              </w:rPr>
              <w:t>)</w:t>
            </w:r>
          </w:p>
          <w:p w14:paraId="7BF04317"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plt.ylabel(</w:t>
            </w:r>
            <w:r w:rsidRPr="00CE30BB">
              <w:rPr>
                <w:rFonts w:ascii="Courier New" w:eastAsia="Times New Roman" w:hAnsi="Courier New" w:cs="Courier New"/>
                <w:color w:val="A31515"/>
                <w:kern w:val="0"/>
                <w:sz w:val="21"/>
                <w:szCs w:val="21"/>
                <w:lang w:val="en-US" w:eastAsia="en-US"/>
                <w14:ligatures w14:val="none"/>
              </w:rPr>
              <w:t>'Closing Price'</w:t>
            </w:r>
            <w:r w:rsidRPr="00CE30BB">
              <w:rPr>
                <w:rFonts w:ascii="Courier New" w:eastAsia="Times New Roman" w:hAnsi="Courier New" w:cs="Courier New"/>
                <w:color w:val="000000"/>
                <w:kern w:val="0"/>
                <w:sz w:val="21"/>
                <w:szCs w:val="21"/>
                <w:lang w:val="en-US" w:eastAsia="en-US"/>
                <w14:ligatures w14:val="none"/>
              </w:rPr>
              <w:t>)</w:t>
            </w:r>
          </w:p>
          <w:p w14:paraId="4B4AC284"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plt.title(</w:t>
            </w:r>
            <w:r w:rsidRPr="00CE30BB">
              <w:rPr>
                <w:rFonts w:ascii="Courier New" w:eastAsia="Times New Roman" w:hAnsi="Courier New" w:cs="Courier New"/>
                <w:color w:val="A31515"/>
                <w:kern w:val="0"/>
                <w:sz w:val="21"/>
                <w:szCs w:val="21"/>
                <w:lang w:val="en-US" w:eastAsia="en-US"/>
                <w14:ligatures w14:val="none"/>
              </w:rPr>
              <w:t>'Train, Test, Validate Data'</w:t>
            </w:r>
            <w:r w:rsidRPr="00CE30BB">
              <w:rPr>
                <w:rFonts w:ascii="Courier New" w:eastAsia="Times New Roman" w:hAnsi="Courier New" w:cs="Courier New"/>
                <w:color w:val="000000"/>
                <w:kern w:val="0"/>
                <w:sz w:val="21"/>
                <w:szCs w:val="21"/>
                <w:lang w:val="en-US" w:eastAsia="en-US"/>
                <w14:ligatures w14:val="none"/>
              </w:rPr>
              <w:t>)</w:t>
            </w:r>
          </w:p>
          <w:p w14:paraId="0E1510DB"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plt.legend()</w:t>
            </w:r>
          </w:p>
          <w:p w14:paraId="59345F4C" w14:textId="77777777" w:rsidR="000C2DDC" w:rsidRPr="00CE30BB"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plt.show()</w:t>
            </w:r>
          </w:p>
          <w:p w14:paraId="4938DA39" w14:textId="77777777" w:rsidR="000C2DDC" w:rsidRPr="00CE30BB" w:rsidRDefault="000C2DDC">
            <w:pPr>
              <w:spacing w:line="360" w:lineRule="auto"/>
              <w:jc w:val="center"/>
              <w:rPr>
                <w:rFonts w:ascii="Courier New" w:eastAsia="Times New Roman" w:hAnsi="Courier New" w:cs="Courier New"/>
                <w:color w:val="000000"/>
                <w:kern w:val="0"/>
                <w:sz w:val="21"/>
                <w:szCs w:val="21"/>
                <w:lang w:val="vi-VN" w:eastAsia="en-GB"/>
                <w14:ligatures w14:val="none"/>
              </w:rPr>
            </w:pPr>
            <w:r>
              <w:rPr>
                <w:rFonts w:cs="Times New Roman"/>
                <w:sz w:val="26"/>
                <w:szCs w:val="26"/>
              </w:rPr>
              <w:t>Step 9: Plot</w:t>
            </w:r>
            <w:r>
              <w:rPr>
                <w:rFonts w:cs="Times New Roman"/>
                <w:sz w:val="26"/>
                <w:szCs w:val="26"/>
                <w:lang w:val="vi-VN"/>
              </w:rPr>
              <w:t xml:space="preserve"> data</w:t>
            </w:r>
          </w:p>
        </w:tc>
      </w:tr>
      <w:tr w:rsidR="000C2DDC" w14:paraId="0B218806" w14:textId="77777777">
        <w:tc>
          <w:tcPr>
            <w:tcW w:w="9287" w:type="dxa"/>
          </w:tcPr>
          <w:p w14:paraId="3CE3D88E"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FF"/>
                <w:kern w:val="0"/>
                <w:sz w:val="21"/>
                <w:szCs w:val="21"/>
                <w:lang w:val="en-US" w:eastAsia="en-US"/>
                <w14:ligatures w14:val="none"/>
              </w:rPr>
              <w:t>def</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calculate_metrics</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001080"/>
                <w:kern w:val="0"/>
                <w:sz w:val="21"/>
                <w:szCs w:val="21"/>
                <w:lang w:val="en-US" w:eastAsia="en-US"/>
                <w14:ligatures w14:val="none"/>
              </w:rPr>
              <w:t>actual</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001080"/>
                <w:kern w:val="0"/>
                <w:sz w:val="21"/>
                <w:szCs w:val="21"/>
                <w:lang w:val="en-US" w:eastAsia="en-US"/>
                <w14:ligatures w14:val="none"/>
              </w:rPr>
              <w:t>predicted</w:t>
            </w:r>
            <w:r w:rsidRPr="000C2DDC">
              <w:rPr>
                <w:rFonts w:ascii="Courier New" w:eastAsia="Times New Roman" w:hAnsi="Courier New" w:cs="Courier New"/>
                <w:color w:val="000000"/>
                <w:kern w:val="0"/>
                <w:sz w:val="21"/>
                <w:szCs w:val="21"/>
                <w:lang w:val="en-US" w:eastAsia="en-US"/>
                <w14:ligatures w14:val="none"/>
              </w:rPr>
              <w:t>):</w:t>
            </w:r>
          </w:p>
          <w:p w14:paraId="0BF79B9A"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mape = np.mean(np.</w:t>
            </w:r>
            <w:r w:rsidRPr="000C2DDC">
              <w:rPr>
                <w:rFonts w:ascii="Courier New" w:eastAsia="Times New Roman" w:hAnsi="Courier New" w:cs="Courier New"/>
                <w:color w:val="795E26"/>
                <w:kern w:val="0"/>
                <w:sz w:val="21"/>
                <w:szCs w:val="21"/>
                <w:lang w:val="en-US" w:eastAsia="en-US"/>
                <w14:ligatures w14:val="none"/>
              </w:rPr>
              <w:t>abs</w:t>
            </w:r>
            <w:r w:rsidRPr="000C2DDC">
              <w:rPr>
                <w:rFonts w:ascii="Courier New" w:eastAsia="Times New Roman" w:hAnsi="Courier New" w:cs="Courier New"/>
                <w:color w:val="000000"/>
                <w:kern w:val="0"/>
                <w:sz w:val="21"/>
                <w:szCs w:val="21"/>
                <w:lang w:val="en-US" w:eastAsia="en-US"/>
                <w14:ligatures w14:val="none"/>
              </w:rPr>
              <w:t xml:space="preserve">((actual - predicted) / actual)) * </w:t>
            </w:r>
            <w:r w:rsidRPr="000C2DDC">
              <w:rPr>
                <w:rFonts w:ascii="Courier New" w:eastAsia="Times New Roman" w:hAnsi="Courier New" w:cs="Courier New"/>
                <w:color w:val="098156"/>
                <w:kern w:val="0"/>
                <w:sz w:val="21"/>
                <w:szCs w:val="21"/>
                <w:lang w:val="en-US" w:eastAsia="en-US"/>
                <w14:ligatures w14:val="none"/>
              </w:rPr>
              <w:t>100</w:t>
            </w:r>
          </w:p>
          <w:p w14:paraId="35191885"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mae = np.mean(np.</w:t>
            </w:r>
            <w:r w:rsidRPr="000C2DDC">
              <w:rPr>
                <w:rFonts w:ascii="Courier New" w:eastAsia="Times New Roman" w:hAnsi="Courier New" w:cs="Courier New"/>
                <w:color w:val="795E26"/>
                <w:kern w:val="0"/>
                <w:sz w:val="21"/>
                <w:szCs w:val="21"/>
                <w:lang w:val="en-US" w:eastAsia="en-US"/>
                <w14:ligatures w14:val="none"/>
              </w:rPr>
              <w:t>abs</w:t>
            </w:r>
            <w:r w:rsidRPr="000C2DDC">
              <w:rPr>
                <w:rFonts w:ascii="Courier New" w:eastAsia="Times New Roman" w:hAnsi="Courier New" w:cs="Courier New"/>
                <w:color w:val="000000"/>
                <w:kern w:val="0"/>
                <w:sz w:val="21"/>
                <w:szCs w:val="21"/>
                <w:lang w:val="en-US" w:eastAsia="en-US"/>
                <w14:ligatures w14:val="none"/>
              </w:rPr>
              <w:t>(actual - predicted))</w:t>
            </w:r>
          </w:p>
          <w:p w14:paraId="1ECE7B4A"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mse = np.mean((actual - predicted)**</w:t>
            </w:r>
            <w:r w:rsidRPr="000C2DDC">
              <w:rPr>
                <w:rFonts w:ascii="Courier New" w:eastAsia="Times New Roman" w:hAnsi="Courier New" w:cs="Courier New"/>
                <w:color w:val="098156"/>
                <w:kern w:val="0"/>
                <w:sz w:val="21"/>
                <w:szCs w:val="21"/>
                <w:lang w:val="en-US" w:eastAsia="en-US"/>
                <w14:ligatures w14:val="none"/>
              </w:rPr>
              <w:t>2</w:t>
            </w:r>
            <w:r w:rsidRPr="000C2DDC">
              <w:rPr>
                <w:rFonts w:ascii="Courier New" w:eastAsia="Times New Roman" w:hAnsi="Courier New" w:cs="Courier New"/>
                <w:color w:val="000000"/>
                <w:kern w:val="0"/>
                <w:sz w:val="21"/>
                <w:szCs w:val="21"/>
                <w:lang w:val="en-US" w:eastAsia="en-US"/>
                <w14:ligatures w14:val="none"/>
              </w:rPr>
              <w:t>)</w:t>
            </w:r>
          </w:p>
          <w:p w14:paraId="725C789B"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rmse = np.sqrt(mse)</w:t>
            </w:r>
          </w:p>
          <w:p w14:paraId="608BD163"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AF00DB"/>
                <w:kern w:val="0"/>
                <w:sz w:val="21"/>
                <w:szCs w:val="21"/>
                <w:lang w:val="en-US" w:eastAsia="en-US"/>
                <w14:ligatures w14:val="none"/>
              </w:rPr>
              <w:t>return</w:t>
            </w:r>
            <w:r w:rsidRPr="000C2DDC">
              <w:rPr>
                <w:rFonts w:ascii="Courier New" w:eastAsia="Times New Roman" w:hAnsi="Courier New" w:cs="Courier New"/>
                <w:color w:val="000000"/>
                <w:kern w:val="0"/>
                <w:sz w:val="21"/>
                <w:szCs w:val="21"/>
                <w:lang w:val="en-US" w:eastAsia="en-US"/>
                <w14:ligatures w14:val="none"/>
              </w:rPr>
              <w:t xml:space="preserve"> mae, mse, rmse</w:t>
            </w:r>
          </w:p>
          <w:p w14:paraId="6EEC9F33"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validate_mape, validate_mae, validate_rmse = calculate_metrics(validate_prices, validate_scores)</w:t>
            </w:r>
          </w:p>
          <w:p w14:paraId="06A45860"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test_mape, test_mae, test_rmse = calculate_metrics(test_prices, test_scores)</w:t>
            </w:r>
          </w:p>
          <w:p w14:paraId="69DEFD44"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'---------VALIDATE----------'</w:t>
            </w:r>
            <w:r w:rsidRPr="000C2DDC">
              <w:rPr>
                <w:rFonts w:ascii="Courier New" w:eastAsia="Times New Roman" w:hAnsi="Courier New" w:cs="Courier New"/>
                <w:color w:val="000000"/>
                <w:kern w:val="0"/>
                <w:sz w:val="21"/>
                <w:szCs w:val="21"/>
                <w:lang w:val="en-US" w:eastAsia="en-US"/>
                <w14:ligatures w14:val="none"/>
              </w:rPr>
              <w:t>)</w:t>
            </w:r>
          </w:p>
          <w:p w14:paraId="2AA701DB"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"MAPE:"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(validate_mape,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63FEF477"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(validate_mae,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46F56521"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lastRenderedPageBreak/>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"RMSE:"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(validate_rmse,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4F356C0B"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w:t>
            </w:r>
            <w:r w:rsidRPr="000C2DDC">
              <w:rPr>
                <w:rFonts w:ascii="Courier New" w:eastAsia="Times New Roman" w:hAnsi="Courier New" w:cs="Courier New"/>
                <w:color w:val="000000"/>
                <w:kern w:val="0"/>
                <w:sz w:val="21"/>
                <w:szCs w:val="21"/>
                <w:lang w:val="en-US" w:eastAsia="en-US"/>
                <w14:ligatures w14:val="none"/>
              </w:rPr>
              <w:t>)</w:t>
            </w:r>
          </w:p>
          <w:p w14:paraId="4F7EBFA8"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'---------TEST----------'</w:t>
            </w:r>
            <w:r w:rsidRPr="000C2DDC">
              <w:rPr>
                <w:rFonts w:ascii="Courier New" w:eastAsia="Times New Roman" w:hAnsi="Courier New" w:cs="Courier New"/>
                <w:color w:val="000000"/>
                <w:kern w:val="0"/>
                <w:sz w:val="21"/>
                <w:szCs w:val="21"/>
                <w:lang w:val="en-US" w:eastAsia="en-US"/>
                <w14:ligatures w14:val="none"/>
              </w:rPr>
              <w:t>)</w:t>
            </w:r>
          </w:p>
          <w:p w14:paraId="4C8B6BD1"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"MAPE:"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(test_mape,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1BB41E53"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(test_mae,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67FC111E"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"RMSE:"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(test_rmse,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4C29AA3A" w14:textId="77777777" w:rsidR="000C2DDC" w:rsidRPr="000C2DDC" w:rsidRDefault="000C2DD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w:t>
            </w:r>
            <w:r w:rsidRPr="000C2DDC">
              <w:rPr>
                <w:rFonts w:ascii="Courier New" w:eastAsia="Times New Roman" w:hAnsi="Courier New" w:cs="Courier New"/>
                <w:color w:val="000000"/>
                <w:kern w:val="0"/>
                <w:sz w:val="21"/>
                <w:szCs w:val="21"/>
                <w:lang w:val="en-US" w:eastAsia="en-US"/>
                <w14:ligatures w14:val="none"/>
              </w:rPr>
              <w:t>)</w:t>
            </w:r>
          </w:p>
          <w:p w14:paraId="75745659" w14:textId="77777777" w:rsidR="000C2DDC" w:rsidRPr="006629D5" w:rsidRDefault="000C2DDC">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 xml:space="preserve">Step 10: </w:t>
            </w:r>
            <w:r w:rsidRPr="005F7A89">
              <w:rPr>
                <w:rFonts w:cs="Times New Roman"/>
                <w:sz w:val="26"/>
                <w:szCs w:val="26"/>
              </w:rPr>
              <w:t>Evaluate model with MAPE, MAE, RMSE</w:t>
            </w:r>
          </w:p>
        </w:tc>
      </w:tr>
    </w:tbl>
    <w:p w14:paraId="206C130B" w14:textId="7C33F15D" w:rsidR="000C2DDC" w:rsidRDefault="000C2DDC" w:rsidP="000C2DDC">
      <w:pPr>
        <w:jc w:val="center"/>
        <w:rPr>
          <w:i/>
          <w:sz w:val="26"/>
          <w:szCs w:val="26"/>
        </w:rPr>
      </w:pPr>
      <w:r w:rsidRPr="00D95BBE">
        <w:rPr>
          <w:i/>
          <w:iCs/>
          <w:sz w:val="26"/>
          <w:szCs w:val="26"/>
          <w:lang w:val="en-US"/>
        </w:rPr>
        <w:lastRenderedPageBreak/>
        <w:t xml:space="preserve">Result of model </w:t>
      </w:r>
      <w:r w:rsidR="00415E6C">
        <w:rPr>
          <w:i/>
          <w:iCs/>
          <w:sz w:val="26"/>
          <w:szCs w:val="26"/>
          <w:lang w:val="en-US"/>
        </w:rPr>
        <w:t>5</w:t>
      </w:r>
      <w:r w:rsidR="00415E6C">
        <w:rPr>
          <w:i/>
          <w:iCs/>
          <w:sz w:val="26"/>
          <w:szCs w:val="26"/>
        </w:rPr>
        <w:t>-3</w:t>
      </w:r>
      <w:r>
        <w:rPr>
          <w:i/>
          <w:sz w:val="26"/>
          <w:szCs w:val="26"/>
        </w:rPr>
        <w:t>-2</w:t>
      </w:r>
    </w:p>
    <w:tbl>
      <w:tblPr>
        <w:tblStyle w:val="TableGrid"/>
        <w:tblW w:w="0" w:type="auto"/>
        <w:tblLook w:val="04A0" w:firstRow="1" w:lastRow="0" w:firstColumn="1" w:lastColumn="0" w:noHBand="0" w:noVBand="1"/>
      </w:tblPr>
      <w:tblGrid>
        <w:gridCol w:w="9287"/>
      </w:tblGrid>
      <w:tr w:rsidR="00415E6C" w14:paraId="67691BFB" w14:textId="77777777">
        <w:tc>
          <w:tcPr>
            <w:tcW w:w="9287" w:type="dxa"/>
          </w:tcPr>
          <w:p w14:paraId="3A1F0E06" w14:textId="77777777" w:rsidR="00415E6C" w:rsidRPr="00BC762A"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pandas </w:t>
            </w:r>
            <w:r w:rsidRPr="00BC762A">
              <w:rPr>
                <w:rFonts w:ascii="Courier New" w:eastAsia="Times New Roman" w:hAnsi="Courier New" w:cs="Courier New"/>
                <w:color w:val="AF00DB"/>
                <w:kern w:val="0"/>
                <w:sz w:val="21"/>
                <w:szCs w:val="21"/>
                <w:lang w:val="en-US" w:eastAsia="en-US"/>
                <w14:ligatures w14:val="none"/>
              </w:rPr>
              <w:t>as</w:t>
            </w:r>
            <w:r w:rsidRPr="00BC762A">
              <w:rPr>
                <w:rFonts w:ascii="Courier New" w:eastAsia="Times New Roman" w:hAnsi="Courier New" w:cs="Courier New"/>
                <w:color w:val="000000"/>
                <w:kern w:val="0"/>
                <w:sz w:val="21"/>
                <w:szCs w:val="21"/>
                <w:lang w:val="en-US" w:eastAsia="en-US"/>
                <w14:ligatures w14:val="none"/>
              </w:rPr>
              <w:t xml:space="preserve"> pd</w:t>
            </w:r>
          </w:p>
          <w:p w14:paraId="5469C529" w14:textId="77777777" w:rsidR="00415E6C" w:rsidRPr="00BC762A"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numpy </w:t>
            </w:r>
            <w:r w:rsidRPr="00BC762A">
              <w:rPr>
                <w:rFonts w:ascii="Courier New" w:eastAsia="Times New Roman" w:hAnsi="Courier New" w:cs="Courier New"/>
                <w:color w:val="AF00DB"/>
                <w:kern w:val="0"/>
                <w:sz w:val="21"/>
                <w:szCs w:val="21"/>
                <w:lang w:val="en-US" w:eastAsia="en-US"/>
                <w14:ligatures w14:val="none"/>
              </w:rPr>
              <w:t>as</w:t>
            </w:r>
            <w:r w:rsidRPr="00BC762A">
              <w:rPr>
                <w:rFonts w:ascii="Courier New" w:eastAsia="Times New Roman" w:hAnsi="Courier New" w:cs="Courier New"/>
                <w:color w:val="000000"/>
                <w:kern w:val="0"/>
                <w:sz w:val="21"/>
                <w:szCs w:val="21"/>
                <w:lang w:val="en-US" w:eastAsia="en-US"/>
                <w14:ligatures w14:val="none"/>
              </w:rPr>
              <w:t xml:space="preserve"> np</w:t>
            </w:r>
          </w:p>
          <w:p w14:paraId="78BD8C95" w14:textId="77777777" w:rsidR="00415E6C" w:rsidRPr="00BC762A"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from</w:t>
            </w:r>
            <w:r w:rsidRPr="00BC762A">
              <w:rPr>
                <w:rFonts w:ascii="Courier New" w:eastAsia="Times New Roman" w:hAnsi="Courier New" w:cs="Courier New"/>
                <w:color w:val="000000"/>
                <w:kern w:val="0"/>
                <w:sz w:val="21"/>
                <w:szCs w:val="21"/>
                <w:lang w:val="en-US" w:eastAsia="en-US"/>
                <w14:ligatures w14:val="none"/>
              </w:rPr>
              <w:t xml:space="preserve"> sklearn.ensemble </w:t>
            </w: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IsolationForest</w:t>
            </w:r>
          </w:p>
          <w:p w14:paraId="1AC73667" w14:textId="77777777" w:rsidR="00415E6C" w:rsidRPr="00BC762A"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matplotlib.pyplot </w:t>
            </w:r>
            <w:r w:rsidRPr="00BC762A">
              <w:rPr>
                <w:rFonts w:ascii="Courier New" w:eastAsia="Times New Roman" w:hAnsi="Courier New" w:cs="Courier New"/>
                <w:color w:val="AF00DB"/>
                <w:kern w:val="0"/>
                <w:sz w:val="21"/>
                <w:szCs w:val="21"/>
                <w:lang w:val="en-US" w:eastAsia="en-US"/>
                <w14:ligatures w14:val="none"/>
              </w:rPr>
              <w:t>as</w:t>
            </w:r>
            <w:r w:rsidRPr="00BC762A">
              <w:rPr>
                <w:rFonts w:ascii="Courier New" w:eastAsia="Times New Roman" w:hAnsi="Courier New" w:cs="Courier New"/>
                <w:color w:val="000000"/>
                <w:kern w:val="0"/>
                <w:sz w:val="21"/>
                <w:szCs w:val="21"/>
                <w:lang w:val="en-US" w:eastAsia="en-US"/>
                <w14:ligatures w14:val="none"/>
              </w:rPr>
              <w:t xml:space="preserve"> plt</w:t>
            </w:r>
          </w:p>
          <w:p w14:paraId="677ED413" w14:textId="77777777" w:rsidR="00415E6C" w:rsidRPr="00BC762A"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from</w:t>
            </w:r>
            <w:r w:rsidRPr="00BC762A">
              <w:rPr>
                <w:rFonts w:ascii="Courier New" w:eastAsia="Times New Roman" w:hAnsi="Courier New" w:cs="Courier New"/>
                <w:color w:val="000000"/>
                <w:kern w:val="0"/>
                <w:sz w:val="21"/>
                <w:szCs w:val="21"/>
                <w:lang w:val="en-US" w:eastAsia="en-US"/>
                <w14:ligatures w14:val="none"/>
              </w:rPr>
              <w:t xml:space="preserve"> sklearn.linear_model </w:t>
            </w: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LinearRegression</w:t>
            </w:r>
          </w:p>
          <w:p w14:paraId="079AC1C2" w14:textId="77777777" w:rsidR="00415E6C" w:rsidRPr="00BC762A"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AF00DB"/>
                <w:kern w:val="0"/>
                <w:sz w:val="21"/>
                <w:szCs w:val="21"/>
                <w:lang w:val="en-US" w:eastAsia="en-US"/>
                <w14:ligatures w14:val="none"/>
              </w:rPr>
              <w:t>from</w:t>
            </w:r>
            <w:r w:rsidRPr="00BC762A">
              <w:rPr>
                <w:rFonts w:ascii="Courier New" w:eastAsia="Times New Roman" w:hAnsi="Courier New" w:cs="Courier New"/>
                <w:color w:val="000000"/>
                <w:kern w:val="0"/>
                <w:sz w:val="21"/>
                <w:szCs w:val="21"/>
                <w:lang w:val="en-US" w:eastAsia="en-US"/>
                <w14:ligatures w14:val="none"/>
              </w:rPr>
              <w:t xml:space="preserve"> pmdarima.arima </w:t>
            </w:r>
            <w:r w:rsidRPr="00BC762A">
              <w:rPr>
                <w:rFonts w:ascii="Courier New" w:eastAsia="Times New Roman" w:hAnsi="Courier New" w:cs="Courier New"/>
                <w:color w:val="AF00DB"/>
                <w:kern w:val="0"/>
                <w:sz w:val="21"/>
                <w:szCs w:val="21"/>
                <w:lang w:val="en-US" w:eastAsia="en-US"/>
                <w14:ligatures w14:val="none"/>
              </w:rPr>
              <w:t>import</w:t>
            </w:r>
            <w:r w:rsidRPr="00BC762A">
              <w:rPr>
                <w:rFonts w:ascii="Courier New" w:eastAsia="Times New Roman" w:hAnsi="Courier New" w:cs="Courier New"/>
                <w:color w:val="000000"/>
                <w:kern w:val="0"/>
                <w:sz w:val="21"/>
                <w:szCs w:val="21"/>
                <w:lang w:val="en-US" w:eastAsia="en-US"/>
                <w14:ligatures w14:val="none"/>
              </w:rPr>
              <w:t xml:space="preserve"> auto_arima</w:t>
            </w:r>
          </w:p>
          <w:p w14:paraId="5707F5AF" w14:textId="77777777" w:rsidR="00415E6C" w:rsidRDefault="00415E6C">
            <w:pPr>
              <w:spacing w:line="360" w:lineRule="auto"/>
              <w:jc w:val="center"/>
              <w:rPr>
                <w:rFonts w:cs="Times New Roman"/>
                <w:sz w:val="26"/>
                <w:szCs w:val="26"/>
              </w:rPr>
            </w:pPr>
            <w:r>
              <w:rPr>
                <w:rFonts w:cs="Times New Roman"/>
                <w:sz w:val="26"/>
                <w:szCs w:val="26"/>
              </w:rPr>
              <w:t>Step 1: import library</w:t>
            </w:r>
          </w:p>
        </w:tc>
      </w:tr>
      <w:tr w:rsidR="00415E6C" w14:paraId="47EDF632" w14:textId="77777777">
        <w:tc>
          <w:tcPr>
            <w:tcW w:w="9287" w:type="dxa"/>
          </w:tcPr>
          <w:p w14:paraId="46634B1E" w14:textId="77777777" w:rsidR="00415E6C" w:rsidRPr="00BC762A"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000000"/>
                <w:kern w:val="0"/>
                <w:sz w:val="21"/>
                <w:szCs w:val="21"/>
                <w:lang w:val="en-US" w:eastAsia="en-US"/>
                <w14:ligatures w14:val="none"/>
              </w:rPr>
              <w:t>data = pd.read_csv(</w:t>
            </w:r>
            <w:r w:rsidRPr="00BC762A">
              <w:rPr>
                <w:rFonts w:ascii="Courier New" w:eastAsia="Times New Roman" w:hAnsi="Courier New" w:cs="Courier New"/>
                <w:color w:val="A31515"/>
                <w:kern w:val="0"/>
                <w:sz w:val="21"/>
                <w:szCs w:val="21"/>
                <w:lang w:val="en-US" w:eastAsia="en-US"/>
                <w14:ligatures w14:val="none"/>
              </w:rPr>
              <w:t>'/content/DOGE-USD.csv'</w:t>
            </w:r>
            <w:r w:rsidRPr="00BC762A">
              <w:rPr>
                <w:rFonts w:ascii="Courier New" w:eastAsia="Times New Roman" w:hAnsi="Courier New" w:cs="Courier New"/>
                <w:color w:val="000000"/>
                <w:kern w:val="0"/>
                <w:sz w:val="21"/>
                <w:szCs w:val="21"/>
                <w:lang w:val="en-US" w:eastAsia="en-US"/>
                <w14:ligatures w14:val="none"/>
              </w:rPr>
              <w:t>)</w:t>
            </w:r>
          </w:p>
          <w:p w14:paraId="6A459D0E" w14:textId="77777777" w:rsidR="00415E6C" w:rsidRPr="00BC762A"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000000"/>
                <w:kern w:val="0"/>
                <w:sz w:val="21"/>
                <w:szCs w:val="21"/>
                <w:lang w:val="en-US" w:eastAsia="en-US"/>
                <w14:ligatures w14:val="none"/>
              </w:rPr>
              <w:t>data[</w:t>
            </w:r>
            <w:r w:rsidRPr="00BC762A">
              <w:rPr>
                <w:rFonts w:ascii="Courier New" w:eastAsia="Times New Roman" w:hAnsi="Courier New" w:cs="Courier New"/>
                <w:color w:val="A31515"/>
                <w:kern w:val="0"/>
                <w:sz w:val="21"/>
                <w:szCs w:val="21"/>
                <w:lang w:val="en-US" w:eastAsia="en-US"/>
                <w14:ligatures w14:val="none"/>
              </w:rPr>
              <w:t>'Date'</w:t>
            </w:r>
            <w:r w:rsidRPr="00BC762A">
              <w:rPr>
                <w:rFonts w:ascii="Courier New" w:eastAsia="Times New Roman" w:hAnsi="Courier New" w:cs="Courier New"/>
                <w:color w:val="000000"/>
                <w:kern w:val="0"/>
                <w:sz w:val="21"/>
                <w:szCs w:val="21"/>
                <w:lang w:val="en-US" w:eastAsia="en-US"/>
                <w14:ligatures w14:val="none"/>
              </w:rPr>
              <w:t>] = pd.to_datetime(data[</w:t>
            </w:r>
            <w:r w:rsidRPr="00BC762A">
              <w:rPr>
                <w:rFonts w:ascii="Courier New" w:eastAsia="Times New Roman" w:hAnsi="Courier New" w:cs="Courier New"/>
                <w:color w:val="A31515"/>
                <w:kern w:val="0"/>
                <w:sz w:val="21"/>
                <w:szCs w:val="21"/>
                <w:lang w:val="en-US" w:eastAsia="en-US"/>
                <w14:ligatures w14:val="none"/>
              </w:rPr>
              <w:t>'Date'</w:t>
            </w:r>
            <w:r w:rsidRPr="00BC762A">
              <w:rPr>
                <w:rFonts w:ascii="Courier New" w:eastAsia="Times New Roman" w:hAnsi="Courier New" w:cs="Courier New"/>
                <w:color w:val="000000"/>
                <w:kern w:val="0"/>
                <w:sz w:val="21"/>
                <w:szCs w:val="21"/>
                <w:lang w:val="en-US" w:eastAsia="en-US"/>
                <w14:ligatures w14:val="none"/>
              </w:rPr>
              <w:t>])</w:t>
            </w:r>
          </w:p>
          <w:p w14:paraId="0BA71627" w14:textId="77777777" w:rsidR="00415E6C" w:rsidRPr="00BC762A" w:rsidRDefault="00415E6C">
            <w:pPr>
              <w:shd w:val="clear" w:color="auto" w:fill="F7F7F7"/>
              <w:spacing w:line="285" w:lineRule="atLeast"/>
              <w:rPr>
                <w:del w:id="46" w:author="{8B1F461B-A429-49A1-B2D6-2D9AA3438C1A}" w:date="2023-06-21T11:56:00Z"/>
                <w:rFonts w:ascii="Courier New" w:eastAsia="Times New Roman" w:hAnsi="Courier New" w:cs="Courier New"/>
                <w:color w:val="000000"/>
                <w:kern w:val="0"/>
                <w:sz w:val="21"/>
                <w:szCs w:val="21"/>
                <w:lang w:val="en-US" w:eastAsia="en-US"/>
                <w14:ligatures w14:val="none"/>
              </w:rPr>
            </w:pPr>
            <w:r w:rsidRPr="00BC762A">
              <w:rPr>
                <w:rFonts w:ascii="Courier New" w:eastAsia="Times New Roman" w:hAnsi="Courier New" w:cs="Courier New"/>
                <w:color w:val="000000"/>
                <w:kern w:val="0"/>
                <w:sz w:val="21"/>
                <w:szCs w:val="21"/>
                <w:lang w:val="en-US" w:eastAsia="en-US"/>
                <w14:ligatures w14:val="none"/>
              </w:rPr>
              <w:t xml:space="preserve">data = </w:t>
            </w:r>
            <w:del w:id="47" w:author="{8B1F461B-A429-49A1-B2D6-2D9AA3438C1A}" w:date="2023-06-21T11:56:00Z">
              <w:r w:rsidRPr="00BC762A">
                <w:rPr>
                  <w:rFonts w:ascii="Courier New" w:eastAsia="Times New Roman" w:hAnsi="Courier New" w:cs="Courier New"/>
                  <w:color w:val="000000"/>
                  <w:kern w:val="0"/>
                  <w:sz w:val="21"/>
                  <w:szCs w:val="21"/>
                  <w:lang w:val="en-US" w:eastAsia="en-US"/>
                  <w14:ligatures w14:val="none"/>
                </w:rPr>
                <w:delText>data.sort_values(</w:delText>
              </w:r>
              <w:r w:rsidRPr="00BC762A">
                <w:rPr>
                  <w:rFonts w:ascii="Courier New" w:eastAsia="Times New Roman" w:hAnsi="Courier New" w:cs="Courier New"/>
                  <w:color w:val="A31515"/>
                  <w:kern w:val="0"/>
                  <w:sz w:val="21"/>
                  <w:szCs w:val="21"/>
                  <w:lang w:val="en-US" w:eastAsia="en-US"/>
                  <w14:ligatures w14:val="none"/>
                </w:rPr>
                <w:delText>'Date'</w:delText>
              </w:r>
              <w:r w:rsidRPr="00BC762A">
                <w:rPr>
                  <w:rFonts w:ascii="Courier New" w:eastAsia="Times New Roman" w:hAnsi="Courier New" w:cs="Courier New"/>
                  <w:color w:val="000000"/>
                  <w:kern w:val="0"/>
                  <w:sz w:val="21"/>
                  <w:szCs w:val="21"/>
                  <w:lang w:val="en-US" w:eastAsia="en-US"/>
                  <w14:ligatures w14:val="none"/>
                </w:rPr>
                <w:delText>)</w:delText>
              </w:r>
            </w:del>
          </w:p>
          <w:p w14:paraId="24099782" w14:textId="77777777" w:rsidR="00415E6C" w:rsidRDefault="00415E6C">
            <w:pPr>
              <w:spacing w:line="360" w:lineRule="auto"/>
              <w:jc w:val="center"/>
              <w:rPr>
                <w:ins w:id="48" w:author="{8B1F461B-A429-49A1-B2D6-2D9AA3438C1A}" w:date="2023-06-21T11:56:00Z"/>
                <w:rFonts w:cs="Times New Roman"/>
                <w:sz w:val="26"/>
                <w:szCs w:val="26"/>
              </w:rPr>
            </w:pPr>
            <w:ins w:id="49" w:author="{8B1F461B-A429-49A1-B2D6-2D9AA3438C1A}" w:date="2023-06-21T11:56:00Z">
              <w:r>
                <w:rPr>
                  <w:rFonts w:cs="Times New Roman"/>
                  <w:sz w:val="26"/>
                  <w:szCs w:val="26"/>
                </w:rPr>
                <w:t xml:space="preserve"> Đọc dữ liệu từ file CSV</w:t>
              </w:r>
            </w:ins>
          </w:p>
          <w:p w14:paraId="1F0618B1" w14:textId="77777777" w:rsidR="00415E6C" w:rsidRDefault="00415E6C">
            <w:pPr>
              <w:spacing w:line="360" w:lineRule="auto"/>
              <w:jc w:val="center"/>
              <w:rPr>
                <w:rFonts w:cs="Times New Roman"/>
                <w:sz w:val="26"/>
                <w:szCs w:val="26"/>
              </w:rPr>
            </w:pPr>
            <w:r>
              <w:rPr>
                <w:rFonts w:cs="Times New Roman"/>
                <w:sz w:val="26"/>
                <w:szCs w:val="26"/>
              </w:rPr>
              <w:t>Step 2: Read data</w:t>
            </w:r>
          </w:p>
        </w:tc>
      </w:tr>
      <w:tr w:rsidR="00415E6C" w14:paraId="598CD1D3" w14:textId="77777777">
        <w:tc>
          <w:tcPr>
            <w:tcW w:w="9287" w:type="dxa"/>
          </w:tcPr>
          <w:p w14:paraId="0F0AC957" w14:textId="1FB7CA7A" w:rsidR="00415E6C" w:rsidRPr="00062061"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 xml:space="preserve">train_size = </w:t>
            </w:r>
            <w:r w:rsidRPr="00062061">
              <w:rPr>
                <w:rFonts w:ascii="Courier New" w:eastAsia="Times New Roman" w:hAnsi="Courier New" w:cs="Courier New"/>
                <w:color w:val="257693"/>
                <w:kern w:val="0"/>
                <w:sz w:val="21"/>
                <w:szCs w:val="21"/>
                <w:lang w:val="en-US" w:eastAsia="en-US"/>
                <w14:ligatures w14:val="none"/>
              </w:rPr>
              <w:t>int</w:t>
            </w:r>
            <w:r w:rsidRPr="00062061">
              <w:rPr>
                <w:rFonts w:ascii="Courier New" w:eastAsia="Times New Roman" w:hAnsi="Courier New" w:cs="Courier New"/>
                <w:color w:val="000000"/>
                <w:kern w:val="0"/>
                <w:sz w:val="21"/>
                <w:szCs w:val="21"/>
                <w:lang w:val="en-US" w:eastAsia="en-US"/>
                <w14:ligatures w14:val="none"/>
              </w:rPr>
              <w:t>(</w:t>
            </w:r>
            <w:r w:rsidRPr="00062061">
              <w:rPr>
                <w:rFonts w:ascii="Courier New" w:eastAsia="Times New Roman" w:hAnsi="Courier New" w:cs="Courier New"/>
                <w:color w:val="098156"/>
                <w:kern w:val="0"/>
                <w:sz w:val="21"/>
                <w:szCs w:val="21"/>
                <w:lang w:val="en-US" w:eastAsia="en-US"/>
                <w14:ligatures w14:val="none"/>
              </w:rPr>
              <w:t>0.</w:t>
            </w:r>
            <w:r>
              <w:rPr>
                <w:rFonts w:ascii="Courier New" w:eastAsia="Times New Roman" w:hAnsi="Courier New" w:cs="Courier New"/>
                <w:color w:val="098156"/>
                <w:kern w:val="0"/>
                <w:sz w:val="21"/>
                <w:szCs w:val="21"/>
                <w:lang w:val="en-US" w:eastAsia="en-US"/>
                <w14:ligatures w14:val="none"/>
              </w:rPr>
              <w:t>6</w:t>
            </w:r>
            <w:r w:rsidRPr="00062061">
              <w:rPr>
                <w:rFonts w:ascii="Courier New" w:eastAsia="Times New Roman" w:hAnsi="Courier New" w:cs="Courier New"/>
                <w:color w:val="000000"/>
                <w:kern w:val="0"/>
                <w:sz w:val="21"/>
                <w:szCs w:val="21"/>
                <w:lang w:val="en-US" w:eastAsia="en-US"/>
                <w14:ligatures w14:val="none"/>
              </w:rPr>
              <w:t xml:space="preserve"> * </w:t>
            </w:r>
            <w:r w:rsidRPr="00062061">
              <w:rPr>
                <w:rFonts w:ascii="Courier New" w:eastAsia="Times New Roman" w:hAnsi="Courier New" w:cs="Courier New"/>
                <w:color w:val="795E26"/>
                <w:kern w:val="0"/>
                <w:sz w:val="21"/>
                <w:szCs w:val="21"/>
                <w:lang w:val="en-US" w:eastAsia="en-US"/>
                <w14:ligatures w14:val="none"/>
              </w:rPr>
              <w:t>len</w:t>
            </w:r>
            <w:r w:rsidRPr="00062061">
              <w:rPr>
                <w:rFonts w:ascii="Courier New" w:eastAsia="Times New Roman" w:hAnsi="Courier New" w:cs="Courier New"/>
                <w:color w:val="000000"/>
                <w:kern w:val="0"/>
                <w:sz w:val="21"/>
                <w:szCs w:val="21"/>
                <w:lang w:val="en-US" w:eastAsia="en-US"/>
                <w14:ligatures w14:val="none"/>
              </w:rPr>
              <w:t>(data))</w:t>
            </w:r>
          </w:p>
          <w:p w14:paraId="2BDAB4AC" w14:textId="77777777" w:rsidR="00415E6C" w:rsidRPr="00062061"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 xml:space="preserve">test_size = </w:t>
            </w:r>
            <w:r w:rsidRPr="00062061">
              <w:rPr>
                <w:rFonts w:ascii="Courier New" w:eastAsia="Times New Roman" w:hAnsi="Courier New" w:cs="Courier New"/>
                <w:color w:val="257693"/>
                <w:kern w:val="0"/>
                <w:sz w:val="21"/>
                <w:szCs w:val="21"/>
                <w:lang w:val="en-US" w:eastAsia="en-US"/>
                <w14:ligatures w14:val="none"/>
              </w:rPr>
              <w:t>int</w:t>
            </w:r>
            <w:r w:rsidRPr="00062061">
              <w:rPr>
                <w:rFonts w:ascii="Courier New" w:eastAsia="Times New Roman" w:hAnsi="Courier New" w:cs="Courier New"/>
                <w:color w:val="000000"/>
                <w:kern w:val="0"/>
                <w:sz w:val="21"/>
                <w:szCs w:val="21"/>
                <w:lang w:val="en-US" w:eastAsia="en-US"/>
                <w14:ligatures w14:val="none"/>
              </w:rPr>
              <w:t>(</w:t>
            </w:r>
            <w:r w:rsidRPr="00062061">
              <w:rPr>
                <w:rFonts w:ascii="Courier New" w:eastAsia="Times New Roman" w:hAnsi="Courier New" w:cs="Courier New"/>
                <w:color w:val="098156"/>
                <w:kern w:val="0"/>
                <w:sz w:val="21"/>
                <w:szCs w:val="21"/>
                <w:lang w:val="en-US" w:eastAsia="en-US"/>
                <w14:ligatures w14:val="none"/>
              </w:rPr>
              <w:t>0.2</w:t>
            </w:r>
            <w:r w:rsidRPr="00062061">
              <w:rPr>
                <w:rFonts w:ascii="Courier New" w:eastAsia="Times New Roman" w:hAnsi="Courier New" w:cs="Courier New"/>
                <w:color w:val="000000"/>
                <w:kern w:val="0"/>
                <w:sz w:val="21"/>
                <w:szCs w:val="21"/>
                <w:lang w:val="en-US" w:eastAsia="en-US"/>
                <w14:ligatures w14:val="none"/>
              </w:rPr>
              <w:t xml:space="preserve"> * </w:t>
            </w:r>
            <w:r w:rsidRPr="00062061">
              <w:rPr>
                <w:rFonts w:ascii="Courier New" w:eastAsia="Times New Roman" w:hAnsi="Courier New" w:cs="Courier New"/>
                <w:color w:val="795E26"/>
                <w:kern w:val="0"/>
                <w:sz w:val="21"/>
                <w:szCs w:val="21"/>
                <w:lang w:val="en-US" w:eastAsia="en-US"/>
                <w14:ligatures w14:val="none"/>
              </w:rPr>
              <w:t>len</w:t>
            </w:r>
            <w:r w:rsidRPr="00062061">
              <w:rPr>
                <w:rFonts w:ascii="Courier New" w:eastAsia="Times New Roman" w:hAnsi="Courier New" w:cs="Courier New"/>
                <w:color w:val="000000"/>
                <w:kern w:val="0"/>
                <w:sz w:val="21"/>
                <w:szCs w:val="21"/>
                <w:lang w:val="en-US" w:eastAsia="en-US"/>
                <w14:ligatures w14:val="none"/>
              </w:rPr>
              <w:t>(data))</w:t>
            </w:r>
          </w:p>
          <w:p w14:paraId="0051E874" w14:textId="77777777" w:rsidR="00415E6C" w:rsidRPr="00062061"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 xml:space="preserve">validate_size = </w:t>
            </w:r>
            <w:r w:rsidRPr="00062061">
              <w:rPr>
                <w:rFonts w:ascii="Courier New" w:eastAsia="Times New Roman" w:hAnsi="Courier New" w:cs="Courier New"/>
                <w:color w:val="795E26"/>
                <w:kern w:val="0"/>
                <w:sz w:val="21"/>
                <w:szCs w:val="21"/>
                <w:lang w:val="en-US" w:eastAsia="en-US"/>
                <w14:ligatures w14:val="none"/>
              </w:rPr>
              <w:t>len</w:t>
            </w:r>
            <w:r w:rsidRPr="00062061">
              <w:rPr>
                <w:rFonts w:ascii="Courier New" w:eastAsia="Times New Roman" w:hAnsi="Courier New" w:cs="Courier New"/>
                <w:color w:val="000000"/>
                <w:kern w:val="0"/>
                <w:sz w:val="21"/>
                <w:szCs w:val="21"/>
                <w:lang w:val="en-US" w:eastAsia="en-US"/>
                <w14:ligatures w14:val="none"/>
              </w:rPr>
              <w:t>(data) - train_size - test_size</w:t>
            </w:r>
          </w:p>
          <w:p w14:paraId="614F65EF" w14:textId="77777777" w:rsidR="00415E6C" w:rsidRPr="00062061"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3E0659B8" w14:textId="77777777" w:rsidR="00415E6C" w:rsidRPr="00062061"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train_data = data[:train_size]</w:t>
            </w:r>
          </w:p>
          <w:p w14:paraId="14ACAC2E" w14:textId="77777777" w:rsidR="00415E6C" w:rsidRPr="00062061"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test_data = data[train_size:train_size+test_size]</w:t>
            </w:r>
          </w:p>
          <w:p w14:paraId="3F562D5D" w14:textId="77777777" w:rsidR="00415E6C" w:rsidRPr="00062061"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62061">
              <w:rPr>
                <w:rFonts w:ascii="Courier New" w:eastAsia="Times New Roman" w:hAnsi="Courier New" w:cs="Courier New"/>
                <w:color w:val="000000"/>
                <w:kern w:val="0"/>
                <w:sz w:val="21"/>
                <w:szCs w:val="21"/>
                <w:lang w:val="en-US" w:eastAsia="en-US"/>
                <w14:ligatures w14:val="none"/>
              </w:rPr>
              <w:t>validate_data = data[train_size+test_size:]</w:t>
            </w:r>
          </w:p>
          <w:p w14:paraId="68171BA7" w14:textId="77777777" w:rsidR="00415E6C" w:rsidRDefault="00415E6C">
            <w:pPr>
              <w:spacing w:line="360" w:lineRule="auto"/>
              <w:jc w:val="center"/>
              <w:rPr>
                <w:rFonts w:cs="Times New Roman"/>
                <w:sz w:val="26"/>
                <w:szCs w:val="26"/>
              </w:rPr>
            </w:pPr>
            <w:r>
              <w:rPr>
                <w:rFonts w:cs="Times New Roman"/>
                <w:sz w:val="26"/>
                <w:szCs w:val="26"/>
              </w:rPr>
              <w:t>Step 3: Split data</w:t>
            </w:r>
          </w:p>
        </w:tc>
      </w:tr>
      <w:tr w:rsidR="00415E6C" w14:paraId="66FFC9D7" w14:textId="77777777">
        <w:tc>
          <w:tcPr>
            <w:tcW w:w="9287" w:type="dxa"/>
          </w:tcPr>
          <w:p w14:paraId="0A5A64AC" w14:textId="77777777" w:rsidR="00415E6C" w:rsidRPr="00C847B4"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train_dates = train_data[</w:t>
            </w:r>
            <w:r w:rsidRPr="00C847B4">
              <w:rPr>
                <w:rFonts w:ascii="Courier New" w:eastAsia="Times New Roman" w:hAnsi="Courier New" w:cs="Courier New"/>
                <w:color w:val="A31515"/>
                <w:kern w:val="0"/>
                <w:sz w:val="21"/>
                <w:szCs w:val="21"/>
                <w:lang w:val="en-US" w:eastAsia="en-US"/>
                <w14:ligatures w14:val="none"/>
              </w:rPr>
              <w:t>'Date'</w:t>
            </w:r>
            <w:r w:rsidRPr="00C847B4">
              <w:rPr>
                <w:rFonts w:ascii="Courier New" w:eastAsia="Times New Roman" w:hAnsi="Courier New" w:cs="Courier New"/>
                <w:color w:val="000000"/>
                <w:kern w:val="0"/>
                <w:sz w:val="21"/>
                <w:szCs w:val="21"/>
                <w:lang w:val="en-US" w:eastAsia="en-US"/>
                <w14:ligatures w14:val="none"/>
              </w:rPr>
              <w:t>].values</w:t>
            </w:r>
          </w:p>
          <w:p w14:paraId="48D4C5DE" w14:textId="77777777" w:rsidR="00415E6C" w:rsidRPr="00C847B4"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train_prices = train_data[</w:t>
            </w:r>
            <w:r w:rsidRPr="00C847B4">
              <w:rPr>
                <w:rFonts w:ascii="Courier New" w:eastAsia="Times New Roman" w:hAnsi="Courier New" w:cs="Courier New"/>
                <w:color w:val="A31515"/>
                <w:kern w:val="0"/>
                <w:sz w:val="21"/>
                <w:szCs w:val="21"/>
                <w:lang w:val="en-US" w:eastAsia="en-US"/>
                <w14:ligatures w14:val="none"/>
              </w:rPr>
              <w:t>'Close'</w:t>
            </w:r>
            <w:r w:rsidRPr="00C847B4">
              <w:rPr>
                <w:rFonts w:ascii="Courier New" w:eastAsia="Times New Roman" w:hAnsi="Courier New" w:cs="Courier New"/>
                <w:color w:val="000000"/>
                <w:kern w:val="0"/>
                <w:sz w:val="21"/>
                <w:szCs w:val="21"/>
                <w:lang w:val="en-US" w:eastAsia="en-US"/>
                <w14:ligatures w14:val="none"/>
              </w:rPr>
              <w:t>].values</w:t>
            </w:r>
          </w:p>
          <w:p w14:paraId="25B7B602" w14:textId="77777777" w:rsidR="00415E6C" w:rsidRPr="00C847B4"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13CE34D5" w14:textId="77777777" w:rsidR="00415E6C" w:rsidRPr="00C847B4"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test_dates = test_data[</w:t>
            </w:r>
            <w:r w:rsidRPr="00C847B4">
              <w:rPr>
                <w:rFonts w:ascii="Courier New" w:eastAsia="Times New Roman" w:hAnsi="Courier New" w:cs="Courier New"/>
                <w:color w:val="A31515"/>
                <w:kern w:val="0"/>
                <w:sz w:val="21"/>
                <w:szCs w:val="21"/>
                <w:lang w:val="en-US" w:eastAsia="en-US"/>
                <w14:ligatures w14:val="none"/>
              </w:rPr>
              <w:t>'Date'</w:t>
            </w:r>
            <w:r w:rsidRPr="00C847B4">
              <w:rPr>
                <w:rFonts w:ascii="Courier New" w:eastAsia="Times New Roman" w:hAnsi="Courier New" w:cs="Courier New"/>
                <w:color w:val="000000"/>
                <w:kern w:val="0"/>
                <w:sz w:val="21"/>
                <w:szCs w:val="21"/>
                <w:lang w:val="en-US" w:eastAsia="en-US"/>
                <w14:ligatures w14:val="none"/>
              </w:rPr>
              <w:t>].values</w:t>
            </w:r>
          </w:p>
          <w:p w14:paraId="68CD9B81" w14:textId="77777777" w:rsidR="00415E6C" w:rsidRPr="00C847B4"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test_prices = test_data[</w:t>
            </w:r>
            <w:r w:rsidRPr="00C847B4">
              <w:rPr>
                <w:rFonts w:ascii="Courier New" w:eastAsia="Times New Roman" w:hAnsi="Courier New" w:cs="Courier New"/>
                <w:color w:val="A31515"/>
                <w:kern w:val="0"/>
                <w:sz w:val="21"/>
                <w:szCs w:val="21"/>
                <w:lang w:val="en-US" w:eastAsia="en-US"/>
                <w14:ligatures w14:val="none"/>
              </w:rPr>
              <w:t>'Close'</w:t>
            </w:r>
            <w:r w:rsidRPr="00C847B4">
              <w:rPr>
                <w:rFonts w:ascii="Courier New" w:eastAsia="Times New Roman" w:hAnsi="Courier New" w:cs="Courier New"/>
                <w:color w:val="000000"/>
                <w:kern w:val="0"/>
                <w:sz w:val="21"/>
                <w:szCs w:val="21"/>
                <w:lang w:val="en-US" w:eastAsia="en-US"/>
                <w14:ligatures w14:val="none"/>
              </w:rPr>
              <w:t>].values</w:t>
            </w:r>
          </w:p>
          <w:p w14:paraId="32D392AF" w14:textId="77777777" w:rsidR="00415E6C" w:rsidRPr="00C847B4"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79AF0FD9" w14:textId="77777777" w:rsidR="00415E6C" w:rsidRPr="00C847B4"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validate_dates = validate_data[</w:t>
            </w:r>
            <w:r w:rsidRPr="00C847B4">
              <w:rPr>
                <w:rFonts w:ascii="Courier New" w:eastAsia="Times New Roman" w:hAnsi="Courier New" w:cs="Courier New"/>
                <w:color w:val="A31515"/>
                <w:kern w:val="0"/>
                <w:sz w:val="21"/>
                <w:szCs w:val="21"/>
                <w:lang w:val="en-US" w:eastAsia="en-US"/>
                <w14:ligatures w14:val="none"/>
              </w:rPr>
              <w:t>'Date'</w:t>
            </w:r>
            <w:r w:rsidRPr="00C847B4">
              <w:rPr>
                <w:rFonts w:ascii="Courier New" w:eastAsia="Times New Roman" w:hAnsi="Courier New" w:cs="Courier New"/>
                <w:color w:val="000000"/>
                <w:kern w:val="0"/>
                <w:sz w:val="21"/>
                <w:szCs w:val="21"/>
                <w:lang w:val="en-US" w:eastAsia="en-US"/>
                <w14:ligatures w14:val="none"/>
              </w:rPr>
              <w:t>].values</w:t>
            </w:r>
          </w:p>
          <w:p w14:paraId="4BFFF496" w14:textId="77777777" w:rsidR="00415E6C" w:rsidRPr="00C847B4"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847B4">
              <w:rPr>
                <w:rFonts w:ascii="Courier New" w:eastAsia="Times New Roman" w:hAnsi="Courier New" w:cs="Courier New"/>
                <w:color w:val="000000"/>
                <w:kern w:val="0"/>
                <w:sz w:val="21"/>
                <w:szCs w:val="21"/>
                <w:lang w:val="en-US" w:eastAsia="en-US"/>
                <w14:ligatures w14:val="none"/>
              </w:rPr>
              <w:t>validate_prices = validate_data[</w:t>
            </w:r>
            <w:r w:rsidRPr="00C847B4">
              <w:rPr>
                <w:rFonts w:ascii="Courier New" w:eastAsia="Times New Roman" w:hAnsi="Courier New" w:cs="Courier New"/>
                <w:color w:val="A31515"/>
                <w:kern w:val="0"/>
                <w:sz w:val="21"/>
                <w:szCs w:val="21"/>
                <w:lang w:val="en-US" w:eastAsia="en-US"/>
                <w14:ligatures w14:val="none"/>
              </w:rPr>
              <w:t>'Close'</w:t>
            </w:r>
            <w:r w:rsidRPr="00C847B4">
              <w:rPr>
                <w:rFonts w:ascii="Courier New" w:eastAsia="Times New Roman" w:hAnsi="Courier New" w:cs="Courier New"/>
                <w:color w:val="000000"/>
                <w:kern w:val="0"/>
                <w:sz w:val="21"/>
                <w:szCs w:val="21"/>
                <w:lang w:val="en-US" w:eastAsia="en-US"/>
                <w14:ligatures w14:val="none"/>
              </w:rPr>
              <w:t>].values</w:t>
            </w:r>
          </w:p>
          <w:p w14:paraId="355708F7" w14:textId="77777777" w:rsidR="00415E6C" w:rsidRPr="00C847B4" w:rsidRDefault="00415E6C">
            <w:pPr>
              <w:spacing w:line="360" w:lineRule="auto"/>
              <w:jc w:val="center"/>
              <w:rPr>
                <w:rFonts w:cs="Times New Roman"/>
                <w:sz w:val="26"/>
                <w:szCs w:val="26"/>
                <w:lang w:val="vi-VN"/>
              </w:rPr>
            </w:pPr>
            <w:r>
              <w:rPr>
                <w:rFonts w:cs="Times New Roman"/>
                <w:sz w:val="26"/>
                <w:szCs w:val="26"/>
              </w:rPr>
              <w:t>Step 4: train, test, validate</w:t>
            </w:r>
            <w:r>
              <w:rPr>
                <w:rFonts w:cs="Times New Roman"/>
                <w:sz w:val="26"/>
                <w:szCs w:val="26"/>
                <w:lang w:val="vi-VN"/>
              </w:rPr>
              <w:t xml:space="preserve"> to chart</w:t>
            </w:r>
          </w:p>
        </w:tc>
      </w:tr>
      <w:tr w:rsidR="00415E6C" w14:paraId="44B80CAB" w14:textId="77777777">
        <w:tc>
          <w:tcPr>
            <w:tcW w:w="9287" w:type="dxa"/>
          </w:tcPr>
          <w:p w14:paraId="7DEF1C56" w14:textId="77777777" w:rsidR="00415E6C" w:rsidRPr="00E751B8"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751B8">
              <w:rPr>
                <w:rFonts w:ascii="Courier New" w:eastAsia="Times New Roman" w:hAnsi="Courier New" w:cs="Courier New"/>
                <w:color w:val="000000"/>
                <w:kern w:val="0"/>
                <w:sz w:val="21"/>
                <w:szCs w:val="21"/>
                <w:lang w:val="en-US" w:eastAsia="en-US"/>
                <w14:ligatures w14:val="none"/>
              </w:rPr>
              <w:t>model = IsolationForest(contamination=</w:t>
            </w:r>
            <w:r w:rsidRPr="00E751B8">
              <w:rPr>
                <w:rFonts w:ascii="Courier New" w:eastAsia="Times New Roman" w:hAnsi="Courier New" w:cs="Courier New"/>
                <w:color w:val="098156"/>
                <w:kern w:val="0"/>
                <w:sz w:val="21"/>
                <w:szCs w:val="21"/>
                <w:lang w:val="en-US" w:eastAsia="en-US"/>
                <w14:ligatures w14:val="none"/>
              </w:rPr>
              <w:t>0.05</w:t>
            </w:r>
            <w:r w:rsidRPr="00E751B8">
              <w:rPr>
                <w:rFonts w:ascii="Courier New" w:eastAsia="Times New Roman" w:hAnsi="Courier New" w:cs="Courier New"/>
                <w:color w:val="000000"/>
                <w:kern w:val="0"/>
                <w:sz w:val="21"/>
                <w:szCs w:val="21"/>
                <w:lang w:val="en-US" w:eastAsia="en-US"/>
                <w14:ligatures w14:val="none"/>
              </w:rPr>
              <w:t>)</w:t>
            </w:r>
          </w:p>
          <w:p w14:paraId="591F0A46" w14:textId="77777777" w:rsidR="00415E6C" w:rsidRPr="00E751B8"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751B8">
              <w:rPr>
                <w:rFonts w:ascii="Courier New" w:eastAsia="Times New Roman" w:hAnsi="Courier New" w:cs="Courier New"/>
                <w:color w:val="000000"/>
                <w:kern w:val="0"/>
                <w:sz w:val="21"/>
                <w:szCs w:val="21"/>
                <w:lang w:val="en-US" w:eastAsia="en-US"/>
                <w14:ligatures w14:val="none"/>
              </w:rPr>
              <w:t>model.fit(train_prices.reshape(</w:t>
            </w:r>
            <w:r w:rsidRPr="00E751B8">
              <w:rPr>
                <w:rFonts w:ascii="Courier New" w:eastAsia="Times New Roman" w:hAnsi="Courier New" w:cs="Courier New"/>
                <w:color w:val="098156"/>
                <w:kern w:val="0"/>
                <w:sz w:val="21"/>
                <w:szCs w:val="21"/>
                <w:lang w:val="en-US" w:eastAsia="en-US"/>
                <w14:ligatures w14:val="none"/>
              </w:rPr>
              <w:t>-1</w:t>
            </w:r>
            <w:r w:rsidRPr="00E751B8">
              <w:rPr>
                <w:rFonts w:ascii="Courier New" w:eastAsia="Times New Roman" w:hAnsi="Courier New" w:cs="Courier New"/>
                <w:color w:val="000000"/>
                <w:kern w:val="0"/>
                <w:sz w:val="21"/>
                <w:szCs w:val="21"/>
                <w:lang w:val="en-US" w:eastAsia="en-US"/>
                <w14:ligatures w14:val="none"/>
              </w:rPr>
              <w:t xml:space="preserve">, </w:t>
            </w:r>
            <w:r w:rsidRPr="00E751B8">
              <w:rPr>
                <w:rFonts w:ascii="Courier New" w:eastAsia="Times New Roman" w:hAnsi="Courier New" w:cs="Courier New"/>
                <w:color w:val="098156"/>
                <w:kern w:val="0"/>
                <w:sz w:val="21"/>
                <w:szCs w:val="21"/>
                <w:lang w:val="en-US" w:eastAsia="en-US"/>
                <w14:ligatures w14:val="none"/>
              </w:rPr>
              <w:t>1</w:t>
            </w:r>
            <w:r w:rsidRPr="00E751B8">
              <w:rPr>
                <w:rFonts w:ascii="Courier New" w:eastAsia="Times New Roman" w:hAnsi="Courier New" w:cs="Courier New"/>
                <w:color w:val="000000"/>
                <w:kern w:val="0"/>
                <w:sz w:val="21"/>
                <w:szCs w:val="21"/>
                <w:lang w:val="en-US" w:eastAsia="en-US"/>
                <w14:ligatures w14:val="none"/>
              </w:rPr>
              <w:t>))</w:t>
            </w:r>
          </w:p>
          <w:p w14:paraId="16DA0329" w14:textId="77777777" w:rsidR="00415E6C" w:rsidRPr="00E751B8" w:rsidRDefault="00415E6C">
            <w:pPr>
              <w:spacing w:line="360" w:lineRule="auto"/>
              <w:jc w:val="center"/>
              <w:rPr>
                <w:rFonts w:cs="Times New Roman"/>
                <w:sz w:val="26"/>
                <w:szCs w:val="26"/>
                <w:lang w:val="vi-VN"/>
              </w:rPr>
            </w:pPr>
            <w:r>
              <w:rPr>
                <w:rFonts w:cs="Times New Roman"/>
                <w:sz w:val="26"/>
                <w:szCs w:val="26"/>
              </w:rPr>
              <w:t>Step 5: Isolation</w:t>
            </w:r>
            <w:r>
              <w:rPr>
                <w:rFonts w:cs="Times New Roman"/>
                <w:sz w:val="26"/>
                <w:szCs w:val="26"/>
                <w:lang w:val="vi-VN"/>
              </w:rPr>
              <w:t xml:space="preserve"> Forest</w:t>
            </w:r>
          </w:p>
        </w:tc>
      </w:tr>
      <w:tr w:rsidR="00415E6C" w14:paraId="7533643D" w14:textId="77777777">
        <w:tc>
          <w:tcPr>
            <w:tcW w:w="9287" w:type="dxa"/>
          </w:tcPr>
          <w:p w14:paraId="63CACE9E" w14:textId="77777777" w:rsidR="00415E6C" w:rsidRPr="00E3326D"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3326D">
              <w:rPr>
                <w:rFonts w:ascii="Courier New" w:eastAsia="Times New Roman" w:hAnsi="Courier New" w:cs="Courier New"/>
                <w:color w:val="000000"/>
                <w:kern w:val="0"/>
                <w:sz w:val="21"/>
                <w:szCs w:val="21"/>
                <w:lang w:val="en-US" w:eastAsia="en-US"/>
                <w14:ligatures w14:val="none"/>
              </w:rPr>
              <w:t>train_scores = model.decision_function(train_prices.reshape(</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 xml:space="preserve">, </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w:t>
            </w:r>
          </w:p>
          <w:p w14:paraId="76655CB6" w14:textId="77777777" w:rsidR="00415E6C" w:rsidRPr="00E3326D"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3326D">
              <w:rPr>
                <w:rFonts w:ascii="Courier New" w:eastAsia="Times New Roman" w:hAnsi="Courier New" w:cs="Courier New"/>
                <w:color w:val="000000"/>
                <w:kern w:val="0"/>
                <w:sz w:val="21"/>
                <w:szCs w:val="21"/>
                <w:lang w:val="en-US" w:eastAsia="en-US"/>
                <w14:ligatures w14:val="none"/>
              </w:rPr>
              <w:t>test_scores = model.decision_function(test_prices.reshape(</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 xml:space="preserve">, </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w:t>
            </w:r>
          </w:p>
          <w:p w14:paraId="29A29FBD" w14:textId="77777777" w:rsidR="00415E6C" w:rsidRPr="00E3326D"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E3326D">
              <w:rPr>
                <w:rFonts w:ascii="Courier New" w:eastAsia="Times New Roman" w:hAnsi="Courier New" w:cs="Courier New"/>
                <w:color w:val="000000"/>
                <w:kern w:val="0"/>
                <w:sz w:val="21"/>
                <w:szCs w:val="21"/>
                <w:lang w:val="en-US" w:eastAsia="en-US"/>
                <w14:ligatures w14:val="none"/>
              </w:rPr>
              <w:t>validate_scores = model.decision_function(validate_prices.reshape(</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 xml:space="preserve">, </w:t>
            </w:r>
            <w:r w:rsidRPr="00E3326D">
              <w:rPr>
                <w:rFonts w:ascii="Courier New" w:eastAsia="Times New Roman" w:hAnsi="Courier New" w:cs="Courier New"/>
                <w:color w:val="098156"/>
                <w:kern w:val="0"/>
                <w:sz w:val="21"/>
                <w:szCs w:val="21"/>
                <w:lang w:val="en-US" w:eastAsia="en-US"/>
                <w14:ligatures w14:val="none"/>
              </w:rPr>
              <w:t>1</w:t>
            </w:r>
            <w:r w:rsidRPr="00E3326D">
              <w:rPr>
                <w:rFonts w:ascii="Courier New" w:eastAsia="Times New Roman" w:hAnsi="Courier New" w:cs="Courier New"/>
                <w:color w:val="000000"/>
                <w:kern w:val="0"/>
                <w:sz w:val="21"/>
                <w:szCs w:val="21"/>
                <w:lang w:val="en-US" w:eastAsia="en-US"/>
                <w14:ligatures w14:val="none"/>
              </w:rPr>
              <w:t>))</w:t>
            </w:r>
          </w:p>
          <w:p w14:paraId="5ED6E59B" w14:textId="77777777" w:rsidR="00415E6C" w:rsidRPr="00E3326D" w:rsidRDefault="00415E6C">
            <w:pPr>
              <w:spacing w:line="360" w:lineRule="auto"/>
              <w:jc w:val="center"/>
              <w:rPr>
                <w:rFonts w:cs="Times New Roman"/>
                <w:sz w:val="26"/>
                <w:szCs w:val="26"/>
                <w:lang w:val="vi-VN"/>
              </w:rPr>
            </w:pPr>
            <w:r>
              <w:rPr>
                <w:rFonts w:cs="Times New Roman"/>
                <w:sz w:val="26"/>
                <w:szCs w:val="26"/>
              </w:rPr>
              <w:lastRenderedPageBreak/>
              <w:t>Step 6: Train</w:t>
            </w:r>
            <w:r>
              <w:rPr>
                <w:rFonts w:cs="Times New Roman"/>
                <w:sz w:val="26"/>
                <w:szCs w:val="26"/>
                <w:lang w:val="vi-VN"/>
              </w:rPr>
              <w:t xml:space="preserve"> test validate predicted</w:t>
            </w:r>
          </w:p>
        </w:tc>
      </w:tr>
      <w:tr w:rsidR="00415E6C" w14:paraId="0806006E" w14:textId="77777777">
        <w:tc>
          <w:tcPr>
            <w:tcW w:w="9287" w:type="dxa"/>
          </w:tcPr>
          <w:p w14:paraId="4F997ECE" w14:textId="77777777" w:rsidR="00415E6C" w:rsidRPr="00B50E06"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50E06">
              <w:rPr>
                <w:rFonts w:ascii="Courier New" w:eastAsia="Times New Roman" w:hAnsi="Courier New" w:cs="Courier New"/>
                <w:color w:val="000000"/>
                <w:kern w:val="0"/>
                <w:sz w:val="21"/>
                <w:szCs w:val="21"/>
                <w:lang w:val="en-US" w:eastAsia="en-US"/>
                <w14:ligatures w14:val="none"/>
              </w:rPr>
              <w:lastRenderedPageBreak/>
              <w:t>train_anomalies = np.where(model.predict(train_prices.reshape(</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w:t>
            </w:r>
          </w:p>
          <w:p w14:paraId="4EA28E69" w14:textId="77777777" w:rsidR="00415E6C" w:rsidRPr="00B50E06"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50E06">
              <w:rPr>
                <w:rFonts w:ascii="Courier New" w:eastAsia="Times New Roman" w:hAnsi="Courier New" w:cs="Courier New"/>
                <w:color w:val="000000"/>
                <w:kern w:val="0"/>
                <w:sz w:val="21"/>
                <w:szCs w:val="21"/>
                <w:lang w:val="en-US" w:eastAsia="en-US"/>
                <w14:ligatures w14:val="none"/>
              </w:rPr>
              <w:t>test_anomalies = np.where(model.predict(test_prices.reshape(</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w:t>
            </w:r>
          </w:p>
          <w:p w14:paraId="4D3E295C" w14:textId="77777777" w:rsidR="00415E6C" w:rsidRPr="00B50E06"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p>
          <w:p w14:paraId="64C598BE" w14:textId="77777777" w:rsidR="00415E6C" w:rsidRPr="00B50E06"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B50E06">
              <w:rPr>
                <w:rFonts w:ascii="Courier New" w:eastAsia="Times New Roman" w:hAnsi="Courier New" w:cs="Courier New"/>
                <w:color w:val="000000"/>
                <w:kern w:val="0"/>
                <w:sz w:val="21"/>
                <w:szCs w:val="21"/>
                <w:lang w:val="en-US" w:eastAsia="en-US"/>
                <w14:ligatures w14:val="none"/>
              </w:rPr>
              <w:t>validate_anomalies = np.where(model.predict(validate_prices.reshape(</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 xml:space="preserve">)) == </w:t>
            </w:r>
            <w:r w:rsidRPr="00B50E06">
              <w:rPr>
                <w:rFonts w:ascii="Courier New" w:eastAsia="Times New Roman" w:hAnsi="Courier New" w:cs="Courier New"/>
                <w:color w:val="098156"/>
                <w:kern w:val="0"/>
                <w:sz w:val="21"/>
                <w:szCs w:val="21"/>
                <w:lang w:val="en-US" w:eastAsia="en-US"/>
                <w14:ligatures w14:val="none"/>
              </w:rPr>
              <w:t>-1</w:t>
            </w:r>
            <w:r w:rsidRPr="00B50E06">
              <w:rPr>
                <w:rFonts w:ascii="Courier New" w:eastAsia="Times New Roman" w:hAnsi="Courier New" w:cs="Courier New"/>
                <w:color w:val="000000"/>
                <w:kern w:val="0"/>
                <w:sz w:val="21"/>
                <w:szCs w:val="21"/>
                <w:lang w:val="en-US" w:eastAsia="en-US"/>
                <w14:ligatures w14:val="none"/>
              </w:rPr>
              <w:t>)</w:t>
            </w:r>
          </w:p>
          <w:p w14:paraId="0B81A790" w14:textId="77777777" w:rsidR="00415E6C" w:rsidRPr="00F917D5" w:rsidRDefault="00415E6C">
            <w:pPr>
              <w:spacing w:line="360" w:lineRule="auto"/>
              <w:jc w:val="center"/>
              <w:rPr>
                <w:rFonts w:cs="Times New Roman"/>
                <w:sz w:val="26"/>
                <w:szCs w:val="26"/>
                <w:lang w:val="vi-VN"/>
              </w:rPr>
            </w:pPr>
            <w:r>
              <w:rPr>
                <w:rFonts w:cs="Times New Roman"/>
                <w:sz w:val="26"/>
                <w:szCs w:val="26"/>
              </w:rPr>
              <w:t>Step 7: anomaly</w:t>
            </w:r>
            <w:r>
              <w:rPr>
                <w:rFonts w:cs="Times New Roman"/>
                <w:sz w:val="26"/>
                <w:szCs w:val="26"/>
                <w:lang w:val="vi-VN"/>
              </w:rPr>
              <w:t xml:space="preserve"> detection</w:t>
            </w:r>
          </w:p>
        </w:tc>
      </w:tr>
      <w:tr w:rsidR="00415E6C" w14:paraId="14118F64" w14:textId="77777777">
        <w:tc>
          <w:tcPr>
            <w:tcW w:w="9287" w:type="dxa"/>
          </w:tcPr>
          <w:p w14:paraId="694B2984"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plt.figure(figsize=(</w:t>
            </w:r>
            <w:r w:rsidRPr="00F917D5">
              <w:rPr>
                <w:rFonts w:ascii="Courier New" w:eastAsia="Times New Roman" w:hAnsi="Courier New" w:cs="Courier New"/>
                <w:color w:val="098156"/>
                <w:kern w:val="0"/>
                <w:sz w:val="21"/>
                <w:szCs w:val="21"/>
                <w:lang w:val="en-US" w:eastAsia="en-US"/>
                <w14:ligatures w14:val="none"/>
              </w:rPr>
              <w:t>10</w:t>
            </w:r>
            <w:r w:rsidRPr="00F917D5">
              <w:rPr>
                <w:rFonts w:ascii="Courier New" w:eastAsia="Times New Roman" w:hAnsi="Courier New" w:cs="Courier New"/>
                <w:color w:val="000000"/>
                <w:kern w:val="0"/>
                <w:sz w:val="21"/>
                <w:szCs w:val="21"/>
                <w:lang w:val="en-US" w:eastAsia="en-US"/>
                <w14:ligatures w14:val="none"/>
              </w:rPr>
              <w:t xml:space="preserve">, </w:t>
            </w:r>
            <w:r w:rsidRPr="00F917D5">
              <w:rPr>
                <w:rFonts w:ascii="Courier New" w:eastAsia="Times New Roman" w:hAnsi="Courier New" w:cs="Courier New"/>
                <w:color w:val="098156"/>
                <w:kern w:val="0"/>
                <w:sz w:val="21"/>
                <w:szCs w:val="21"/>
                <w:lang w:val="en-US" w:eastAsia="en-US"/>
                <w14:ligatures w14:val="none"/>
              </w:rPr>
              <w:t>6</w:t>
            </w:r>
            <w:r w:rsidRPr="00F917D5">
              <w:rPr>
                <w:rFonts w:ascii="Courier New" w:eastAsia="Times New Roman" w:hAnsi="Courier New" w:cs="Courier New"/>
                <w:color w:val="000000"/>
                <w:kern w:val="0"/>
                <w:sz w:val="21"/>
                <w:szCs w:val="21"/>
                <w:lang w:val="en-US" w:eastAsia="en-US"/>
                <w14:ligatures w14:val="none"/>
              </w:rPr>
              <w:t>))</w:t>
            </w:r>
          </w:p>
          <w:p w14:paraId="03849795"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plt.plot(train_dates, train_prices, label=</w:t>
            </w:r>
            <w:r w:rsidRPr="00F917D5">
              <w:rPr>
                <w:rFonts w:ascii="Courier New" w:eastAsia="Times New Roman" w:hAnsi="Courier New" w:cs="Courier New"/>
                <w:color w:val="A31515"/>
                <w:kern w:val="0"/>
                <w:sz w:val="21"/>
                <w:szCs w:val="21"/>
                <w:lang w:val="en-US" w:eastAsia="en-US"/>
                <w14:ligatures w14:val="none"/>
              </w:rPr>
              <w:t>'Train'</w:t>
            </w:r>
            <w:r w:rsidRPr="00F917D5">
              <w:rPr>
                <w:rFonts w:ascii="Courier New" w:eastAsia="Times New Roman" w:hAnsi="Courier New" w:cs="Courier New"/>
                <w:color w:val="000000"/>
                <w:kern w:val="0"/>
                <w:sz w:val="21"/>
                <w:szCs w:val="21"/>
                <w:lang w:val="en-US" w:eastAsia="en-US"/>
                <w14:ligatures w14:val="none"/>
              </w:rPr>
              <w:t>)</w:t>
            </w:r>
          </w:p>
          <w:p w14:paraId="10B7CE74"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plt.plot(test_dates, test_prices, label=</w:t>
            </w:r>
            <w:r w:rsidRPr="00F917D5">
              <w:rPr>
                <w:rFonts w:ascii="Courier New" w:eastAsia="Times New Roman" w:hAnsi="Courier New" w:cs="Courier New"/>
                <w:color w:val="A31515"/>
                <w:kern w:val="0"/>
                <w:sz w:val="21"/>
                <w:szCs w:val="21"/>
                <w:lang w:val="en-US" w:eastAsia="en-US"/>
                <w14:ligatures w14:val="none"/>
              </w:rPr>
              <w:t>'Test'</w:t>
            </w:r>
            <w:r w:rsidRPr="00F917D5">
              <w:rPr>
                <w:rFonts w:ascii="Courier New" w:eastAsia="Times New Roman" w:hAnsi="Courier New" w:cs="Courier New"/>
                <w:color w:val="000000"/>
                <w:kern w:val="0"/>
                <w:sz w:val="21"/>
                <w:szCs w:val="21"/>
                <w:lang w:val="en-US" w:eastAsia="en-US"/>
                <w14:ligatures w14:val="none"/>
              </w:rPr>
              <w:t>)</w:t>
            </w:r>
          </w:p>
          <w:p w14:paraId="7677E8C4"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plt.plot(validate_dates, validate_prices, label=</w:t>
            </w:r>
            <w:r w:rsidRPr="00F917D5">
              <w:rPr>
                <w:rFonts w:ascii="Courier New" w:eastAsia="Times New Roman" w:hAnsi="Courier New" w:cs="Courier New"/>
                <w:color w:val="A31515"/>
                <w:kern w:val="0"/>
                <w:sz w:val="21"/>
                <w:szCs w:val="21"/>
                <w:lang w:val="en-US" w:eastAsia="en-US"/>
                <w14:ligatures w14:val="none"/>
              </w:rPr>
              <w:t>'Validate'</w:t>
            </w:r>
            <w:r w:rsidRPr="00F917D5">
              <w:rPr>
                <w:rFonts w:ascii="Courier New" w:eastAsia="Times New Roman" w:hAnsi="Courier New" w:cs="Courier New"/>
                <w:color w:val="000000"/>
                <w:kern w:val="0"/>
                <w:sz w:val="21"/>
                <w:szCs w:val="21"/>
                <w:lang w:val="en-US" w:eastAsia="en-US"/>
                <w14:ligatures w14:val="none"/>
              </w:rPr>
              <w:t>)</w:t>
            </w:r>
          </w:p>
          <w:p w14:paraId="7129A2FB"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plt.scatter(train_dates[train_anomalies], train_prices[train_anomalies], color=</w:t>
            </w:r>
            <w:r w:rsidRPr="00F917D5">
              <w:rPr>
                <w:rFonts w:ascii="Courier New" w:eastAsia="Times New Roman" w:hAnsi="Courier New" w:cs="Courier New"/>
                <w:color w:val="A31515"/>
                <w:kern w:val="0"/>
                <w:sz w:val="21"/>
                <w:szCs w:val="21"/>
                <w:lang w:val="en-US" w:eastAsia="en-US"/>
                <w14:ligatures w14:val="none"/>
              </w:rPr>
              <w:t>'red'</w:t>
            </w:r>
            <w:r w:rsidRPr="00F917D5">
              <w:rPr>
                <w:rFonts w:ascii="Courier New" w:eastAsia="Times New Roman" w:hAnsi="Courier New" w:cs="Courier New"/>
                <w:color w:val="000000"/>
                <w:kern w:val="0"/>
                <w:sz w:val="21"/>
                <w:szCs w:val="21"/>
                <w:lang w:val="en-US" w:eastAsia="en-US"/>
                <w14:ligatures w14:val="none"/>
              </w:rPr>
              <w:t>, label=</w:t>
            </w:r>
            <w:r w:rsidRPr="00F917D5">
              <w:rPr>
                <w:rFonts w:ascii="Courier New" w:eastAsia="Times New Roman" w:hAnsi="Courier New" w:cs="Courier New"/>
                <w:color w:val="A31515"/>
                <w:kern w:val="0"/>
                <w:sz w:val="21"/>
                <w:szCs w:val="21"/>
                <w:lang w:val="en-US" w:eastAsia="en-US"/>
                <w14:ligatures w14:val="none"/>
              </w:rPr>
              <w:t>'Train Anomalies'</w:t>
            </w:r>
            <w:r w:rsidRPr="00F917D5">
              <w:rPr>
                <w:rFonts w:ascii="Courier New" w:eastAsia="Times New Roman" w:hAnsi="Courier New" w:cs="Courier New"/>
                <w:color w:val="000000"/>
                <w:kern w:val="0"/>
                <w:sz w:val="21"/>
                <w:szCs w:val="21"/>
                <w:lang w:val="en-US" w:eastAsia="en-US"/>
                <w14:ligatures w14:val="none"/>
              </w:rPr>
              <w:t>)</w:t>
            </w:r>
          </w:p>
          <w:p w14:paraId="655E7A15"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plt.scatter(test_dates[test_anomalies], test_prices[test_anomalies], color=</w:t>
            </w:r>
            <w:r w:rsidRPr="00F917D5">
              <w:rPr>
                <w:rFonts w:ascii="Courier New" w:eastAsia="Times New Roman" w:hAnsi="Courier New" w:cs="Courier New"/>
                <w:color w:val="A31515"/>
                <w:kern w:val="0"/>
                <w:sz w:val="21"/>
                <w:szCs w:val="21"/>
                <w:lang w:val="en-US" w:eastAsia="en-US"/>
                <w14:ligatures w14:val="none"/>
              </w:rPr>
              <w:t>'red'</w:t>
            </w:r>
            <w:r w:rsidRPr="00F917D5">
              <w:rPr>
                <w:rFonts w:ascii="Courier New" w:eastAsia="Times New Roman" w:hAnsi="Courier New" w:cs="Courier New"/>
                <w:color w:val="000000"/>
                <w:kern w:val="0"/>
                <w:sz w:val="21"/>
                <w:szCs w:val="21"/>
                <w:lang w:val="en-US" w:eastAsia="en-US"/>
                <w14:ligatures w14:val="none"/>
              </w:rPr>
              <w:t>, label=</w:t>
            </w:r>
            <w:r w:rsidRPr="00F917D5">
              <w:rPr>
                <w:rFonts w:ascii="Courier New" w:eastAsia="Times New Roman" w:hAnsi="Courier New" w:cs="Courier New"/>
                <w:color w:val="A31515"/>
                <w:kern w:val="0"/>
                <w:sz w:val="21"/>
                <w:szCs w:val="21"/>
                <w:lang w:val="en-US" w:eastAsia="en-US"/>
                <w14:ligatures w14:val="none"/>
              </w:rPr>
              <w:t>'Test Anomalies'</w:t>
            </w:r>
            <w:r w:rsidRPr="00F917D5">
              <w:rPr>
                <w:rFonts w:ascii="Courier New" w:eastAsia="Times New Roman" w:hAnsi="Courier New" w:cs="Courier New"/>
                <w:color w:val="000000"/>
                <w:kern w:val="0"/>
                <w:sz w:val="21"/>
                <w:szCs w:val="21"/>
                <w:lang w:val="en-US" w:eastAsia="en-US"/>
                <w14:ligatures w14:val="none"/>
              </w:rPr>
              <w:t>)</w:t>
            </w:r>
          </w:p>
          <w:p w14:paraId="747E5E0E"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plt.scatter(validate_dates[validate_anomalies], validate_prices[validate_anomalies], color=</w:t>
            </w:r>
            <w:r w:rsidRPr="00F917D5">
              <w:rPr>
                <w:rFonts w:ascii="Courier New" w:eastAsia="Times New Roman" w:hAnsi="Courier New" w:cs="Courier New"/>
                <w:color w:val="A31515"/>
                <w:kern w:val="0"/>
                <w:sz w:val="21"/>
                <w:szCs w:val="21"/>
                <w:lang w:val="en-US" w:eastAsia="en-US"/>
                <w14:ligatures w14:val="none"/>
              </w:rPr>
              <w:t>'red'</w:t>
            </w:r>
            <w:r w:rsidRPr="00F917D5">
              <w:rPr>
                <w:rFonts w:ascii="Courier New" w:eastAsia="Times New Roman" w:hAnsi="Courier New" w:cs="Courier New"/>
                <w:color w:val="000000"/>
                <w:kern w:val="0"/>
                <w:sz w:val="21"/>
                <w:szCs w:val="21"/>
                <w:lang w:val="en-US" w:eastAsia="en-US"/>
                <w14:ligatures w14:val="none"/>
              </w:rPr>
              <w:t>, label=</w:t>
            </w:r>
            <w:r w:rsidRPr="00F917D5">
              <w:rPr>
                <w:rFonts w:ascii="Courier New" w:eastAsia="Times New Roman" w:hAnsi="Courier New" w:cs="Courier New"/>
                <w:color w:val="A31515"/>
                <w:kern w:val="0"/>
                <w:sz w:val="21"/>
                <w:szCs w:val="21"/>
                <w:lang w:val="en-US" w:eastAsia="en-US"/>
                <w14:ligatures w14:val="none"/>
              </w:rPr>
              <w:t>'Validate Anomalies'</w:t>
            </w:r>
            <w:r w:rsidRPr="00F917D5">
              <w:rPr>
                <w:rFonts w:ascii="Courier New" w:eastAsia="Times New Roman" w:hAnsi="Courier New" w:cs="Courier New"/>
                <w:color w:val="000000"/>
                <w:kern w:val="0"/>
                <w:sz w:val="21"/>
                <w:szCs w:val="21"/>
                <w:lang w:val="en-US" w:eastAsia="en-US"/>
                <w14:ligatures w14:val="none"/>
              </w:rPr>
              <w:t>)</w:t>
            </w:r>
          </w:p>
          <w:p w14:paraId="2EEB248A"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plt.xlabel(</w:t>
            </w:r>
            <w:r w:rsidRPr="00F917D5">
              <w:rPr>
                <w:rFonts w:ascii="Courier New" w:eastAsia="Times New Roman" w:hAnsi="Courier New" w:cs="Courier New"/>
                <w:color w:val="A31515"/>
                <w:kern w:val="0"/>
                <w:sz w:val="21"/>
                <w:szCs w:val="21"/>
                <w:lang w:val="en-US" w:eastAsia="en-US"/>
                <w14:ligatures w14:val="none"/>
              </w:rPr>
              <w:t>'Date'</w:t>
            </w:r>
            <w:r w:rsidRPr="00F917D5">
              <w:rPr>
                <w:rFonts w:ascii="Courier New" w:eastAsia="Times New Roman" w:hAnsi="Courier New" w:cs="Courier New"/>
                <w:color w:val="000000"/>
                <w:kern w:val="0"/>
                <w:sz w:val="21"/>
                <w:szCs w:val="21"/>
                <w:lang w:val="en-US" w:eastAsia="en-US"/>
                <w14:ligatures w14:val="none"/>
              </w:rPr>
              <w:t>)</w:t>
            </w:r>
          </w:p>
          <w:p w14:paraId="0DE599E1"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plt.ylabel(</w:t>
            </w:r>
            <w:r w:rsidRPr="00F917D5">
              <w:rPr>
                <w:rFonts w:ascii="Courier New" w:eastAsia="Times New Roman" w:hAnsi="Courier New" w:cs="Courier New"/>
                <w:color w:val="A31515"/>
                <w:kern w:val="0"/>
                <w:sz w:val="21"/>
                <w:szCs w:val="21"/>
                <w:lang w:val="en-US" w:eastAsia="en-US"/>
                <w14:ligatures w14:val="none"/>
              </w:rPr>
              <w:t>'Closing Price'</w:t>
            </w:r>
            <w:r w:rsidRPr="00F917D5">
              <w:rPr>
                <w:rFonts w:ascii="Courier New" w:eastAsia="Times New Roman" w:hAnsi="Courier New" w:cs="Courier New"/>
                <w:color w:val="000000"/>
                <w:kern w:val="0"/>
                <w:sz w:val="21"/>
                <w:szCs w:val="21"/>
                <w:lang w:val="en-US" w:eastAsia="en-US"/>
                <w14:ligatures w14:val="none"/>
              </w:rPr>
              <w:t>)</w:t>
            </w:r>
          </w:p>
          <w:p w14:paraId="3C4CF4C0"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plt.title(</w:t>
            </w:r>
            <w:r w:rsidRPr="00F917D5">
              <w:rPr>
                <w:rFonts w:ascii="Courier New" w:eastAsia="Times New Roman" w:hAnsi="Courier New" w:cs="Courier New"/>
                <w:color w:val="A31515"/>
                <w:kern w:val="0"/>
                <w:sz w:val="21"/>
                <w:szCs w:val="21"/>
                <w:lang w:val="en-US" w:eastAsia="en-US"/>
                <w14:ligatures w14:val="none"/>
              </w:rPr>
              <w:t>'Time Series Anomaly Detection'</w:t>
            </w:r>
            <w:r w:rsidRPr="00F917D5">
              <w:rPr>
                <w:rFonts w:ascii="Courier New" w:eastAsia="Times New Roman" w:hAnsi="Courier New" w:cs="Courier New"/>
                <w:color w:val="000000"/>
                <w:kern w:val="0"/>
                <w:sz w:val="21"/>
                <w:szCs w:val="21"/>
                <w:lang w:val="en-US" w:eastAsia="en-US"/>
                <w14:ligatures w14:val="none"/>
              </w:rPr>
              <w:t>)</w:t>
            </w:r>
          </w:p>
          <w:p w14:paraId="6F564370" w14:textId="77777777" w:rsidR="00415E6C" w:rsidRPr="00F917D5"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plt.legend()</w:t>
            </w:r>
          </w:p>
          <w:p w14:paraId="5B6609C9" w14:textId="77777777" w:rsidR="00415E6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F917D5">
              <w:rPr>
                <w:rFonts w:ascii="Courier New" w:eastAsia="Times New Roman" w:hAnsi="Courier New" w:cs="Courier New"/>
                <w:color w:val="000000"/>
                <w:kern w:val="0"/>
                <w:sz w:val="21"/>
                <w:szCs w:val="21"/>
                <w:lang w:val="en-US" w:eastAsia="en-US"/>
                <w14:ligatures w14:val="none"/>
              </w:rPr>
              <w:t>plt.show()</w:t>
            </w:r>
          </w:p>
          <w:p w14:paraId="749245A6" w14:textId="5B1DDAD6" w:rsidR="00415E6C" w:rsidRPr="00F917D5" w:rsidRDefault="003B421E">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Pr>
                <w:rFonts w:ascii="Courier New" w:hAnsi="Courier New" w:cs="Courier New"/>
                <w:noProof/>
                <w:color w:val="000000"/>
                <w:sz w:val="21"/>
                <w:szCs w:val="21"/>
              </w:rPr>
              <w:drawing>
                <wp:inline distT="0" distB="0" distL="0" distR="0" wp14:anchorId="0B0681A5" wp14:editId="4FC5320C">
                  <wp:extent cx="5760085" cy="3724275"/>
                  <wp:effectExtent l="0" t="0" r="0" b="0"/>
                  <wp:docPr id="1168814554" name="Picture 116881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3724275"/>
                          </a:xfrm>
                          <a:prstGeom prst="rect">
                            <a:avLst/>
                          </a:prstGeom>
                          <a:noFill/>
                          <a:ln>
                            <a:noFill/>
                          </a:ln>
                        </pic:spPr>
                      </pic:pic>
                    </a:graphicData>
                  </a:graphic>
                </wp:inline>
              </w:drawing>
            </w:r>
          </w:p>
          <w:p w14:paraId="2A86E525" w14:textId="77777777" w:rsidR="00415E6C" w:rsidRPr="00F917D5" w:rsidRDefault="00415E6C">
            <w:pPr>
              <w:spacing w:line="360" w:lineRule="auto"/>
              <w:jc w:val="center"/>
              <w:rPr>
                <w:rFonts w:cs="Times New Roman"/>
                <w:sz w:val="26"/>
                <w:szCs w:val="26"/>
                <w:lang w:val="vi-VN"/>
              </w:rPr>
            </w:pPr>
            <w:r>
              <w:rPr>
                <w:rFonts w:cs="Times New Roman"/>
                <w:sz w:val="26"/>
                <w:szCs w:val="26"/>
              </w:rPr>
              <w:t>Step 8: Chart</w:t>
            </w:r>
            <w:r>
              <w:rPr>
                <w:rFonts w:cs="Times New Roman"/>
                <w:sz w:val="26"/>
                <w:szCs w:val="26"/>
                <w:lang w:val="vi-VN"/>
              </w:rPr>
              <w:t xml:space="preserve">  anomaly detection</w:t>
            </w:r>
          </w:p>
        </w:tc>
      </w:tr>
      <w:tr w:rsidR="00415E6C" w14:paraId="287ABF9D" w14:textId="77777777">
        <w:tc>
          <w:tcPr>
            <w:tcW w:w="9287" w:type="dxa"/>
          </w:tcPr>
          <w:p w14:paraId="00B6A5BB"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plt.figure(figsize=(</w:t>
            </w:r>
            <w:r w:rsidRPr="00CE30BB">
              <w:rPr>
                <w:rFonts w:ascii="Courier New" w:eastAsia="Times New Roman" w:hAnsi="Courier New" w:cs="Courier New"/>
                <w:color w:val="098156"/>
                <w:kern w:val="0"/>
                <w:sz w:val="21"/>
                <w:szCs w:val="21"/>
                <w:lang w:val="en-US" w:eastAsia="en-US"/>
                <w14:ligatures w14:val="none"/>
              </w:rPr>
              <w:t>10</w:t>
            </w:r>
            <w:r w:rsidRPr="00CE30BB">
              <w:rPr>
                <w:rFonts w:ascii="Courier New" w:eastAsia="Times New Roman" w:hAnsi="Courier New" w:cs="Courier New"/>
                <w:color w:val="000000"/>
                <w:kern w:val="0"/>
                <w:sz w:val="21"/>
                <w:szCs w:val="21"/>
                <w:lang w:val="en-US" w:eastAsia="en-US"/>
                <w14:ligatures w14:val="none"/>
              </w:rPr>
              <w:t xml:space="preserve">, </w:t>
            </w:r>
            <w:r w:rsidRPr="00CE30BB">
              <w:rPr>
                <w:rFonts w:ascii="Courier New" w:eastAsia="Times New Roman" w:hAnsi="Courier New" w:cs="Courier New"/>
                <w:color w:val="098156"/>
                <w:kern w:val="0"/>
                <w:sz w:val="21"/>
                <w:szCs w:val="21"/>
                <w:lang w:val="en-US" w:eastAsia="en-US"/>
                <w14:ligatures w14:val="none"/>
              </w:rPr>
              <w:t>6</w:t>
            </w:r>
            <w:r w:rsidRPr="00CE30BB">
              <w:rPr>
                <w:rFonts w:ascii="Courier New" w:eastAsia="Times New Roman" w:hAnsi="Courier New" w:cs="Courier New"/>
                <w:color w:val="000000"/>
                <w:kern w:val="0"/>
                <w:sz w:val="21"/>
                <w:szCs w:val="21"/>
                <w:lang w:val="en-US" w:eastAsia="en-US"/>
                <w14:ligatures w14:val="none"/>
              </w:rPr>
              <w:t>))</w:t>
            </w:r>
          </w:p>
          <w:p w14:paraId="7A00A576"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plt.plot(train_dates, train_prices, label=</w:t>
            </w:r>
            <w:r w:rsidRPr="00CE30BB">
              <w:rPr>
                <w:rFonts w:ascii="Courier New" w:eastAsia="Times New Roman" w:hAnsi="Courier New" w:cs="Courier New"/>
                <w:color w:val="A31515"/>
                <w:kern w:val="0"/>
                <w:sz w:val="21"/>
                <w:szCs w:val="21"/>
                <w:lang w:val="en-US" w:eastAsia="en-US"/>
                <w14:ligatures w14:val="none"/>
              </w:rPr>
              <w:t>'Train'</w:t>
            </w:r>
            <w:r w:rsidRPr="00CE30BB">
              <w:rPr>
                <w:rFonts w:ascii="Courier New" w:eastAsia="Times New Roman" w:hAnsi="Courier New" w:cs="Courier New"/>
                <w:color w:val="000000"/>
                <w:kern w:val="0"/>
                <w:sz w:val="21"/>
                <w:szCs w:val="21"/>
                <w:lang w:val="en-US" w:eastAsia="en-US"/>
                <w14:ligatures w14:val="none"/>
              </w:rPr>
              <w:t>)</w:t>
            </w:r>
          </w:p>
          <w:p w14:paraId="05D8985B"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lastRenderedPageBreak/>
              <w:t>plt.plot(test_dates, test_prices, label=</w:t>
            </w:r>
            <w:r w:rsidRPr="00CE30BB">
              <w:rPr>
                <w:rFonts w:ascii="Courier New" w:eastAsia="Times New Roman" w:hAnsi="Courier New" w:cs="Courier New"/>
                <w:color w:val="A31515"/>
                <w:kern w:val="0"/>
                <w:sz w:val="21"/>
                <w:szCs w:val="21"/>
                <w:lang w:val="en-US" w:eastAsia="en-US"/>
                <w14:ligatures w14:val="none"/>
              </w:rPr>
              <w:t>'Test'</w:t>
            </w:r>
            <w:r w:rsidRPr="00CE30BB">
              <w:rPr>
                <w:rFonts w:ascii="Courier New" w:eastAsia="Times New Roman" w:hAnsi="Courier New" w:cs="Courier New"/>
                <w:color w:val="000000"/>
                <w:kern w:val="0"/>
                <w:sz w:val="21"/>
                <w:szCs w:val="21"/>
                <w:lang w:val="en-US" w:eastAsia="en-US"/>
                <w14:ligatures w14:val="none"/>
              </w:rPr>
              <w:t>)</w:t>
            </w:r>
          </w:p>
          <w:p w14:paraId="61599D12"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plt.plot(validate_dates, validate_prices, label=</w:t>
            </w:r>
            <w:r w:rsidRPr="00CE30BB">
              <w:rPr>
                <w:rFonts w:ascii="Courier New" w:eastAsia="Times New Roman" w:hAnsi="Courier New" w:cs="Courier New"/>
                <w:color w:val="A31515"/>
                <w:kern w:val="0"/>
                <w:sz w:val="21"/>
                <w:szCs w:val="21"/>
                <w:lang w:val="en-US" w:eastAsia="en-US"/>
                <w14:ligatures w14:val="none"/>
              </w:rPr>
              <w:t>'Validate'</w:t>
            </w:r>
            <w:r w:rsidRPr="00CE30BB">
              <w:rPr>
                <w:rFonts w:ascii="Courier New" w:eastAsia="Times New Roman" w:hAnsi="Courier New" w:cs="Courier New"/>
                <w:color w:val="000000"/>
                <w:kern w:val="0"/>
                <w:sz w:val="21"/>
                <w:szCs w:val="21"/>
                <w:lang w:val="en-US" w:eastAsia="en-US"/>
                <w14:ligatures w14:val="none"/>
              </w:rPr>
              <w:t>)</w:t>
            </w:r>
          </w:p>
          <w:p w14:paraId="45EB965A"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plt.plot(test_dates, test_predicted_prices_arima, label=</w:t>
            </w:r>
            <w:r w:rsidRPr="00CE30BB">
              <w:rPr>
                <w:rFonts w:ascii="Courier New" w:eastAsia="Times New Roman" w:hAnsi="Courier New" w:cs="Courier New"/>
                <w:color w:val="A31515"/>
                <w:kern w:val="0"/>
                <w:sz w:val="21"/>
                <w:szCs w:val="21"/>
                <w:lang w:val="en-US" w:eastAsia="en-US"/>
                <w14:ligatures w14:val="none"/>
              </w:rPr>
              <w:t>'Test Predicted Prices (ARIMA)'</w:t>
            </w:r>
            <w:r w:rsidRPr="00CE30BB">
              <w:rPr>
                <w:rFonts w:ascii="Courier New" w:eastAsia="Times New Roman" w:hAnsi="Courier New" w:cs="Courier New"/>
                <w:color w:val="000000"/>
                <w:kern w:val="0"/>
                <w:sz w:val="21"/>
                <w:szCs w:val="21"/>
                <w:lang w:val="en-US" w:eastAsia="en-US"/>
                <w14:ligatures w14:val="none"/>
              </w:rPr>
              <w:t>)</w:t>
            </w:r>
          </w:p>
          <w:p w14:paraId="79F3DA3A"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plt.plot(validate_dates, validate_predicted_prices_arima, label=</w:t>
            </w:r>
            <w:r w:rsidRPr="00CE30BB">
              <w:rPr>
                <w:rFonts w:ascii="Courier New" w:eastAsia="Times New Roman" w:hAnsi="Courier New" w:cs="Courier New"/>
                <w:color w:val="A31515"/>
                <w:kern w:val="0"/>
                <w:sz w:val="21"/>
                <w:szCs w:val="21"/>
                <w:lang w:val="en-US" w:eastAsia="en-US"/>
                <w14:ligatures w14:val="none"/>
              </w:rPr>
              <w:t>'Validate Predicted Prices (ARIMA)'</w:t>
            </w:r>
            <w:r w:rsidRPr="00CE30BB">
              <w:rPr>
                <w:rFonts w:ascii="Courier New" w:eastAsia="Times New Roman" w:hAnsi="Courier New" w:cs="Courier New"/>
                <w:color w:val="000000"/>
                <w:kern w:val="0"/>
                <w:sz w:val="21"/>
                <w:szCs w:val="21"/>
                <w:lang w:val="en-US" w:eastAsia="en-US"/>
                <w14:ligatures w14:val="none"/>
              </w:rPr>
              <w:t>)</w:t>
            </w:r>
          </w:p>
          <w:p w14:paraId="1B07D39D"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plt.xlabel(</w:t>
            </w:r>
            <w:r w:rsidRPr="00CE30BB">
              <w:rPr>
                <w:rFonts w:ascii="Courier New" w:eastAsia="Times New Roman" w:hAnsi="Courier New" w:cs="Courier New"/>
                <w:color w:val="A31515"/>
                <w:kern w:val="0"/>
                <w:sz w:val="21"/>
                <w:szCs w:val="21"/>
                <w:lang w:val="en-US" w:eastAsia="en-US"/>
                <w14:ligatures w14:val="none"/>
              </w:rPr>
              <w:t>'Date'</w:t>
            </w:r>
            <w:r w:rsidRPr="00CE30BB">
              <w:rPr>
                <w:rFonts w:ascii="Courier New" w:eastAsia="Times New Roman" w:hAnsi="Courier New" w:cs="Courier New"/>
                <w:color w:val="000000"/>
                <w:kern w:val="0"/>
                <w:sz w:val="21"/>
                <w:szCs w:val="21"/>
                <w:lang w:val="en-US" w:eastAsia="en-US"/>
                <w14:ligatures w14:val="none"/>
              </w:rPr>
              <w:t>)</w:t>
            </w:r>
          </w:p>
          <w:p w14:paraId="164E0149"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plt.ylabel(</w:t>
            </w:r>
            <w:r w:rsidRPr="00CE30BB">
              <w:rPr>
                <w:rFonts w:ascii="Courier New" w:eastAsia="Times New Roman" w:hAnsi="Courier New" w:cs="Courier New"/>
                <w:color w:val="A31515"/>
                <w:kern w:val="0"/>
                <w:sz w:val="21"/>
                <w:szCs w:val="21"/>
                <w:lang w:val="en-US" w:eastAsia="en-US"/>
                <w14:ligatures w14:val="none"/>
              </w:rPr>
              <w:t>'Closing Price'</w:t>
            </w:r>
            <w:r w:rsidRPr="00CE30BB">
              <w:rPr>
                <w:rFonts w:ascii="Courier New" w:eastAsia="Times New Roman" w:hAnsi="Courier New" w:cs="Courier New"/>
                <w:color w:val="000000"/>
                <w:kern w:val="0"/>
                <w:sz w:val="21"/>
                <w:szCs w:val="21"/>
                <w:lang w:val="en-US" w:eastAsia="en-US"/>
                <w14:ligatures w14:val="none"/>
              </w:rPr>
              <w:t>)</w:t>
            </w:r>
          </w:p>
          <w:p w14:paraId="4993F96D"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plt.title(</w:t>
            </w:r>
            <w:r w:rsidRPr="00CE30BB">
              <w:rPr>
                <w:rFonts w:ascii="Courier New" w:eastAsia="Times New Roman" w:hAnsi="Courier New" w:cs="Courier New"/>
                <w:color w:val="A31515"/>
                <w:kern w:val="0"/>
                <w:sz w:val="21"/>
                <w:szCs w:val="21"/>
                <w:lang w:val="en-US" w:eastAsia="en-US"/>
                <w14:ligatures w14:val="none"/>
              </w:rPr>
              <w:t>'Train, Test, Validate Data'</w:t>
            </w:r>
            <w:r w:rsidRPr="00CE30BB">
              <w:rPr>
                <w:rFonts w:ascii="Courier New" w:eastAsia="Times New Roman" w:hAnsi="Courier New" w:cs="Courier New"/>
                <w:color w:val="000000"/>
                <w:kern w:val="0"/>
                <w:sz w:val="21"/>
                <w:szCs w:val="21"/>
                <w:lang w:val="en-US" w:eastAsia="en-US"/>
                <w14:ligatures w14:val="none"/>
              </w:rPr>
              <w:t>)</w:t>
            </w:r>
          </w:p>
          <w:p w14:paraId="4CD4B55F"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plt.legend()</w:t>
            </w:r>
          </w:p>
          <w:p w14:paraId="173ED122" w14:textId="77777777" w:rsidR="00415E6C" w:rsidRPr="00CE30BB"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CE30BB">
              <w:rPr>
                <w:rFonts w:ascii="Courier New" w:eastAsia="Times New Roman" w:hAnsi="Courier New" w:cs="Courier New"/>
                <w:color w:val="000000"/>
                <w:kern w:val="0"/>
                <w:sz w:val="21"/>
                <w:szCs w:val="21"/>
                <w:lang w:val="en-US" w:eastAsia="en-US"/>
                <w14:ligatures w14:val="none"/>
              </w:rPr>
              <w:t>plt.show()</w:t>
            </w:r>
          </w:p>
          <w:p w14:paraId="5FE9D419" w14:textId="77777777" w:rsidR="00415E6C" w:rsidRPr="00CE30BB" w:rsidRDefault="00415E6C">
            <w:pPr>
              <w:spacing w:line="360" w:lineRule="auto"/>
              <w:jc w:val="center"/>
              <w:rPr>
                <w:rFonts w:ascii="Courier New" w:eastAsia="Times New Roman" w:hAnsi="Courier New" w:cs="Courier New"/>
                <w:color w:val="000000"/>
                <w:kern w:val="0"/>
                <w:sz w:val="21"/>
                <w:szCs w:val="21"/>
                <w:lang w:val="vi-VN" w:eastAsia="en-GB"/>
                <w14:ligatures w14:val="none"/>
              </w:rPr>
            </w:pPr>
            <w:r>
              <w:rPr>
                <w:rFonts w:cs="Times New Roman"/>
                <w:sz w:val="26"/>
                <w:szCs w:val="26"/>
              </w:rPr>
              <w:t>Step 9: Plot</w:t>
            </w:r>
            <w:r>
              <w:rPr>
                <w:rFonts w:cs="Times New Roman"/>
                <w:sz w:val="26"/>
                <w:szCs w:val="26"/>
                <w:lang w:val="vi-VN"/>
              </w:rPr>
              <w:t xml:space="preserve"> data</w:t>
            </w:r>
          </w:p>
        </w:tc>
      </w:tr>
      <w:tr w:rsidR="00415E6C" w14:paraId="49286EFF" w14:textId="77777777">
        <w:tc>
          <w:tcPr>
            <w:tcW w:w="9287" w:type="dxa"/>
          </w:tcPr>
          <w:p w14:paraId="0815BF88"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FF"/>
                <w:kern w:val="0"/>
                <w:sz w:val="21"/>
                <w:szCs w:val="21"/>
                <w:lang w:val="en-US" w:eastAsia="en-US"/>
                <w14:ligatures w14:val="none"/>
              </w:rPr>
              <w:lastRenderedPageBreak/>
              <w:t>def</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calculate_metrics</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001080"/>
                <w:kern w:val="0"/>
                <w:sz w:val="21"/>
                <w:szCs w:val="21"/>
                <w:lang w:val="en-US" w:eastAsia="en-US"/>
                <w14:ligatures w14:val="none"/>
              </w:rPr>
              <w:t>actual</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001080"/>
                <w:kern w:val="0"/>
                <w:sz w:val="21"/>
                <w:szCs w:val="21"/>
                <w:lang w:val="en-US" w:eastAsia="en-US"/>
                <w14:ligatures w14:val="none"/>
              </w:rPr>
              <w:t>predicted</w:t>
            </w:r>
            <w:r w:rsidRPr="000C2DDC">
              <w:rPr>
                <w:rFonts w:ascii="Courier New" w:eastAsia="Times New Roman" w:hAnsi="Courier New" w:cs="Courier New"/>
                <w:color w:val="000000"/>
                <w:kern w:val="0"/>
                <w:sz w:val="21"/>
                <w:szCs w:val="21"/>
                <w:lang w:val="en-US" w:eastAsia="en-US"/>
                <w14:ligatures w14:val="none"/>
              </w:rPr>
              <w:t>):</w:t>
            </w:r>
          </w:p>
          <w:p w14:paraId="4561818C"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mape = np.mean(np.</w:t>
            </w:r>
            <w:r w:rsidRPr="000C2DDC">
              <w:rPr>
                <w:rFonts w:ascii="Courier New" w:eastAsia="Times New Roman" w:hAnsi="Courier New" w:cs="Courier New"/>
                <w:color w:val="795E26"/>
                <w:kern w:val="0"/>
                <w:sz w:val="21"/>
                <w:szCs w:val="21"/>
                <w:lang w:val="en-US" w:eastAsia="en-US"/>
                <w14:ligatures w14:val="none"/>
              </w:rPr>
              <w:t>abs</w:t>
            </w:r>
            <w:r w:rsidRPr="000C2DDC">
              <w:rPr>
                <w:rFonts w:ascii="Courier New" w:eastAsia="Times New Roman" w:hAnsi="Courier New" w:cs="Courier New"/>
                <w:color w:val="000000"/>
                <w:kern w:val="0"/>
                <w:sz w:val="21"/>
                <w:szCs w:val="21"/>
                <w:lang w:val="en-US" w:eastAsia="en-US"/>
                <w14:ligatures w14:val="none"/>
              </w:rPr>
              <w:t xml:space="preserve">((actual - predicted) / actual)) * </w:t>
            </w:r>
            <w:r w:rsidRPr="000C2DDC">
              <w:rPr>
                <w:rFonts w:ascii="Courier New" w:eastAsia="Times New Roman" w:hAnsi="Courier New" w:cs="Courier New"/>
                <w:color w:val="098156"/>
                <w:kern w:val="0"/>
                <w:sz w:val="21"/>
                <w:szCs w:val="21"/>
                <w:lang w:val="en-US" w:eastAsia="en-US"/>
                <w14:ligatures w14:val="none"/>
              </w:rPr>
              <w:t>100</w:t>
            </w:r>
          </w:p>
          <w:p w14:paraId="48B3BA17"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mae = np.mean(np.</w:t>
            </w:r>
            <w:r w:rsidRPr="000C2DDC">
              <w:rPr>
                <w:rFonts w:ascii="Courier New" w:eastAsia="Times New Roman" w:hAnsi="Courier New" w:cs="Courier New"/>
                <w:color w:val="795E26"/>
                <w:kern w:val="0"/>
                <w:sz w:val="21"/>
                <w:szCs w:val="21"/>
                <w:lang w:val="en-US" w:eastAsia="en-US"/>
                <w14:ligatures w14:val="none"/>
              </w:rPr>
              <w:t>abs</w:t>
            </w:r>
            <w:r w:rsidRPr="000C2DDC">
              <w:rPr>
                <w:rFonts w:ascii="Courier New" w:eastAsia="Times New Roman" w:hAnsi="Courier New" w:cs="Courier New"/>
                <w:color w:val="000000"/>
                <w:kern w:val="0"/>
                <w:sz w:val="21"/>
                <w:szCs w:val="21"/>
                <w:lang w:val="en-US" w:eastAsia="en-US"/>
                <w14:ligatures w14:val="none"/>
              </w:rPr>
              <w:t>(actual - predicted))</w:t>
            </w:r>
          </w:p>
          <w:p w14:paraId="31F6E337"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mse = np.mean((actual - predicted)**</w:t>
            </w:r>
            <w:r w:rsidRPr="000C2DDC">
              <w:rPr>
                <w:rFonts w:ascii="Courier New" w:eastAsia="Times New Roman" w:hAnsi="Courier New" w:cs="Courier New"/>
                <w:color w:val="098156"/>
                <w:kern w:val="0"/>
                <w:sz w:val="21"/>
                <w:szCs w:val="21"/>
                <w:lang w:val="en-US" w:eastAsia="en-US"/>
                <w14:ligatures w14:val="none"/>
              </w:rPr>
              <w:t>2</w:t>
            </w:r>
            <w:r w:rsidRPr="000C2DDC">
              <w:rPr>
                <w:rFonts w:ascii="Courier New" w:eastAsia="Times New Roman" w:hAnsi="Courier New" w:cs="Courier New"/>
                <w:color w:val="000000"/>
                <w:kern w:val="0"/>
                <w:sz w:val="21"/>
                <w:szCs w:val="21"/>
                <w:lang w:val="en-US" w:eastAsia="en-US"/>
                <w14:ligatures w14:val="none"/>
              </w:rPr>
              <w:t>)</w:t>
            </w:r>
          </w:p>
          <w:p w14:paraId="67778D2B"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rmse = np.sqrt(mse)</w:t>
            </w:r>
          </w:p>
          <w:p w14:paraId="706FA2CE"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AF00DB"/>
                <w:kern w:val="0"/>
                <w:sz w:val="21"/>
                <w:szCs w:val="21"/>
                <w:lang w:val="en-US" w:eastAsia="en-US"/>
                <w14:ligatures w14:val="none"/>
              </w:rPr>
              <w:t>return</w:t>
            </w:r>
            <w:r w:rsidRPr="000C2DDC">
              <w:rPr>
                <w:rFonts w:ascii="Courier New" w:eastAsia="Times New Roman" w:hAnsi="Courier New" w:cs="Courier New"/>
                <w:color w:val="000000"/>
                <w:kern w:val="0"/>
                <w:sz w:val="21"/>
                <w:szCs w:val="21"/>
                <w:lang w:val="en-US" w:eastAsia="en-US"/>
                <w14:ligatures w14:val="none"/>
              </w:rPr>
              <w:t xml:space="preserve"> mae, mse, rmse</w:t>
            </w:r>
          </w:p>
          <w:p w14:paraId="05C5A02A"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validate_mape, validate_mae, validate_rmse = calculate_metrics(validate_prices, validate_scores)</w:t>
            </w:r>
          </w:p>
          <w:p w14:paraId="099E3152"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000000"/>
                <w:kern w:val="0"/>
                <w:sz w:val="21"/>
                <w:szCs w:val="21"/>
                <w:lang w:val="en-US" w:eastAsia="en-US"/>
                <w14:ligatures w14:val="none"/>
              </w:rPr>
              <w:t>test_mape, test_mae, test_rmse = calculate_metrics(test_prices, test_scores)</w:t>
            </w:r>
          </w:p>
          <w:p w14:paraId="14D6C3E6"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'---------VALIDATE----------'</w:t>
            </w:r>
            <w:r w:rsidRPr="000C2DDC">
              <w:rPr>
                <w:rFonts w:ascii="Courier New" w:eastAsia="Times New Roman" w:hAnsi="Courier New" w:cs="Courier New"/>
                <w:color w:val="000000"/>
                <w:kern w:val="0"/>
                <w:sz w:val="21"/>
                <w:szCs w:val="21"/>
                <w:lang w:val="en-US" w:eastAsia="en-US"/>
                <w14:ligatures w14:val="none"/>
              </w:rPr>
              <w:t>)</w:t>
            </w:r>
          </w:p>
          <w:p w14:paraId="0E260F5F"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"MAPE:"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(validate_mape,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6528678E"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(validate_mae,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5A19ADB1"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"RMSE:"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(validate_rmse,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262949DA"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w:t>
            </w:r>
            <w:r w:rsidRPr="000C2DDC">
              <w:rPr>
                <w:rFonts w:ascii="Courier New" w:eastAsia="Times New Roman" w:hAnsi="Courier New" w:cs="Courier New"/>
                <w:color w:val="000000"/>
                <w:kern w:val="0"/>
                <w:sz w:val="21"/>
                <w:szCs w:val="21"/>
                <w:lang w:val="en-US" w:eastAsia="en-US"/>
                <w14:ligatures w14:val="none"/>
              </w:rPr>
              <w:t>)</w:t>
            </w:r>
          </w:p>
          <w:p w14:paraId="1902EEEA"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'---------TEST----------'</w:t>
            </w:r>
            <w:r w:rsidRPr="000C2DDC">
              <w:rPr>
                <w:rFonts w:ascii="Courier New" w:eastAsia="Times New Roman" w:hAnsi="Courier New" w:cs="Courier New"/>
                <w:color w:val="000000"/>
                <w:kern w:val="0"/>
                <w:sz w:val="21"/>
                <w:szCs w:val="21"/>
                <w:lang w:val="en-US" w:eastAsia="en-US"/>
                <w14:ligatures w14:val="none"/>
              </w:rPr>
              <w:t>)</w:t>
            </w:r>
          </w:p>
          <w:p w14:paraId="20943BC2"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"MAPE:"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(test_mape,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71C55684"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"MAE:"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(test_mae,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3A950C60"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"RMSE:"</w:t>
            </w:r>
            <w:r w:rsidRPr="000C2DDC">
              <w:rPr>
                <w:rFonts w:ascii="Courier New" w:eastAsia="Times New Roman" w:hAnsi="Courier New" w:cs="Courier New"/>
                <w:color w:val="000000"/>
                <w:kern w:val="0"/>
                <w:sz w:val="21"/>
                <w:szCs w:val="21"/>
                <w:lang w:val="en-US" w:eastAsia="en-US"/>
                <w14:ligatures w14:val="none"/>
              </w:rPr>
              <w:t xml:space="preserve">, </w:t>
            </w:r>
            <w:r w:rsidRPr="000C2DDC">
              <w:rPr>
                <w:rFonts w:ascii="Courier New" w:eastAsia="Times New Roman" w:hAnsi="Courier New" w:cs="Courier New"/>
                <w:color w:val="795E26"/>
                <w:kern w:val="0"/>
                <w:sz w:val="21"/>
                <w:szCs w:val="21"/>
                <w:lang w:val="en-US" w:eastAsia="en-US"/>
                <w14:ligatures w14:val="none"/>
              </w:rPr>
              <w:t>round</w:t>
            </w:r>
            <w:r w:rsidRPr="000C2DDC">
              <w:rPr>
                <w:rFonts w:ascii="Courier New" w:eastAsia="Times New Roman" w:hAnsi="Courier New" w:cs="Courier New"/>
                <w:color w:val="000000"/>
                <w:kern w:val="0"/>
                <w:sz w:val="21"/>
                <w:szCs w:val="21"/>
                <w:lang w:val="en-US" w:eastAsia="en-US"/>
                <w14:ligatures w14:val="none"/>
              </w:rPr>
              <w:t xml:space="preserve">(test_rmse, </w:t>
            </w:r>
            <w:r w:rsidRPr="000C2DDC">
              <w:rPr>
                <w:rFonts w:ascii="Courier New" w:eastAsia="Times New Roman" w:hAnsi="Courier New" w:cs="Courier New"/>
                <w:color w:val="098156"/>
                <w:kern w:val="0"/>
                <w:sz w:val="21"/>
                <w:szCs w:val="21"/>
                <w:lang w:val="en-US" w:eastAsia="en-US"/>
                <w14:ligatures w14:val="none"/>
              </w:rPr>
              <w:t>3</w:t>
            </w:r>
            <w:r w:rsidRPr="000C2DDC">
              <w:rPr>
                <w:rFonts w:ascii="Courier New" w:eastAsia="Times New Roman" w:hAnsi="Courier New" w:cs="Courier New"/>
                <w:color w:val="000000"/>
                <w:kern w:val="0"/>
                <w:sz w:val="21"/>
                <w:szCs w:val="21"/>
                <w:lang w:val="en-US" w:eastAsia="en-US"/>
                <w14:ligatures w14:val="none"/>
              </w:rPr>
              <w:t>))</w:t>
            </w:r>
          </w:p>
          <w:p w14:paraId="0308939F" w14:textId="77777777" w:rsidR="00415E6C" w:rsidRPr="000C2DDC" w:rsidRDefault="00415E6C">
            <w:pPr>
              <w:shd w:val="clear" w:color="auto" w:fill="F7F7F7"/>
              <w:spacing w:line="285" w:lineRule="atLeast"/>
              <w:rPr>
                <w:rFonts w:ascii="Courier New" w:eastAsia="Times New Roman" w:hAnsi="Courier New" w:cs="Courier New"/>
                <w:color w:val="000000"/>
                <w:kern w:val="0"/>
                <w:sz w:val="21"/>
                <w:szCs w:val="21"/>
                <w:lang w:val="en-US" w:eastAsia="en-US"/>
                <w14:ligatures w14:val="none"/>
              </w:rPr>
            </w:pPr>
            <w:r w:rsidRPr="000C2DDC">
              <w:rPr>
                <w:rFonts w:ascii="Courier New" w:eastAsia="Times New Roman" w:hAnsi="Courier New" w:cs="Courier New"/>
                <w:color w:val="795E26"/>
                <w:kern w:val="0"/>
                <w:sz w:val="21"/>
                <w:szCs w:val="21"/>
                <w:lang w:val="en-US" w:eastAsia="en-US"/>
                <w14:ligatures w14:val="none"/>
              </w:rPr>
              <w:t>print</w:t>
            </w:r>
            <w:r w:rsidRPr="000C2DDC">
              <w:rPr>
                <w:rFonts w:ascii="Courier New" w:eastAsia="Times New Roman" w:hAnsi="Courier New" w:cs="Courier New"/>
                <w:color w:val="000000"/>
                <w:kern w:val="0"/>
                <w:sz w:val="21"/>
                <w:szCs w:val="21"/>
                <w:lang w:val="en-US" w:eastAsia="en-US"/>
                <w14:ligatures w14:val="none"/>
              </w:rPr>
              <w:t>(</w:t>
            </w:r>
            <w:r w:rsidRPr="000C2DDC">
              <w:rPr>
                <w:rFonts w:ascii="Courier New" w:eastAsia="Times New Roman" w:hAnsi="Courier New" w:cs="Courier New"/>
                <w:color w:val="A31515"/>
                <w:kern w:val="0"/>
                <w:sz w:val="21"/>
                <w:szCs w:val="21"/>
                <w:lang w:val="en-US" w:eastAsia="en-US"/>
                <w14:ligatures w14:val="none"/>
              </w:rPr>
              <w:t>'-------------------'</w:t>
            </w:r>
            <w:r w:rsidRPr="000C2DDC">
              <w:rPr>
                <w:rFonts w:ascii="Courier New" w:eastAsia="Times New Roman" w:hAnsi="Courier New" w:cs="Courier New"/>
                <w:color w:val="000000"/>
                <w:kern w:val="0"/>
                <w:sz w:val="21"/>
                <w:szCs w:val="21"/>
                <w:lang w:val="en-US" w:eastAsia="en-US"/>
                <w14:ligatures w14:val="none"/>
              </w:rPr>
              <w:t>)</w:t>
            </w:r>
          </w:p>
          <w:p w14:paraId="7B13FEF1" w14:textId="77777777" w:rsidR="00415E6C" w:rsidRPr="006629D5" w:rsidRDefault="00415E6C">
            <w:pPr>
              <w:spacing w:line="360" w:lineRule="auto"/>
              <w:jc w:val="center"/>
              <w:rPr>
                <w:rFonts w:ascii="Courier New" w:eastAsia="Times New Roman" w:hAnsi="Courier New" w:cs="Courier New"/>
                <w:color w:val="000000"/>
                <w:kern w:val="0"/>
                <w:sz w:val="21"/>
                <w:szCs w:val="21"/>
                <w:lang w:eastAsia="en-GB"/>
                <w14:ligatures w14:val="none"/>
              </w:rPr>
            </w:pPr>
            <w:r>
              <w:rPr>
                <w:rFonts w:cs="Times New Roman"/>
                <w:sz w:val="26"/>
                <w:szCs w:val="26"/>
              </w:rPr>
              <w:t xml:space="preserve">Step 10: </w:t>
            </w:r>
            <w:r w:rsidRPr="005F7A89">
              <w:rPr>
                <w:rFonts w:cs="Times New Roman"/>
                <w:sz w:val="26"/>
                <w:szCs w:val="26"/>
              </w:rPr>
              <w:t>Evaluate model with MAPE, MAE, RMSE</w:t>
            </w:r>
          </w:p>
        </w:tc>
      </w:tr>
    </w:tbl>
    <w:p w14:paraId="2F36F864" w14:textId="1CB30C7A" w:rsidR="00415E6C" w:rsidRPr="00415E6C" w:rsidRDefault="00415E6C" w:rsidP="00415E6C">
      <w:pPr>
        <w:jc w:val="center"/>
        <w:rPr>
          <w:i/>
          <w:sz w:val="26"/>
          <w:szCs w:val="26"/>
        </w:rPr>
      </w:pPr>
      <w:r w:rsidRPr="00D95BBE">
        <w:rPr>
          <w:i/>
          <w:iCs/>
          <w:sz w:val="26"/>
          <w:szCs w:val="26"/>
          <w:lang w:val="en-US"/>
        </w:rPr>
        <w:t xml:space="preserve">Result of model </w:t>
      </w:r>
      <w:r>
        <w:rPr>
          <w:i/>
          <w:iCs/>
          <w:sz w:val="26"/>
          <w:szCs w:val="26"/>
          <w:lang w:val="en-US"/>
        </w:rPr>
        <w:t>6</w:t>
      </w:r>
      <w:r>
        <w:rPr>
          <w:i/>
          <w:iCs/>
          <w:sz w:val="26"/>
          <w:szCs w:val="26"/>
        </w:rPr>
        <w:t>-2-2</w:t>
      </w:r>
    </w:p>
    <w:tbl>
      <w:tblPr>
        <w:tblStyle w:val="TableGrid"/>
        <w:tblW w:w="0" w:type="auto"/>
        <w:tblLook w:val="04A0" w:firstRow="1" w:lastRow="0" w:firstColumn="1" w:lastColumn="0" w:noHBand="0" w:noVBand="1"/>
      </w:tblPr>
      <w:tblGrid>
        <w:gridCol w:w="9287"/>
      </w:tblGrid>
      <w:tr w:rsidR="003B421E" w14:paraId="110AB2C7" w14:textId="77777777">
        <w:tc>
          <w:tcPr>
            <w:tcW w:w="9287" w:type="dxa"/>
          </w:tcPr>
          <w:p w14:paraId="03E44CD6" w14:textId="451E9A0C" w:rsidR="003B421E" w:rsidRDefault="00D95BBF">
            <w:pPr>
              <w:jc w:val="center"/>
              <w:rPr>
                <w:i/>
                <w:iCs/>
                <w:sz w:val="26"/>
                <w:szCs w:val="26"/>
                <w:lang w:val="en-US"/>
              </w:rPr>
            </w:pPr>
            <w:r>
              <w:rPr>
                <w:i/>
                <w:iCs/>
                <w:noProof/>
                <w:sz w:val="26"/>
                <w:szCs w:val="26"/>
              </w:rPr>
              <w:lastRenderedPageBreak/>
              <w:drawing>
                <wp:inline distT="0" distB="0" distL="0" distR="0" wp14:anchorId="3AE0CFA8" wp14:editId="0367EDE8">
                  <wp:extent cx="5760085" cy="3688080"/>
                  <wp:effectExtent l="0" t="0" r="0" b="0"/>
                  <wp:docPr id="2091673131" name="Picture 209167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3688080"/>
                          </a:xfrm>
                          <a:prstGeom prst="rect">
                            <a:avLst/>
                          </a:prstGeom>
                          <a:noFill/>
                          <a:ln>
                            <a:noFill/>
                          </a:ln>
                        </pic:spPr>
                      </pic:pic>
                    </a:graphicData>
                  </a:graphic>
                </wp:inline>
              </w:drawing>
            </w:r>
          </w:p>
          <w:p w14:paraId="68644FAF" w14:textId="68069605" w:rsidR="003B421E" w:rsidRDefault="003B421E">
            <w:pPr>
              <w:jc w:val="center"/>
              <w:rPr>
                <w:i/>
                <w:iCs/>
                <w:sz w:val="26"/>
                <w:szCs w:val="26"/>
                <w:lang w:val="en-US"/>
              </w:rPr>
            </w:pPr>
            <w:r>
              <w:rPr>
                <w:i/>
                <w:iCs/>
                <w:sz w:val="26"/>
                <w:szCs w:val="26"/>
                <w:lang w:val="en-US"/>
              </w:rPr>
              <w:t>Result of model on 7-2-1</w:t>
            </w:r>
          </w:p>
          <w:p w14:paraId="6B51D147" w14:textId="4D192F24" w:rsidR="003B421E" w:rsidRDefault="00D95BBF">
            <w:pPr>
              <w:jc w:val="center"/>
              <w:rPr>
                <w:i/>
                <w:iCs/>
                <w:sz w:val="26"/>
                <w:szCs w:val="26"/>
                <w:lang w:val="en-US"/>
              </w:rPr>
            </w:pPr>
            <w:r>
              <w:rPr>
                <w:i/>
                <w:iCs/>
                <w:noProof/>
                <w:sz w:val="26"/>
                <w:szCs w:val="26"/>
              </w:rPr>
              <w:drawing>
                <wp:inline distT="0" distB="0" distL="0" distR="0" wp14:anchorId="46CE68CE" wp14:editId="129DDC4D">
                  <wp:extent cx="5760085" cy="3688080"/>
                  <wp:effectExtent l="0" t="0" r="0" b="0"/>
                  <wp:docPr id="2114399366" name="Picture 21143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3688080"/>
                          </a:xfrm>
                          <a:prstGeom prst="rect">
                            <a:avLst/>
                          </a:prstGeom>
                          <a:noFill/>
                          <a:ln>
                            <a:noFill/>
                          </a:ln>
                        </pic:spPr>
                      </pic:pic>
                    </a:graphicData>
                  </a:graphic>
                </wp:inline>
              </w:drawing>
            </w:r>
          </w:p>
          <w:p w14:paraId="3CD66F6E" w14:textId="5FB6322E" w:rsidR="003B421E" w:rsidRDefault="003B421E">
            <w:pPr>
              <w:jc w:val="center"/>
              <w:rPr>
                <w:i/>
                <w:iCs/>
                <w:sz w:val="26"/>
                <w:szCs w:val="26"/>
                <w:lang w:val="en-US"/>
              </w:rPr>
            </w:pPr>
            <w:r>
              <w:rPr>
                <w:i/>
                <w:iCs/>
                <w:sz w:val="26"/>
                <w:szCs w:val="26"/>
                <w:lang w:val="en-US"/>
              </w:rPr>
              <w:t>Result of model on 5-3-2</w:t>
            </w:r>
          </w:p>
          <w:p w14:paraId="097D9253" w14:textId="01320875" w:rsidR="003B421E" w:rsidRDefault="00D95BBF">
            <w:pPr>
              <w:jc w:val="center"/>
              <w:rPr>
                <w:i/>
                <w:iCs/>
                <w:sz w:val="26"/>
                <w:szCs w:val="26"/>
                <w:lang w:val="en-US"/>
              </w:rPr>
            </w:pPr>
            <w:r>
              <w:rPr>
                <w:i/>
                <w:iCs/>
                <w:noProof/>
                <w:sz w:val="26"/>
                <w:szCs w:val="26"/>
              </w:rPr>
              <w:lastRenderedPageBreak/>
              <w:drawing>
                <wp:inline distT="0" distB="0" distL="0" distR="0" wp14:anchorId="25574E16" wp14:editId="154B34B7">
                  <wp:extent cx="5760085" cy="3688080"/>
                  <wp:effectExtent l="0" t="0" r="0" b="0"/>
                  <wp:docPr id="2121522244" name="Picture 212152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3688080"/>
                          </a:xfrm>
                          <a:prstGeom prst="rect">
                            <a:avLst/>
                          </a:prstGeom>
                          <a:noFill/>
                          <a:ln>
                            <a:noFill/>
                          </a:ln>
                        </pic:spPr>
                      </pic:pic>
                    </a:graphicData>
                  </a:graphic>
                </wp:inline>
              </w:drawing>
            </w:r>
          </w:p>
          <w:p w14:paraId="316338F2" w14:textId="6BAFEBEB" w:rsidR="003B421E" w:rsidRDefault="003B421E">
            <w:pPr>
              <w:jc w:val="center"/>
              <w:rPr>
                <w:i/>
                <w:iCs/>
                <w:sz w:val="26"/>
                <w:szCs w:val="26"/>
                <w:lang w:val="en-US"/>
              </w:rPr>
            </w:pPr>
            <w:r>
              <w:rPr>
                <w:i/>
                <w:iCs/>
                <w:sz w:val="26"/>
                <w:szCs w:val="26"/>
                <w:lang w:val="en-US"/>
              </w:rPr>
              <w:t>Result of model on 6-2-2</w:t>
            </w:r>
          </w:p>
          <w:p w14:paraId="468C57A2" w14:textId="77777777" w:rsidR="003B421E" w:rsidRPr="0077253D" w:rsidRDefault="003B421E">
            <w:pPr>
              <w:jc w:val="center"/>
              <w:rPr>
                <w:i/>
                <w:iCs/>
                <w:sz w:val="26"/>
                <w:szCs w:val="26"/>
                <w:lang w:val="en-US"/>
              </w:rPr>
            </w:pPr>
            <w:r>
              <w:rPr>
                <w:i/>
                <w:iCs/>
                <w:sz w:val="26"/>
                <w:szCs w:val="26"/>
                <w:lang w:val="en-US"/>
              </w:rPr>
              <w:t>TRX</w:t>
            </w:r>
          </w:p>
        </w:tc>
      </w:tr>
      <w:tr w:rsidR="003B421E" w14:paraId="108254CD" w14:textId="77777777">
        <w:tc>
          <w:tcPr>
            <w:tcW w:w="9287" w:type="dxa"/>
          </w:tcPr>
          <w:p w14:paraId="6279365C" w14:textId="198CD312" w:rsidR="003B421E" w:rsidRDefault="00D95BBF">
            <w:pPr>
              <w:jc w:val="center"/>
              <w:rPr>
                <w:i/>
                <w:iCs/>
                <w:sz w:val="26"/>
                <w:szCs w:val="26"/>
                <w:lang w:val="en-US"/>
              </w:rPr>
            </w:pPr>
            <w:r>
              <w:rPr>
                <w:i/>
                <w:iCs/>
                <w:noProof/>
                <w:sz w:val="26"/>
                <w:szCs w:val="26"/>
              </w:rPr>
              <w:lastRenderedPageBreak/>
              <w:drawing>
                <wp:inline distT="0" distB="0" distL="0" distR="0" wp14:anchorId="7F4BF847" wp14:editId="7935A1CB">
                  <wp:extent cx="5760085" cy="3724275"/>
                  <wp:effectExtent l="0" t="0" r="0" b="0"/>
                  <wp:docPr id="1079800437" name="Picture 10798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3724275"/>
                          </a:xfrm>
                          <a:prstGeom prst="rect">
                            <a:avLst/>
                          </a:prstGeom>
                          <a:noFill/>
                          <a:ln>
                            <a:noFill/>
                          </a:ln>
                        </pic:spPr>
                      </pic:pic>
                    </a:graphicData>
                  </a:graphic>
                </wp:inline>
              </w:drawing>
            </w:r>
          </w:p>
          <w:p w14:paraId="5F275EDB" w14:textId="56FA9513" w:rsidR="003B421E" w:rsidRDefault="003B421E">
            <w:pPr>
              <w:jc w:val="center"/>
              <w:rPr>
                <w:i/>
                <w:iCs/>
                <w:sz w:val="26"/>
                <w:szCs w:val="26"/>
                <w:lang w:val="en-US"/>
              </w:rPr>
            </w:pPr>
            <w:r>
              <w:rPr>
                <w:i/>
                <w:iCs/>
                <w:sz w:val="26"/>
                <w:szCs w:val="26"/>
                <w:lang w:val="en-US"/>
              </w:rPr>
              <w:t>Result of model on 7-2-1</w:t>
            </w:r>
          </w:p>
          <w:p w14:paraId="046EE5EF" w14:textId="6E9231B7" w:rsidR="003B421E" w:rsidRDefault="00D95BBF">
            <w:pPr>
              <w:jc w:val="center"/>
              <w:rPr>
                <w:i/>
                <w:iCs/>
                <w:sz w:val="26"/>
                <w:szCs w:val="26"/>
                <w:lang w:val="en-US"/>
              </w:rPr>
            </w:pPr>
            <w:r>
              <w:rPr>
                <w:i/>
                <w:iCs/>
                <w:noProof/>
                <w:sz w:val="26"/>
                <w:szCs w:val="26"/>
              </w:rPr>
              <w:lastRenderedPageBreak/>
              <w:drawing>
                <wp:inline distT="0" distB="0" distL="0" distR="0" wp14:anchorId="5240355F" wp14:editId="293EF037">
                  <wp:extent cx="5760085" cy="3724275"/>
                  <wp:effectExtent l="0" t="0" r="0" b="0"/>
                  <wp:docPr id="1182801972" name="Picture 118280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3724275"/>
                          </a:xfrm>
                          <a:prstGeom prst="rect">
                            <a:avLst/>
                          </a:prstGeom>
                          <a:noFill/>
                          <a:ln>
                            <a:noFill/>
                          </a:ln>
                        </pic:spPr>
                      </pic:pic>
                    </a:graphicData>
                  </a:graphic>
                </wp:inline>
              </w:drawing>
            </w:r>
          </w:p>
          <w:p w14:paraId="2D77A44B" w14:textId="6635D9BC" w:rsidR="003B421E" w:rsidRDefault="003B421E">
            <w:pPr>
              <w:jc w:val="center"/>
              <w:rPr>
                <w:i/>
                <w:iCs/>
                <w:sz w:val="26"/>
                <w:szCs w:val="26"/>
                <w:lang w:val="en-US"/>
              </w:rPr>
            </w:pPr>
            <w:r>
              <w:rPr>
                <w:i/>
                <w:iCs/>
                <w:sz w:val="26"/>
                <w:szCs w:val="26"/>
                <w:lang w:val="en-US"/>
              </w:rPr>
              <w:t>Result of model on 5-3-2</w:t>
            </w:r>
          </w:p>
          <w:p w14:paraId="61E69A00" w14:textId="583206AD" w:rsidR="003B421E" w:rsidRDefault="00D95BBF">
            <w:pPr>
              <w:jc w:val="center"/>
              <w:rPr>
                <w:i/>
                <w:iCs/>
                <w:sz w:val="26"/>
                <w:szCs w:val="26"/>
                <w:lang w:val="en-US"/>
              </w:rPr>
            </w:pPr>
            <w:r>
              <w:rPr>
                <w:i/>
                <w:iCs/>
                <w:noProof/>
                <w:sz w:val="26"/>
                <w:szCs w:val="26"/>
              </w:rPr>
              <w:drawing>
                <wp:inline distT="0" distB="0" distL="0" distR="0" wp14:anchorId="3E2A6624" wp14:editId="1888EE7E">
                  <wp:extent cx="5760085" cy="3724275"/>
                  <wp:effectExtent l="0" t="0" r="0" b="0"/>
                  <wp:docPr id="924716371" name="Picture 92471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3724275"/>
                          </a:xfrm>
                          <a:prstGeom prst="rect">
                            <a:avLst/>
                          </a:prstGeom>
                          <a:noFill/>
                          <a:ln>
                            <a:noFill/>
                          </a:ln>
                        </pic:spPr>
                      </pic:pic>
                    </a:graphicData>
                  </a:graphic>
                </wp:inline>
              </w:drawing>
            </w:r>
          </w:p>
          <w:p w14:paraId="66AEDA26" w14:textId="3AEEE75A" w:rsidR="003B421E" w:rsidRDefault="003B421E">
            <w:pPr>
              <w:jc w:val="center"/>
              <w:rPr>
                <w:i/>
                <w:iCs/>
                <w:sz w:val="26"/>
                <w:szCs w:val="26"/>
                <w:lang w:val="en-US"/>
              </w:rPr>
            </w:pPr>
            <w:r>
              <w:rPr>
                <w:i/>
                <w:iCs/>
                <w:sz w:val="26"/>
                <w:szCs w:val="26"/>
                <w:lang w:val="en-US"/>
              </w:rPr>
              <w:t>Result of model on 6-2-2</w:t>
            </w:r>
          </w:p>
          <w:p w14:paraId="5CF3D013" w14:textId="77777777" w:rsidR="003B421E" w:rsidRDefault="003B421E">
            <w:pPr>
              <w:jc w:val="center"/>
              <w:rPr>
                <w:i/>
                <w:iCs/>
                <w:sz w:val="26"/>
                <w:szCs w:val="26"/>
                <w:lang w:val="en-US"/>
              </w:rPr>
            </w:pPr>
            <w:r>
              <w:rPr>
                <w:i/>
                <w:iCs/>
                <w:sz w:val="26"/>
                <w:szCs w:val="26"/>
                <w:lang w:val="en-US"/>
              </w:rPr>
              <w:t>DOGE</w:t>
            </w:r>
          </w:p>
        </w:tc>
      </w:tr>
      <w:tr w:rsidR="003B421E" w14:paraId="75344926" w14:textId="77777777">
        <w:tc>
          <w:tcPr>
            <w:tcW w:w="9287" w:type="dxa"/>
          </w:tcPr>
          <w:p w14:paraId="72FC0586" w14:textId="277C7E70" w:rsidR="003B421E" w:rsidRDefault="00832D8E">
            <w:pPr>
              <w:jc w:val="center"/>
              <w:rPr>
                <w:i/>
                <w:iCs/>
                <w:sz w:val="26"/>
                <w:szCs w:val="26"/>
                <w:lang w:val="en-US"/>
              </w:rPr>
            </w:pPr>
            <w:r>
              <w:rPr>
                <w:i/>
                <w:iCs/>
                <w:noProof/>
                <w:sz w:val="26"/>
                <w:szCs w:val="26"/>
              </w:rPr>
              <w:lastRenderedPageBreak/>
              <w:drawing>
                <wp:inline distT="0" distB="0" distL="0" distR="0" wp14:anchorId="2F8BB906" wp14:editId="4A2924FB">
                  <wp:extent cx="5760085" cy="3724275"/>
                  <wp:effectExtent l="0" t="0" r="0" b="0"/>
                  <wp:docPr id="110603646" name="Picture 11060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724275"/>
                          </a:xfrm>
                          <a:prstGeom prst="rect">
                            <a:avLst/>
                          </a:prstGeom>
                          <a:noFill/>
                          <a:ln>
                            <a:noFill/>
                          </a:ln>
                        </pic:spPr>
                      </pic:pic>
                    </a:graphicData>
                  </a:graphic>
                </wp:inline>
              </w:drawing>
            </w:r>
          </w:p>
          <w:p w14:paraId="496CE9B4" w14:textId="7A2E2A4E" w:rsidR="003B421E" w:rsidRDefault="003B421E">
            <w:pPr>
              <w:jc w:val="center"/>
              <w:rPr>
                <w:i/>
                <w:iCs/>
                <w:sz w:val="26"/>
                <w:szCs w:val="26"/>
                <w:lang w:val="en-US"/>
              </w:rPr>
            </w:pPr>
            <w:r>
              <w:rPr>
                <w:i/>
                <w:iCs/>
                <w:sz w:val="26"/>
                <w:szCs w:val="26"/>
                <w:lang w:val="en-US"/>
              </w:rPr>
              <w:t>Result of model on 7-2-1</w:t>
            </w:r>
          </w:p>
          <w:p w14:paraId="724E7A53" w14:textId="76BF91D3" w:rsidR="003B421E" w:rsidRDefault="00832D8E">
            <w:pPr>
              <w:jc w:val="center"/>
              <w:rPr>
                <w:i/>
                <w:iCs/>
                <w:sz w:val="26"/>
                <w:szCs w:val="26"/>
                <w:lang w:val="en-US"/>
              </w:rPr>
            </w:pPr>
            <w:r>
              <w:rPr>
                <w:i/>
                <w:iCs/>
                <w:noProof/>
                <w:sz w:val="26"/>
                <w:szCs w:val="26"/>
              </w:rPr>
              <w:drawing>
                <wp:inline distT="0" distB="0" distL="0" distR="0" wp14:anchorId="5CE34C3C" wp14:editId="33B6614D">
                  <wp:extent cx="5760085" cy="3724275"/>
                  <wp:effectExtent l="0" t="0" r="0" b="0"/>
                  <wp:docPr id="2001240270" name="Picture 200124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3724275"/>
                          </a:xfrm>
                          <a:prstGeom prst="rect">
                            <a:avLst/>
                          </a:prstGeom>
                          <a:noFill/>
                          <a:ln>
                            <a:noFill/>
                          </a:ln>
                        </pic:spPr>
                      </pic:pic>
                    </a:graphicData>
                  </a:graphic>
                </wp:inline>
              </w:drawing>
            </w:r>
          </w:p>
          <w:p w14:paraId="47B7BD7C" w14:textId="5819DE88" w:rsidR="003B421E" w:rsidRDefault="003B421E">
            <w:pPr>
              <w:jc w:val="center"/>
              <w:rPr>
                <w:i/>
                <w:iCs/>
                <w:sz w:val="26"/>
                <w:szCs w:val="26"/>
                <w:lang w:val="en-US"/>
              </w:rPr>
            </w:pPr>
            <w:r>
              <w:rPr>
                <w:i/>
                <w:iCs/>
                <w:sz w:val="26"/>
                <w:szCs w:val="26"/>
                <w:lang w:val="en-US"/>
              </w:rPr>
              <w:t>Result of model on 5-3-2</w:t>
            </w:r>
          </w:p>
          <w:p w14:paraId="6EED1749" w14:textId="6B7D8C0E" w:rsidR="003B421E" w:rsidRDefault="00832D8E">
            <w:pPr>
              <w:jc w:val="center"/>
              <w:rPr>
                <w:i/>
                <w:iCs/>
                <w:sz w:val="26"/>
                <w:szCs w:val="26"/>
                <w:lang w:val="en-US"/>
              </w:rPr>
            </w:pPr>
            <w:r>
              <w:rPr>
                <w:i/>
                <w:iCs/>
                <w:noProof/>
                <w:sz w:val="26"/>
                <w:szCs w:val="26"/>
              </w:rPr>
              <w:lastRenderedPageBreak/>
              <w:drawing>
                <wp:inline distT="0" distB="0" distL="0" distR="0" wp14:anchorId="6C2D2B31" wp14:editId="3B0C8CAD">
                  <wp:extent cx="5760085" cy="3724275"/>
                  <wp:effectExtent l="0" t="0" r="0" b="0"/>
                  <wp:docPr id="321132347" name="Picture 32113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3724275"/>
                          </a:xfrm>
                          <a:prstGeom prst="rect">
                            <a:avLst/>
                          </a:prstGeom>
                          <a:noFill/>
                          <a:ln>
                            <a:noFill/>
                          </a:ln>
                        </pic:spPr>
                      </pic:pic>
                    </a:graphicData>
                  </a:graphic>
                </wp:inline>
              </w:drawing>
            </w:r>
          </w:p>
          <w:p w14:paraId="18A3322D" w14:textId="737AEC55" w:rsidR="003B421E" w:rsidRDefault="003B421E">
            <w:pPr>
              <w:jc w:val="center"/>
              <w:rPr>
                <w:i/>
                <w:iCs/>
                <w:sz w:val="26"/>
                <w:szCs w:val="26"/>
                <w:lang w:val="en-US"/>
              </w:rPr>
            </w:pPr>
            <w:r>
              <w:rPr>
                <w:i/>
                <w:iCs/>
                <w:sz w:val="26"/>
                <w:szCs w:val="26"/>
                <w:lang w:val="en-US"/>
              </w:rPr>
              <w:t>Result of model on 6-2-2</w:t>
            </w:r>
          </w:p>
          <w:p w14:paraId="47C89621" w14:textId="77777777" w:rsidR="003B421E" w:rsidRDefault="003B421E">
            <w:pPr>
              <w:jc w:val="center"/>
              <w:rPr>
                <w:i/>
                <w:iCs/>
                <w:sz w:val="26"/>
                <w:szCs w:val="26"/>
                <w:lang w:val="en-US"/>
              </w:rPr>
            </w:pPr>
            <w:r>
              <w:rPr>
                <w:i/>
                <w:iCs/>
                <w:sz w:val="26"/>
                <w:szCs w:val="26"/>
                <w:lang w:val="en-US"/>
              </w:rPr>
              <w:t>XLM</w:t>
            </w:r>
          </w:p>
        </w:tc>
      </w:tr>
    </w:tbl>
    <w:p w14:paraId="29033130" w14:textId="77777777" w:rsidR="000C2DDC" w:rsidRDefault="000C2DDC" w:rsidP="004D5B56">
      <w:pPr>
        <w:jc w:val="center"/>
        <w:rPr>
          <w:i/>
          <w:sz w:val="26"/>
          <w:szCs w:val="26"/>
          <w:lang w:val="en-US"/>
        </w:rPr>
      </w:pPr>
    </w:p>
    <w:p w14:paraId="331D6B4B" w14:textId="77777777" w:rsidR="004D5B56" w:rsidRPr="00C801EA" w:rsidRDefault="004D5B56" w:rsidP="00CD114D">
      <w:pPr>
        <w:rPr>
          <w:sz w:val="26"/>
          <w:szCs w:val="26"/>
          <w:lang w:val="en-US"/>
        </w:rPr>
      </w:pPr>
    </w:p>
    <w:p w14:paraId="4835A0BA" w14:textId="16DCCBB6" w:rsidR="007E3777" w:rsidRPr="00C801EA" w:rsidRDefault="002C2DDF" w:rsidP="00B823FC">
      <w:pPr>
        <w:pStyle w:val="Heading3"/>
        <w:numPr>
          <w:ilvl w:val="0"/>
          <w:numId w:val="15"/>
        </w:numPr>
        <w:ind w:left="1134" w:hanging="425"/>
        <w:rPr>
          <w:sz w:val="26"/>
          <w:szCs w:val="26"/>
          <w:lang w:val="en-US"/>
        </w:rPr>
      </w:pPr>
      <w:bookmarkStart w:id="50" w:name="_Toc138234027"/>
      <w:r w:rsidRPr="00C801EA">
        <w:rPr>
          <w:sz w:val="26"/>
          <w:szCs w:val="26"/>
          <w:lang w:val="en-US"/>
        </w:rPr>
        <w:t xml:space="preserve">Hybrid model based on </w:t>
      </w:r>
      <w:r w:rsidR="007E3777" w:rsidRPr="00C801EA">
        <w:rPr>
          <w:sz w:val="26"/>
          <w:szCs w:val="26"/>
          <w:lang w:val="en-US"/>
        </w:rPr>
        <w:t>TIME SERIES CLUSTERING</w:t>
      </w:r>
      <w:r w:rsidRPr="00C801EA">
        <w:rPr>
          <w:sz w:val="26"/>
          <w:szCs w:val="26"/>
          <w:lang w:val="en-US"/>
        </w:rPr>
        <w:t xml:space="preserve"> with RNN, LSTM, DNN</w:t>
      </w:r>
      <w:bookmarkEnd w:id="50"/>
    </w:p>
    <w:p w14:paraId="4B29C234" w14:textId="77777777" w:rsidR="00D06F3A" w:rsidRPr="00D06F3A" w:rsidRDefault="00D06F3A" w:rsidP="00D06F3A">
      <w:pPr>
        <w:spacing w:line="360" w:lineRule="auto"/>
        <w:jc w:val="both"/>
        <w:rPr>
          <w:rFonts w:cs="Times New Roman"/>
          <w:sz w:val="26"/>
          <w:szCs w:val="26"/>
        </w:rPr>
      </w:pPr>
      <w:r w:rsidRPr="00D06F3A">
        <w:rPr>
          <w:rFonts w:cs="Times New Roman"/>
          <w:sz w:val="26"/>
          <w:szCs w:val="26"/>
        </w:rPr>
        <w:t>Clustering time series can help extract the closing prices of cryptocurrencies that change within a specific time. By applying this method, we can identify trends and price charts of cryptocurrencies in the past and use them to predict potential fluctuations in the future.</w:t>
      </w:r>
    </w:p>
    <w:p w14:paraId="1C0C209B" w14:textId="77777777" w:rsidR="00D06F3A" w:rsidRPr="00D06F3A" w:rsidRDefault="00D06F3A" w:rsidP="00D06F3A">
      <w:pPr>
        <w:spacing w:line="360" w:lineRule="auto"/>
        <w:jc w:val="both"/>
        <w:rPr>
          <w:rFonts w:cs="Times New Roman"/>
          <w:sz w:val="26"/>
          <w:szCs w:val="26"/>
        </w:rPr>
      </w:pPr>
      <w:r w:rsidRPr="00D06F3A">
        <w:rPr>
          <w:rFonts w:cs="Times New Roman"/>
          <w:sz w:val="26"/>
          <w:szCs w:val="26"/>
        </w:rPr>
        <w:t>Through clustering, we can recognize clusters of data with increasing price trends, decreasing price trends, and clusters with stable prices. This enables us to determine significant price changes in the past and predict potential future changes in cryptocurrencies.</w:t>
      </w:r>
    </w:p>
    <w:p w14:paraId="184B9A60" w14:textId="77777777" w:rsidR="00D06F3A" w:rsidRPr="00D06F3A" w:rsidRDefault="00D06F3A" w:rsidP="00D06F3A">
      <w:pPr>
        <w:spacing w:line="360" w:lineRule="auto"/>
        <w:jc w:val="both"/>
        <w:rPr>
          <w:rFonts w:cs="Times New Roman"/>
          <w:sz w:val="26"/>
          <w:szCs w:val="26"/>
        </w:rPr>
      </w:pPr>
      <w:r w:rsidRPr="00D06F3A">
        <w:rPr>
          <w:rFonts w:cs="Times New Roman"/>
          <w:sz w:val="26"/>
          <w:szCs w:val="26"/>
        </w:rPr>
        <w:t>In this study, we experimented with the standard k-means clustering method using two popular distance metrics: Euclidean distance and Dynamic Time Warping (DTW) distance. These distance measures were used to assess the similarity between time series data, and the k-means algorithm was applied to cluster the corresponding data.</w:t>
      </w:r>
    </w:p>
    <w:p w14:paraId="276E13F7" w14:textId="77777777" w:rsidR="00D06F3A" w:rsidRPr="00D06F3A" w:rsidRDefault="00D06F3A" w:rsidP="00D06F3A">
      <w:pPr>
        <w:spacing w:line="360" w:lineRule="auto"/>
        <w:jc w:val="both"/>
        <w:rPr>
          <w:rFonts w:cs="Times New Roman"/>
          <w:sz w:val="26"/>
          <w:szCs w:val="26"/>
        </w:rPr>
      </w:pPr>
      <w:r w:rsidRPr="00D06F3A">
        <w:rPr>
          <w:rFonts w:cs="Times New Roman"/>
          <w:sz w:val="26"/>
          <w:szCs w:val="26"/>
        </w:rPr>
        <w:lastRenderedPageBreak/>
        <w:t>To evaluate the performance of the generated clusters, we employed the silhouette score. The silhouette score measures the cohesion within clusters and the separation between clusters, providing an overall assessment of clustering quality. Higher silhouette scores indicate well-defined and well-separated clusters, while lower scores suggest overlapping or poorly separated clusters.</w:t>
      </w:r>
    </w:p>
    <w:p w14:paraId="4500C252" w14:textId="77777777" w:rsidR="00D06F3A" w:rsidRDefault="00D06F3A" w:rsidP="00D06F3A">
      <w:pPr>
        <w:spacing w:line="360" w:lineRule="auto"/>
        <w:jc w:val="both"/>
        <w:rPr>
          <w:rFonts w:cs="Times New Roman"/>
          <w:sz w:val="26"/>
          <w:szCs w:val="26"/>
        </w:rPr>
      </w:pPr>
      <w:r w:rsidRPr="00D06F3A">
        <w:rPr>
          <w:rFonts w:cs="Times New Roman"/>
          <w:sz w:val="26"/>
          <w:szCs w:val="26"/>
        </w:rPr>
        <w:t>By using k-means clustering with different distance metrics and evaluating the results using the silhouette score, our aim was to determine the most suitable clustering approach for analysing time series data in the context of cryptocurrency closing prices.</w:t>
      </w:r>
    </w:p>
    <w:p w14:paraId="623F5BA9" w14:textId="2DAB7A58" w:rsidR="00E87CBF" w:rsidRPr="00DA0FD6" w:rsidRDefault="00E87CBF" w:rsidP="00E87CBF">
      <w:pPr>
        <w:spacing w:line="360" w:lineRule="auto"/>
        <w:rPr>
          <w:sz w:val="26"/>
          <w:szCs w:val="26"/>
          <w:lang w:val="en-US"/>
        </w:rPr>
      </w:pPr>
      <w:r w:rsidRPr="00DA0FD6">
        <w:rPr>
          <w:sz w:val="26"/>
          <w:szCs w:val="26"/>
          <w:lang w:val="en-US"/>
        </w:rPr>
        <w:t>Subsequently, we proceeded to predict the closing prices of Bitcoin using various advanced algorithms such as RNN</w:t>
      </w:r>
      <w:r w:rsidR="008B2A8A">
        <w:rPr>
          <w:sz w:val="26"/>
          <w:szCs w:val="26"/>
          <w:lang w:val="en-US"/>
        </w:rPr>
        <w:t xml:space="preserve">, </w:t>
      </w:r>
      <w:r w:rsidRPr="00DA0FD6">
        <w:rPr>
          <w:sz w:val="26"/>
          <w:szCs w:val="26"/>
          <w:lang w:val="en-US"/>
        </w:rPr>
        <w:t>DNN</w:t>
      </w:r>
      <w:r w:rsidR="008B2A8A">
        <w:rPr>
          <w:sz w:val="26"/>
          <w:szCs w:val="26"/>
          <w:lang w:val="en-US"/>
        </w:rPr>
        <w:t>, LSTM.</w:t>
      </w:r>
      <w:r w:rsidRPr="00DA0FD6">
        <w:rPr>
          <w:sz w:val="26"/>
          <w:szCs w:val="26"/>
          <w:lang w:val="en-US"/>
        </w:rPr>
        <w:t xml:space="preserve"> These algorithms are commonly employed in analyzing time series data.</w:t>
      </w:r>
    </w:p>
    <w:p w14:paraId="089E748A" w14:textId="77B63F5A" w:rsidR="00E87CBF" w:rsidRPr="00DA563B" w:rsidRDefault="00E87CBF" w:rsidP="00E87CBF">
      <w:pPr>
        <w:spacing w:line="360" w:lineRule="auto"/>
        <w:rPr>
          <w:sz w:val="26"/>
          <w:szCs w:val="26"/>
          <w:lang w:val="en-US"/>
        </w:rPr>
      </w:pPr>
      <w:r w:rsidRPr="00DA0FD6">
        <w:rPr>
          <w:sz w:val="26"/>
          <w:szCs w:val="26"/>
          <w:lang w:val="en-US"/>
        </w:rPr>
        <w:t>We trained these models using clustered time series data, enabling them to learn and remember patterns from past observations. Our goal was to uncover trends and potential patterns in Bitcoin's closing price data. This approach aimed to provide valuable insights to support investment decision-making and effective risk management in the cryptocurrency domain.</w:t>
      </w:r>
    </w:p>
    <w:p w14:paraId="79FCFEF3" w14:textId="77777777" w:rsidR="00984652" w:rsidRPr="00FB40BC" w:rsidRDefault="00984652" w:rsidP="00984652">
      <w:pPr>
        <w:pStyle w:val="ListParagraph"/>
        <w:numPr>
          <w:ilvl w:val="0"/>
          <w:numId w:val="8"/>
        </w:numPr>
        <w:spacing w:line="360" w:lineRule="auto"/>
        <w:rPr>
          <w:b/>
          <w:sz w:val="26"/>
          <w:szCs w:val="26"/>
        </w:rPr>
      </w:pPr>
      <w:r w:rsidRPr="00C801EA">
        <w:rPr>
          <w:b/>
          <w:sz w:val="26"/>
          <w:szCs w:val="26"/>
        </w:rPr>
        <w:t xml:space="preserve">TRX-USD </w:t>
      </w:r>
    </w:p>
    <w:tbl>
      <w:tblPr>
        <w:tblStyle w:val="TableGrid"/>
        <w:tblW w:w="0" w:type="auto"/>
        <w:tblLook w:val="04A0" w:firstRow="1" w:lastRow="0" w:firstColumn="1" w:lastColumn="0" w:noHBand="0" w:noVBand="1"/>
      </w:tblPr>
      <w:tblGrid>
        <w:gridCol w:w="9287"/>
      </w:tblGrid>
      <w:tr w:rsidR="00705D3A" w:rsidRPr="00C801EA" w14:paraId="724AD818" w14:textId="77777777" w:rsidTr="00F11A57">
        <w:tc>
          <w:tcPr>
            <w:tcW w:w="9287" w:type="dxa"/>
          </w:tcPr>
          <w:p w14:paraId="08E30988" w14:textId="3D354766" w:rsidR="008835C5" w:rsidRPr="008835C5" w:rsidRDefault="008835C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df = pd.read_csv(</w:t>
            </w:r>
            <w:r w:rsidRPr="008835C5">
              <w:rPr>
                <w:rFonts w:ascii="Courier New" w:eastAsia="Times New Roman" w:hAnsi="Courier New" w:cs="Courier New"/>
                <w:color w:val="A31515"/>
                <w:kern w:val="0"/>
                <w:sz w:val="26"/>
                <w:szCs w:val="26"/>
                <w:lang w:eastAsia="en-GB"/>
                <w14:ligatures w14:val="none"/>
              </w:rPr>
              <w:t>'/content/drive/MyDrive/BA/Dataset/</w:t>
            </w:r>
            <w:r w:rsidRPr="00C801EA">
              <w:rPr>
                <w:rFonts w:ascii="Courier New" w:eastAsia="Times New Roman" w:hAnsi="Courier New" w:cs="Courier New"/>
                <w:color w:val="A31515"/>
                <w:kern w:val="0"/>
                <w:sz w:val="26"/>
                <w:szCs w:val="26"/>
                <w:lang w:eastAsia="en-GB"/>
                <w14:ligatures w14:val="none"/>
              </w:rPr>
              <w:t>TRX</w:t>
            </w:r>
            <w:r w:rsidRPr="008835C5">
              <w:rPr>
                <w:rFonts w:ascii="Courier New" w:eastAsia="Times New Roman" w:hAnsi="Courier New" w:cs="Courier New"/>
                <w:color w:val="A31515"/>
                <w:kern w:val="0"/>
                <w:sz w:val="26"/>
                <w:szCs w:val="26"/>
                <w:lang w:eastAsia="en-GB"/>
                <w14:ligatures w14:val="none"/>
              </w:rPr>
              <w:t>-USD.csv'</w:t>
            </w:r>
            <w:r w:rsidRPr="008835C5">
              <w:rPr>
                <w:rFonts w:ascii="Courier New" w:eastAsia="Times New Roman" w:hAnsi="Courier New" w:cs="Courier New"/>
                <w:color w:val="000000"/>
                <w:kern w:val="0"/>
                <w:sz w:val="26"/>
                <w:szCs w:val="26"/>
                <w:lang w:eastAsia="en-GB"/>
                <w14:ligatures w14:val="none"/>
              </w:rPr>
              <w:t>,usecols=[</w:t>
            </w:r>
            <w:r w:rsidRPr="008835C5">
              <w:rPr>
                <w:rFonts w:ascii="Courier New" w:eastAsia="Times New Roman" w:hAnsi="Courier New" w:cs="Courier New"/>
                <w:color w:val="A31515"/>
                <w:kern w:val="0"/>
                <w:sz w:val="26"/>
                <w:szCs w:val="26"/>
                <w:lang w:eastAsia="en-GB"/>
                <w14:ligatures w14:val="none"/>
              </w:rPr>
              <w:t>'Date'</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A31515"/>
                <w:kern w:val="0"/>
                <w:sz w:val="26"/>
                <w:szCs w:val="26"/>
                <w:lang w:eastAsia="en-GB"/>
                <w14:ligatures w14:val="none"/>
              </w:rPr>
              <w:t>'Close'</w:t>
            </w:r>
            <w:r w:rsidRPr="008835C5">
              <w:rPr>
                <w:rFonts w:ascii="Courier New" w:eastAsia="Times New Roman" w:hAnsi="Courier New" w:cs="Courier New"/>
                <w:color w:val="000000"/>
                <w:kern w:val="0"/>
                <w:sz w:val="26"/>
                <w:szCs w:val="26"/>
                <w:lang w:eastAsia="en-GB"/>
                <w14:ligatures w14:val="none"/>
              </w:rPr>
              <w:t>])</w:t>
            </w:r>
          </w:p>
          <w:p w14:paraId="2AFFB22D" w14:textId="151EFE87" w:rsidR="008835C5" w:rsidRPr="008835C5" w:rsidRDefault="008835C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df = df[</w:t>
            </w:r>
            <w:r w:rsidRPr="008835C5">
              <w:rPr>
                <w:rFonts w:ascii="Courier New" w:eastAsia="Times New Roman" w:hAnsi="Courier New" w:cs="Courier New"/>
                <w:color w:val="A31515"/>
                <w:kern w:val="0"/>
                <w:sz w:val="26"/>
                <w:szCs w:val="26"/>
                <w:lang w:eastAsia="en-GB"/>
                <w14:ligatures w14:val="none"/>
              </w:rPr>
              <w:t>'Close'</w:t>
            </w:r>
            <w:r w:rsidRPr="008835C5">
              <w:rPr>
                <w:rFonts w:ascii="Courier New" w:eastAsia="Times New Roman" w:hAnsi="Courier New" w:cs="Courier New"/>
                <w:color w:val="000000"/>
                <w:kern w:val="0"/>
                <w:sz w:val="26"/>
                <w:szCs w:val="26"/>
                <w:lang w:eastAsia="en-GB"/>
                <w14:ligatures w14:val="none"/>
              </w:rPr>
              <w:t>]</w:t>
            </w:r>
          </w:p>
          <w:p w14:paraId="300347B7" w14:textId="77777777" w:rsidR="008835C5" w:rsidRPr="008835C5" w:rsidRDefault="008835C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p>
          <w:p w14:paraId="53A62D68" w14:textId="2E633C0B"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df1 = df.values.reshape(</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2928CAA5"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p>
          <w:p w14:paraId="1CF2E9F2"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AF00DB"/>
                <w:kern w:val="0"/>
                <w:sz w:val="26"/>
                <w:szCs w:val="26"/>
                <w:lang w:eastAsia="en-GB"/>
                <w14:ligatures w14:val="none"/>
              </w:rPr>
              <w:t>import</w:t>
            </w:r>
            <w:r w:rsidRPr="008835C5">
              <w:rPr>
                <w:rFonts w:ascii="Courier New" w:eastAsia="Times New Roman" w:hAnsi="Courier New" w:cs="Courier New"/>
                <w:color w:val="000000"/>
                <w:kern w:val="0"/>
                <w:sz w:val="26"/>
                <w:szCs w:val="26"/>
                <w:lang w:eastAsia="en-GB"/>
                <w14:ligatures w14:val="none"/>
              </w:rPr>
              <w:t xml:space="preserve"> numpy</w:t>
            </w:r>
          </w:p>
          <w:p w14:paraId="2E059FC3"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8000"/>
                <w:kern w:val="0"/>
                <w:sz w:val="26"/>
                <w:szCs w:val="26"/>
                <w:lang w:eastAsia="en-GB"/>
                <w14:ligatures w14:val="none"/>
              </w:rPr>
              <w:t># convert an array of values into a dataset matrix</w:t>
            </w:r>
          </w:p>
          <w:p w14:paraId="28CED42F"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FF"/>
                <w:kern w:val="0"/>
                <w:sz w:val="26"/>
                <w:szCs w:val="26"/>
                <w:lang w:eastAsia="en-GB"/>
                <w14:ligatures w14:val="none"/>
              </w:rPr>
              <w:t>def</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795E26"/>
                <w:kern w:val="0"/>
                <w:sz w:val="26"/>
                <w:szCs w:val="26"/>
                <w:lang w:eastAsia="en-GB"/>
                <w14:ligatures w14:val="none"/>
              </w:rPr>
              <w:t>create_dataset</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001080"/>
                <w:kern w:val="0"/>
                <w:sz w:val="26"/>
                <w:szCs w:val="26"/>
                <w:lang w:eastAsia="en-GB"/>
                <w14:ligatures w14:val="none"/>
              </w:rPr>
              <w:t>dataset</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001080"/>
                <w:kern w:val="0"/>
                <w:sz w:val="26"/>
                <w:szCs w:val="26"/>
                <w:lang w:eastAsia="en-GB"/>
                <w14:ligatures w14:val="none"/>
              </w:rPr>
              <w:t>time_step</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21AEC879"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dataX, dataY = [], []</w:t>
            </w:r>
          </w:p>
          <w:p w14:paraId="494D82AD"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AF00DB"/>
                <w:kern w:val="0"/>
                <w:sz w:val="26"/>
                <w:szCs w:val="26"/>
                <w:lang w:eastAsia="en-GB"/>
                <w14:ligatures w14:val="none"/>
              </w:rPr>
              <w:t>for</w:t>
            </w:r>
            <w:r w:rsidRPr="008835C5">
              <w:rPr>
                <w:rFonts w:ascii="Courier New" w:eastAsia="Times New Roman" w:hAnsi="Courier New" w:cs="Courier New"/>
                <w:color w:val="000000"/>
                <w:kern w:val="0"/>
                <w:sz w:val="26"/>
                <w:szCs w:val="26"/>
                <w:lang w:eastAsia="en-GB"/>
                <w14:ligatures w14:val="none"/>
              </w:rPr>
              <w:t xml:space="preserve"> i </w:t>
            </w:r>
            <w:r w:rsidRPr="008835C5">
              <w:rPr>
                <w:rFonts w:ascii="Courier New" w:eastAsia="Times New Roman" w:hAnsi="Courier New" w:cs="Courier New"/>
                <w:color w:val="0000FF"/>
                <w:kern w:val="0"/>
                <w:sz w:val="26"/>
                <w:szCs w:val="26"/>
                <w:lang w:eastAsia="en-GB"/>
                <w14:ligatures w14:val="none"/>
              </w:rPr>
              <w:t>in</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795E26"/>
                <w:kern w:val="0"/>
                <w:sz w:val="26"/>
                <w:szCs w:val="26"/>
                <w:lang w:eastAsia="en-GB"/>
                <w14:ligatures w14:val="none"/>
              </w:rPr>
              <w:t>range</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795E26"/>
                <w:kern w:val="0"/>
                <w:sz w:val="26"/>
                <w:szCs w:val="26"/>
                <w:lang w:eastAsia="en-GB"/>
                <w14:ligatures w14:val="none"/>
              </w:rPr>
              <w:t>len</w:t>
            </w:r>
            <w:r w:rsidRPr="008835C5">
              <w:rPr>
                <w:rFonts w:ascii="Courier New" w:eastAsia="Times New Roman" w:hAnsi="Courier New" w:cs="Courier New"/>
                <w:color w:val="000000"/>
                <w:kern w:val="0"/>
                <w:sz w:val="26"/>
                <w:szCs w:val="26"/>
                <w:lang w:eastAsia="en-GB"/>
                <w14:ligatures w14:val="none"/>
              </w:rPr>
              <w:t>(dataset)-time_step</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3D9B13F2"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a = dataset[i:(i+time_step), </w:t>
            </w:r>
            <w:r w:rsidRPr="008835C5">
              <w:rPr>
                <w:rFonts w:ascii="Courier New" w:eastAsia="Times New Roman" w:hAnsi="Courier New" w:cs="Courier New"/>
                <w:color w:val="098156"/>
                <w:kern w:val="0"/>
                <w:sz w:val="26"/>
                <w:szCs w:val="26"/>
                <w:lang w:eastAsia="en-GB"/>
                <w14:ligatures w14:val="none"/>
              </w:rPr>
              <w:t>0</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008000"/>
                <w:kern w:val="0"/>
                <w:sz w:val="26"/>
                <w:szCs w:val="26"/>
                <w:lang w:eastAsia="en-GB"/>
                <w14:ligatures w14:val="none"/>
              </w:rPr>
              <w:t>###i=0, X=0,1,2,3-----99   Y=100</w:t>
            </w:r>
          </w:p>
          <w:p w14:paraId="0158F060"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dataX.append(a)</w:t>
            </w:r>
          </w:p>
          <w:p w14:paraId="4C0A54F6"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dataY.append(dataset[i + time_step, </w:t>
            </w:r>
            <w:r w:rsidRPr="008835C5">
              <w:rPr>
                <w:rFonts w:ascii="Courier New" w:eastAsia="Times New Roman" w:hAnsi="Courier New" w:cs="Courier New"/>
                <w:color w:val="098156"/>
                <w:kern w:val="0"/>
                <w:sz w:val="26"/>
                <w:szCs w:val="26"/>
                <w:lang w:eastAsia="en-GB"/>
                <w14:ligatures w14:val="none"/>
              </w:rPr>
              <w:t>0</w:t>
            </w:r>
            <w:r w:rsidRPr="008835C5">
              <w:rPr>
                <w:rFonts w:ascii="Courier New" w:eastAsia="Times New Roman" w:hAnsi="Courier New" w:cs="Courier New"/>
                <w:color w:val="000000"/>
                <w:kern w:val="0"/>
                <w:sz w:val="26"/>
                <w:szCs w:val="26"/>
                <w:lang w:eastAsia="en-GB"/>
                <w14:ligatures w14:val="none"/>
              </w:rPr>
              <w:t>])</w:t>
            </w:r>
          </w:p>
          <w:p w14:paraId="436A4326"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AF00DB"/>
                <w:kern w:val="0"/>
                <w:sz w:val="26"/>
                <w:szCs w:val="26"/>
                <w:lang w:eastAsia="en-GB"/>
                <w14:ligatures w14:val="none"/>
              </w:rPr>
              <w:t>return</w:t>
            </w:r>
            <w:r w:rsidRPr="008835C5">
              <w:rPr>
                <w:rFonts w:ascii="Courier New" w:eastAsia="Times New Roman" w:hAnsi="Courier New" w:cs="Courier New"/>
                <w:color w:val="000000"/>
                <w:kern w:val="0"/>
                <w:sz w:val="26"/>
                <w:szCs w:val="26"/>
                <w:lang w:eastAsia="en-GB"/>
                <w14:ligatures w14:val="none"/>
              </w:rPr>
              <w:t xml:space="preserve"> numpy.array(dataX), numpy.array(dataY)</w:t>
            </w:r>
          </w:p>
          <w:p w14:paraId="5E9EEFAE"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w:t>
            </w:r>
          </w:p>
          <w:p w14:paraId="125DCF1D"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time_step = </w:t>
            </w:r>
            <w:r w:rsidRPr="008835C5">
              <w:rPr>
                <w:rFonts w:ascii="Courier New" w:eastAsia="Times New Roman" w:hAnsi="Courier New" w:cs="Courier New"/>
                <w:color w:val="098156"/>
                <w:kern w:val="0"/>
                <w:sz w:val="26"/>
                <w:szCs w:val="26"/>
                <w:lang w:eastAsia="en-GB"/>
                <w14:ligatures w14:val="none"/>
              </w:rPr>
              <w:t>100</w:t>
            </w:r>
          </w:p>
          <w:p w14:paraId="33DF4A67"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X, y = create_dataset(df1, time_step)</w:t>
            </w:r>
          </w:p>
          <w:p w14:paraId="1836141B"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p>
          <w:p w14:paraId="6DAE1C9C" w14:textId="77777777" w:rsidR="00507B3F" w:rsidRPr="008835C5" w:rsidRDefault="00507B3F"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X = X.reshape(X.shape[</w:t>
            </w:r>
            <w:r w:rsidRPr="008835C5">
              <w:rPr>
                <w:rFonts w:ascii="Courier New" w:eastAsia="Times New Roman" w:hAnsi="Courier New" w:cs="Courier New"/>
                <w:color w:val="098156"/>
                <w:kern w:val="0"/>
                <w:sz w:val="26"/>
                <w:szCs w:val="26"/>
                <w:lang w:eastAsia="en-GB"/>
                <w14:ligatures w14:val="none"/>
              </w:rPr>
              <w:t>0</w:t>
            </w:r>
            <w:r w:rsidRPr="008835C5">
              <w:rPr>
                <w:rFonts w:ascii="Courier New" w:eastAsia="Times New Roman" w:hAnsi="Courier New" w:cs="Courier New"/>
                <w:color w:val="000000"/>
                <w:kern w:val="0"/>
                <w:sz w:val="26"/>
                <w:szCs w:val="26"/>
                <w:lang w:eastAsia="en-GB"/>
                <w14:ligatures w14:val="none"/>
              </w:rPr>
              <w:t>],X.shape[</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 xml:space="preserve">] , </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3389D655" w14:textId="05C2D96C" w:rsidR="00705D3A" w:rsidRPr="008835C5" w:rsidRDefault="00705D3A" w:rsidP="008835C5">
            <w:pPr>
              <w:ind w:left="360"/>
              <w:rPr>
                <w:sz w:val="26"/>
                <w:szCs w:val="26"/>
                <w:lang w:val="en-US"/>
              </w:rPr>
            </w:pPr>
          </w:p>
          <w:p w14:paraId="6C50C963" w14:textId="73211D7E" w:rsidR="000F78F9" w:rsidRPr="008835C5" w:rsidRDefault="000F78F9" w:rsidP="008835C5">
            <w:pPr>
              <w:spacing w:line="360" w:lineRule="auto"/>
              <w:ind w:left="360"/>
              <w:jc w:val="center"/>
              <w:rPr>
                <w:i/>
                <w:iCs/>
                <w:sz w:val="26"/>
                <w:szCs w:val="26"/>
                <w:lang w:val="en-US"/>
              </w:rPr>
            </w:pPr>
            <w:r w:rsidRPr="008835C5">
              <w:rPr>
                <w:i/>
                <w:iCs/>
                <w:sz w:val="26"/>
                <w:szCs w:val="26"/>
                <w:lang w:val="en-US"/>
              </w:rPr>
              <w:t xml:space="preserve">Step 1: </w:t>
            </w:r>
            <w:r w:rsidR="00DC456B" w:rsidRPr="008835C5">
              <w:rPr>
                <w:i/>
                <w:iCs/>
                <w:sz w:val="26"/>
                <w:szCs w:val="26"/>
                <w:lang w:val="en-US"/>
              </w:rPr>
              <w:t>Create dataset with time_step = 100.</w:t>
            </w:r>
          </w:p>
        </w:tc>
      </w:tr>
      <w:tr w:rsidR="007051F7" w:rsidRPr="00C801EA" w14:paraId="2EF0B86B" w14:textId="77777777" w:rsidTr="00F11A57">
        <w:tc>
          <w:tcPr>
            <w:tcW w:w="9287" w:type="dxa"/>
          </w:tcPr>
          <w:p w14:paraId="7A9FCF38" w14:textId="28BC2DAC" w:rsidR="007051F7" w:rsidRDefault="007051F7" w:rsidP="007051F7">
            <w:pPr>
              <w:shd w:val="clear" w:color="auto" w:fill="F7F7F7"/>
              <w:spacing w:line="285" w:lineRule="atLeast"/>
              <w:jc w:val="center"/>
              <w:rPr>
                <w:i/>
                <w:iCs/>
                <w:sz w:val="26"/>
                <w:szCs w:val="26"/>
                <w:lang w:val="en-US"/>
              </w:rPr>
            </w:pPr>
            <w:r w:rsidRPr="00EC24CD">
              <w:rPr>
                <w:i/>
                <w:iCs/>
                <w:sz w:val="26"/>
                <w:szCs w:val="26"/>
                <w:lang w:val="en-US"/>
              </w:rPr>
              <w:lastRenderedPageBreak/>
              <w:drawing>
                <wp:inline distT="0" distB="0" distL="0" distR="0" wp14:anchorId="3448BA56" wp14:editId="65214EDB">
                  <wp:extent cx="1492250" cy="523597"/>
                  <wp:effectExtent l="0" t="0" r="0" b="0"/>
                  <wp:docPr id="1342752803" name="Picture 134275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97405" name=""/>
                          <pic:cNvPicPr/>
                        </pic:nvPicPr>
                        <pic:blipFill>
                          <a:blip r:embed="rId97"/>
                          <a:stretch>
                            <a:fillRect/>
                          </a:stretch>
                        </pic:blipFill>
                        <pic:spPr>
                          <a:xfrm>
                            <a:off x="0" y="0"/>
                            <a:ext cx="1495165" cy="524620"/>
                          </a:xfrm>
                          <a:prstGeom prst="rect">
                            <a:avLst/>
                          </a:prstGeom>
                        </pic:spPr>
                      </pic:pic>
                    </a:graphicData>
                  </a:graphic>
                </wp:inline>
              </w:drawing>
            </w:r>
          </w:p>
          <w:p w14:paraId="01302464" w14:textId="386AF758" w:rsidR="007051F7" w:rsidRPr="00C801EA" w:rsidRDefault="007051F7" w:rsidP="007051F7">
            <w:pPr>
              <w:shd w:val="clear" w:color="auto" w:fill="F7F7F7"/>
              <w:spacing w:line="285" w:lineRule="atLeast"/>
              <w:jc w:val="center"/>
              <w:rPr>
                <w:rFonts w:ascii="Courier New" w:eastAsia="Times New Roman" w:hAnsi="Courier New" w:cs="Courier New"/>
                <w:color w:val="000000"/>
                <w:kern w:val="0"/>
                <w:sz w:val="26"/>
                <w:szCs w:val="26"/>
                <w:lang w:eastAsia="en-GB"/>
                <w14:ligatures w14:val="none"/>
              </w:rPr>
            </w:pPr>
            <w:r>
              <w:rPr>
                <w:i/>
                <w:iCs/>
                <w:sz w:val="26"/>
                <w:szCs w:val="26"/>
                <w:lang w:val="en-US"/>
              </w:rPr>
              <w:t xml:space="preserve">We have 1916 samples, each sample </w:t>
            </w:r>
            <w:r w:rsidRPr="00D95CDB">
              <w:rPr>
                <w:i/>
                <w:iCs/>
                <w:sz w:val="26"/>
                <w:szCs w:val="26"/>
                <w:lang w:val="en-US"/>
              </w:rPr>
              <w:t xml:space="preserve">has </w:t>
            </w:r>
            <w:r w:rsidRPr="00217379">
              <w:rPr>
                <w:i/>
                <w:iCs/>
                <w:sz w:val="26"/>
                <w:szCs w:val="26"/>
                <w:lang w:val="en-US"/>
              </w:rPr>
              <w:t>a length of 100</w:t>
            </w:r>
            <w:r>
              <w:rPr>
                <w:i/>
                <w:iCs/>
                <w:sz w:val="26"/>
                <w:szCs w:val="26"/>
                <w:lang w:val="en-US"/>
              </w:rPr>
              <w:t xml:space="preserve"> and 1 feature</w:t>
            </w:r>
          </w:p>
        </w:tc>
      </w:tr>
      <w:tr w:rsidR="007051F7" w:rsidRPr="00C801EA" w14:paraId="28617DA5" w14:textId="77777777" w:rsidTr="00F11A57">
        <w:tc>
          <w:tcPr>
            <w:tcW w:w="9287" w:type="dxa"/>
          </w:tcPr>
          <w:p w14:paraId="1D01E77F" w14:textId="2EA2F476" w:rsidR="007051F7" w:rsidRPr="00FB3D74"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 xml:space="preserve">seed = </w:t>
            </w:r>
            <w:r w:rsidRPr="00FB3D74">
              <w:rPr>
                <w:rFonts w:ascii="Courier New" w:eastAsia="Times New Roman" w:hAnsi="Courier New" w:cs="Courier New"/>
                <w:color w:val="098156"/>
                <w:kern w:val="0"/>
                <w:sz w:val="26"/>
                <w:szCs w:val="26"/>
                <w:lang w:eastAsia="en-GB"/>
                <w14:ligatures w14:val="none"/>
              </w:rPr>
              <w:t>0</w:t>
            </w:r>
          </w:p>
          <w:p w14:paraId="6D1AA3EA" w14:textId="77777777" w:rsidR="007051F7" w:rsidRPr="00FB3D74"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np.random.seed(seed)</w:t>
            </w:r>
          </w:p>
          <w:p w14:paraId="320F2B5D" w14:textId="77777777" w:rsidR="007051F7" w:rsidRPr="00FB3D74"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X = TimeSeriesScalerMeanVariance().fit_transform(X)</w:t>
            </w:r>
          </w:p>
          <w:p w14:paraId="547E7C90" w14:textId="30F52A6B" w:rsidR="007051F7" w:rsidRPr="00C801EA"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sz = X.shape[</w:t>
            </w:r>
            <w:r w:rsidRPr="00FB3D74">
              <w:rPr>
                <w:rFonts w:ascii="Courier New" w:eastAsia="Times New Roman" w:hAnsi="Courier New" w:cs="Courier New"/>
                <w:color w:val="098156"/>
                <w:kern w:val="0"/>
                <w:sz w:val="26"/>
                <w:szCs w:val="26"/>
                <w:lang w:eastAsia="en-GB"/>
                <w14:ligatures w14:val="none"/>
              </w:rPr>
              <w:t>1</w:t>
            </w:r>
            <w:r w:rsidRPr="00FB3D74">
              <w:rPr>
                <w:rFonts w:ascii="Courier New" w:eastAsia="Times New Roman" w:hAnsi="Courier New" w:cs="Courier New"/>
                <w:color w:val="000000"/>
                <w:kern w:val="0"/>
                <w:sz w:val="26"/>
                <w:szCs w:val="26"/>
                <w:lang w:eastAsia="en-GB"/>
                <w14:ligatures w14:val="none"/>
              </w:rPr>
              <w:t>]</w:t>
            </w:r>
          </w:p>
          <w:p w14:paraId="58E6C6B2" w14:textId="09BB5C9B" w:rsidR="007051F7" w:rsidRPr="00DC456B" w:rsidRDefault="007051F7" w:rsidP="007051F7">
            <w:pPr>
              <w:spacing w:line="360" w:lineRule="auto"/>
              <w:jc w:val="center"/>
              <w:rPr>
                <w:i/>
                <w:iCs/>
                <w:sz w:val="26"/>
                <w:szCs w:val="26"/>
                <w:lang w:val="en-US"/>
              </w:rPr>
            </w:pPr>
            <w:r>
              <w:rPr>
                <w:i/>
                <w:iCs/>
                <w:sz w:val="26"/>
                <w:szCs w:val="26"/>
                <w:lang w:val="en-US"/>
              </w:rPr>
              <w:t>Step 2: Using TimeSeriesScalerMeanVariance() to scaled time series data</w:t>
            </w:r>
          </w:p>
        </w:tc>
      </w:tr>
      <w:tr w:rsidR="007051F7" w:rsidRPr="00C801EA" w14:paraId="09B02442" w14:textId="77777777" w:rsidTr="00F11A57">
        <w:tc>
          <w:tcPr>
            <w:tcW w:w="9287" w:type="dxa"/>
          </w:tcPr>
          <w:p w14:paraId="41673863" w14:textId="77777777" w:rsidR="007051F7" w:rsidRPr="00756FFE"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756FFE">
              <w:rPr>
                <w:rFonts w:ascii="Courier New" w:eastAsia="Times New Roman" w:hAnsi="Courier New" w:cs="Courier New"/>
                <w:color w:val="AF00DB"/>
                <w:kern w:val="0"/>
                <w:sz w:val="26"/>
                <w:szCs w:val="26"/>
                <w:lang w:eastAsia="en-GB"/>
                <w14:ligatures w14:val="none"/>
              </w:rPr>
              <w:t>for</w:t>
            </w:r>
            <w:r w:rsidRPr="00756FFE">
              <w:rPr>
                <w:rFonts w:ascii="Courier New" w:eastAsia="Times New Roman" w:hAnsi="Courier New" w:cs="Courier New"/>
                <w:color w:val="000000"/>
                <w:kern w:val="0"/>
                <w:sz w:val="26"/>
                <w:szCs w:val="26"/>
                <w:lang w:eastAsia="en-GB"/>
                <w14:ligatures w14:val="none"/>
              </w:rPr>
              <w:t xml:space="preserve"> yi </w:t>
            </w:r>
            <w:r w:rsidRPr="00756FFE">
              <w:rPr>
                <w:rFonts w:ascii="Courier New" w:eastAsia="Times New Roman" w:hAnsi="Courier New" w:cs="Courier New"/>
                <w:color w:val="0000FF"/>
                <w:kern w:val="0"/>
                <w:sz w:val="26"/>
                <w:szCs w:val="26"/>
                <w:lang w:eastAsia="en-GB"/>
                <w14:ligatures w14:val="none"/>
              </w:rPr>
              <w:t>in</w:t>
            </w:r>
            <w:r w:rsidRPr="00756FFE">
              <w:rPr>
                <w:rFonts w:ascii="Courier New" w:eastAsia="Times New Roman" w:hAnsi="Courier New" w:cs="Courier New"/>
                <w:color w:val="000000"/>
                <w:kern w:val="0"/>
                <w:sz w:val="26"/>
                <w:szCs w:val="26"/>
                <w:lang w:eastAsia="en-GB"/>
                <w14:ligatures w14:val="none"/>
              </w:rPr>
              <w:t xml:space="preserve"> </w:t>
            </w:r>
            <w:r w:rsidRPr="00756FFE">
              <w:rPr>
                <w:rFonts w:ascii="Courier New" w:eastAsia="Times New Roman" w:hAnsi="Courier New" w:cs="Courier New"/>
                <w:color w:val="795E26"/>
                <w:kern w:val="0"/>
                <w:sz w:val="26"/>
                <w:szCs w:val="26"/>
                <w:lang w:eastAsia="en-GB"/>
                <w14:ligatures w14:val="none"/>
              </w:rPr>
              <w:t>range</w:t>
            </w:r>
            <w:r w:rsidRPr="00756FFE">
              <w:rPr>
                <w:rFonts w:ascii="Courier New" w:eastAsia="Times New Roman" w:hAnsi="Courier New" w:cs="Courier New"/>
                <w:color w:val="000000"/>
                <w:kern w:val="0"/>
                <w:sz w:val="26"/>
                <w:szCs w:val="26"/>
                <w:lang w:eastAsia="en-GB"/>
                <w14:ligatures w14:val="none"/>
              </w:rPr>
              <w:t>(</w:t>
            </w:r>
            <w:r w:rsidRPr="00756FFE">
              <w:rPr>
                <w:rFonts w:ascii="Courier New" w:eastAsia="Times New Roman" w:hAnsi="Courier New" w:cs="Courier New"/>
                <w:color w:val="098156"/>
                <w:kern w:val="0"/>
                <w:sz w:val="26"/>
                <w:szCs w:val="26"/>
                <w:lang w:eastAsia="en-GB"/>
                <w14:ligatures w14:val="none"/>
              </w:rPr>
              <w:t>12</w:t>
            </w:r>
            <w:r w:rsidRPr="00756FFE">
              <w:rPr>
                <w:rFonts w:ascii="Courier New" w:eastAsia="Times New Roman" w:hAnsi="Courier New" w:cs="Courier New"/>
                <w:color w:val="000000"/>
                <w:kern w:val="0"/>
                <w:sz w:val="26"/>
                <w:szCs w:val="26"/>
                <w:lang w:eastAsia="en-GB"/>
                <w14:ligatures w14:val="none"/>
              </w:rPr>
              <w:t>):</w:t>
            </w:r>
          </w:p>
          <w:p w14:paraId="2FEB1119" w14:textId="77777777" w:rsidR="007051F7" w:rsidRPr="00756FFE"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756FFE">
              <w:rPr>
                <w:rFonts w:ascii="Courier New" w:eastAsia="Times New Roman" w:hAnsi="Courier New" w:cs="Courier New"/>
                <w:color w:val="000000"/>
                <w:kern w:val="0"/>
                <w:sz w:val="26"/>
                <w:szCs w:val="26"/>
                <w:lang w:eastAsia="en-GB"/>
                <w14:ligatures w14:val="none"/>
              </w:rPr>
              <w:t>    plt.subplot(</w:t>
            </w:r>
            <w:r w:rsidRPr="00756FFE">
              <w:rPr>
                <w:rFonts w:ascii="Courier New" w:eastAsia="Times New Roman" w:hAnsi="Courier New" w:cs="Courier New"/>
                <w:color w:val="098156"/>
                <w:kern w:val="0"/>
                <w:sz w:val="26"/>
                <w:szCs w:val="26"/>
                <w:lang w:eastAsia="en-GB"/>
                <w14:ligatures w14:val="none"/>
              </w:rPr>
              <w:t>4</w:t>
            </w:r>
            <w:r w:rsidRPr="00756FFE">
              <w:rPr>
                <w:rFonts w:ascii="Courier New" w:eastAsia="Times New Roman" w:hAnsi="Courier New" w:cs="Courier New"/>
                <w:color w:val="000000"/>
                <w:kern w:val="0"/>
                <w:sz w:val="26"/>
                <w:szCs w:val="26"/>
                <w:lang w:eastAsia="en-GB"/>
                <w14:ligatures w14:val="none"/>
              </w:rPr>
              <w:t xml:space="preserve">, </w:t>
            </w:r>
            <w:r w:rsidRPr="00756FFE">
              <w:rPr>
                <w:rFonts w:ascii="Courier New" w:eastAsia="Times New Roman" w:hAnsi="Courier New" w:cs="Courier New"/>
                <w:color w:val="098156"/>
                <w:kern w:val="0"/>
                <w:sz w:val="26"/>
                <w:szCs w:val="26"/>
                <w:lang w:eastAsia="en-GB"/>
                <w14:ligatures w14:val="none"/>
              </w:rPr>
              <w:t>3</w:t>
            </w:r>
            <w:r w:rsidRPr="00756FFE">
              <w:rPr>
                <w:rFonts w:ascii="Courier New" w:eastAsia="Times New Roman" w:hAnsi="Courier New" w:cs="Courier New"/>
                <w:color w:val="000000"/>
                <w:kern w:val="0"/>
                <w:sz w:val="26"/>
                <w:szCs w:val="26"/>
                <w:lang w:eastAsia="en-GB"/>
                <w14:ligatures w14:val="none"/>
              </w:rPr>
              <w:t xml:space="preserve">, yi + </w:t>
            </w:r>
            <w:r w:rsidRPr="00756FFE">
              <w:rPr>
                <w:rFonts w:ascii="Courier New" w:eastAsia="Times New Roman" w:hAnsi="Courier New" w:cs="Courier New"/>
                <w:color w:val="098156"/>
                <w:kern w:val="0"/>
                <w:sz w:val="26"/>
                <w:szCs w:val="26"/>
                <w:lang w:eastAsia="en-GB"/>
                <w14:ligatures w14:val="none"/>
              </w:rPr>
              <w:t>1</w:t>
            </w:r>
            <w:r w:rsidRPr="00756FFE">
              <w:rPr>
                <w:rFonts w:ascii="Courier New" w:eastAsia="Times New Roman" w:hAnsi="Courier New" w:cs="Courier New"/>
                <w:color w:val="000000"/>
                <w:kern w:val="0"/>
                <w:sz w:val="26"/>
                <w:szCs w:val="26"/>
                <w:lang w:eastAsia="en-GB"/>
                <w14:ligatures w14:val="none"/>
              </w:rPr>
              <w:t>)</w:t>
            </w:r>
          </w:p>
          <w:p w14:paraId="67FBAB78" w14:textId="77777777" w:rsidR="007051F7" w:rsidRPr="00756FFE"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756FFE">
              <w:rPr>
                <w:rFonts w:ascii="Courier New" w:eastAsia="Times New Roman" w:hAnsi="Courier New" w:cs="Courier New"/>
                <w:color w:val="000000"/>
                <w:kern w:val="0"/>
                <w:sz w:val="26"/>
                <w:szCs w:val="26"/>
                <w:lang w:eastAsia="en-GB"/>
                <w14:ligatures w14:val="none"/>
              </w:rPr>
              <w:t xml:space="preserve">    plt.plot(X[yi].ravel(), </w:t>
            </w:r>
            <w:r w:rsidRPr="00756FFE">
              <w:rPr>
                <w:rFonts w:ascii="Courier New" w:eastAsia="Times New Roman" w:hAnsi="Courier New" w:cs="Courier New"/>
                <w:color w:val="A31515"/>
                <w:kern w:val="0"/>
                <w:sz w:val="26"/>
                <w:szCs w:val="26"/>
                <w:lang w:eastAsia="en-GB"/>
                <w14:ligatures w14:val="none"/>
              </w:rPr>
              <w:t>"k-"</w:t>
            </w:r>
            <w:r w:rsidRPr="00756FFE">
              <w:rPr>
                <w:rFonts w:ascii="Courier New" w:eastAsia="Times New Roman" w:hAnsi="Courier New" w:cs="Courier New"/>
                <w:color w:val="000000"/>
                <w:kern w:val="0"/>
                <w:sz w:val="26"/>
                <w:szCs w:val="26"/>
                <w:lang w:eastAsia="en-GB"/>
                <w14:ligatures w14:val="none"/>
              </w:rPr>
              <w:t>, alpha=</w:t>
            </w:r>
            <w:r w:rsidRPr="00756FFE">
              <w:rPr>
                <w:rFonts w:ascii="Courier New" w:eastAsia="Times New Roman" w:hAnsi="Courier New" w:cs="Courier New"/>
                <w:color w:val="098156"/>
                <w:kern w:val="0"/>
                <w:sz w:val="26"/>
                <w:szCs w:val="26"/>
                <w:lang w:eastAsia="en-GB"/>
                <w14:ligatures w14:val="none"/>
              </w:rPr>
              <w:t>.2</w:t>
            </w:r>
            <w:r w:rsidRPr="00756FFE">
              <w:rPr>
                <w:rFonts w:ascii="Courier New" w:eastAsia="Times New Roman" w:hAnsi="Courier New" w:cs="Courier New"/>
                <w:color w:val="000000"/>
                <w:kern w:val="0"/>
                <w:sz w:val="26"/>
                <w:szCs w:val="26"/>
                <w:lang w:eastAsia="en-GB"/>
                <w14:ligatures w14:val="none"/>
              </w:rPr>
              <w:t>)</w:t>
            </w:r>
          </w:p>
          <w:p w14:paraId="59E5DE46" w14:textId="1BEC4CF4" w:rsidR="007051F7" w:rsidRDefault="007051F7" w:rsidP="007051F7">
            <w:pPr>
              <w:spacing w:line="360" w:lineRule="auto"/>
              <w:jc w:val="center"/>
              <w:rPr>
                <w:i/>
                <w:iCs/>
                <w:sz w:val="26"/>
                <w:szCs w:val="26"/>
                <w:lang w:val="en-US"/>
              </w:rPr>
            </w:pPr>
            <w:r w:rsidRPr="00965CE5">
              <w:rPr>
                <w:i/>
                <w:iCs/>
                <w:sz w:val="26"/>
                <w:szCs w:val="26"/>
                <w:lang w:val="en-US"/>
              </w:rPr>
              <w:drawing>
                <wp:inline distT="0" distB="0" distL="0" distR="0" wp14:anchorId="5350DFBE" wp14:editId="60A45137">
                  <wp:extent cx="5760085" cy="1917065"/>
                  <wp:effectExtent l="0" t="0" r="0" b="6985"/>
                  <wp:docPr id="1066610104" name="Picture 10666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0104" name=""/>
                          <pic:cNvPicPr/>
                        </pic:nvPicPr>
                        <pic:blipFill>
                          <a:blip r:embed="rId98"/>
                          <a:stretch>
                            <a:fillRect/>
                          </a:stretch>
                        </pic:blipFill>
                        <pic:spPr>
                          <a:xfrm>
                            <a:off x="0" y="0"/>
                            <a:ext cx="5760085" cy="1917065"/>
                          </a:xfrm>
                          <a:prstGeom prst="rect">
                            <a:avLst/>
                          </a:prstGeom>
                        </pic:spPr>
                      </pic:pic>
                    </a:graphicData>
                  </a:graphic>
                </wp:inline>
              </w:drawing>
            </w:r>
          </w:p>
          <w:p w14:paraId="624B9C18" w14:textId="0DCA0BDE" w:rsidR="007051F7" w:rsidRPr="00F40294" w:rsidRDefault="007051F7" w:rsidP="007051F7">
            <w:pPr>
              <w:spacing w:line="360" w:lineRule="auto"/>
              <w:jc w:val="center"/>
              <w:rPr>
                <w:i/>
                <w:iCs/>
                <w:sz w:val="26"/>
                <w:szCs w:val="26"/>
                <w:lang w:val="en-US"/>
              </w:rPr>
            </w:pPr>
            <w:r>
              <w:rPr>
                <w:i/>
                <w:iCs/>
                <w:sz w:val="26"/>
                <w:szCs w:val="26"/>
                <w:lang w:val="en-US"/>
              </w:rPr>
              <w:t>Step 3: Look shape of 12 data</w:t>
            </w:r>
          </w:p>
        </w:tc>
      </w:tr>
      <w:tr w:rsidR="007051F7" w:rsidRPr="00C801EA" w14:paraId="6A8136F7" w14:textId="77777777" w:rsidTr="00F11A57">
        <w:tc>
          <w:tcPr>
            <w:tcW w:w="9287" w:type="dxa"/>
          </w:tcPr>
          <w:p w14:paraId="1D62DCF1"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8000"/>
                <w:kern w:val="0"/>
                <w:sz w:val="26"/>
                <w:szCs w:val="26"/>
                <w:lang w:eastAsia="en-GB"/>
                <w14:ligatures w14:val="none"/>
              </w:rPr>
              <w:t># Using sum of squared distances to decide cluster number</w:t>
            </w:r>
          </w:p>
          <w:p w14:paraId="74C2DC4E"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Sum_of_squared_distances = []</w:t>
            </w:r>
          </w:p>
          <w:p w14:paraId="728AA138"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xml:space="preserve">K = </w:t>
            </w:r>
            <w:r w:rsidRPr="00965CE5">
              <w:rPr>
                <w:rFonts w:ascii="Courier New" w:eastAsia="Times New Roman" w:hAnsi="Courier New" w:cs="Courier New"/>
                <w:color w:val="795E26"/>
                <w:kern w:val="0"/>
                <w:sz w:val="26"/>
                <w:szCs w:val="26"/>
                <w:lang w:eastAsia="en-GB"/>
                <w14:ligatures w14:val="none"/>
              </w:rPr>
              <w:t>range</w:t>
            </w:r>
            <w:r w:rsidRPr="00965CE5">
              <w:rPr>
                <w:rFonts w:ascii="Courier New" w:eastAsia="Times New Roman" w:hAnsi="Courier New" w:cs="Courier New"/>
                <w:color w:val="000000"/>
                <w:kern w:val="0"/>
                <w:sz w:val="26"/>
                <w:szCs w:val="26"/>
                <w:lang w:eastAsia="en-GB"/>
                <w14:ligatures w14:val="none"/>
              </w:rPr>
              <w:t>(</w:t>
            </w:r>
            <w:r w:rsidRPr="00965CE5">
              <w:rPr>
                <w:rFonts w:ascii="Courier New" w:eastAsia="Times New Roman" w:hAnsi="Courier New" w:cs="Courier New"/>
                <w:color w:val="098156"/>
                <w:kern w:val="0"/>
                <w:sz w:val="26"/>
                <w:szCs w:val="26"/>
                <w:lang w:eastAsia="en-GB"/>
                <w14:ligatures w14:val="none"/>
              </w:rPr>
              <w:t>1</w:t>
            </w:r>
            <w:r w:rsidRPr="00965CE5">
              <w:rPr>
                <w:rFonts w:ascii="Courier New" w:eastAsia="Times New Roman" w:hAnsi="Courier New" w:cs="Courier New"/>
                <w:color w:val="000000"/>
                <w:kern w:val="0"/>
                <w:sz w:val="26"/>
                <w:szCs w:val="26"/>
                <w:lang w:eastAsia="en-GB"/>
                <w14:ligatures w14:val="none"/>
              </w:rPr>
              <w:t>,</w:t>
            </w:r>
            <w:r w:rsidRPr="00965CE5">
              <w:rPr>
                <w:rFonts w:ascii="Courier New" w:eastAsia="Times New Roman" w:hAnsi="Courier New" w:cs="Courier New"/>
                <w:color w:val="098156"/>
                <w:kern w:val="0"/>
                <w:sz w:val="26"/>
                <w:szCs w:val="26"/>
                <w:lang w:eastAsia="en-GB"/>
                <w14:ligatures w14:val="none"/>
              </w:rPr>
              <w:t>8</w:t>
            </w:r>
            <w:r w:rsidRPr="00965CE5">
              <w:rPr>
                <w:rFonts w:ascii="Courier New" w:eastAsia="Times New Roman" w:hAnsi="Courier New" w:cs="Courier New"/>
                <w:color w:val="000000"/>
                <w:kern w:val="0"/>
                <w:sz w:val="26"/>
                <w:szCs w:val="26"/>
                <w:lang w:eastAsia="en-GB"/>
                <w14:ligatures w14:val="none"/>
              </w:rPr>
              <w:t>)</w:t>
            </w:r>
          </w:p>
          <w:p w14:paraId="4B57D3C2"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AF00DB"/>
                <w:kern w:val="0"/>
                <w:sz w:val="26"/>
                <w:szCs w:val="26"/>
                <w:lang w:eastAsia="en-GB"/>
                <w14:ligatures w14:val="none"/>
              </w:rPr>
              <w:t>for</w:t>
            </w:r>
            <w:r w:rsidRPr="00965CE5">
              <w:rPr>
                <w:rFonts w:ascii="Courier New" w:eastAsia="Times New Roman" w:hAnsi="Courier New" w:cs="Courier New"/>
                <w:color w:val="000000"/>
                <w:kern w:val="0"/>
                <w:sz w:val="26"/>
                <w:szCs w:val="26"/>
                <w:lang w:eastAsia="en-GB"/>
                <w14:ligatures w14:val="none"/>
              </w:rPr>
              <w:t xml:space="preserve"> k </w:t>
            </w:r>
            <w:r w:rsidRPr="00965CE5">
              <w:rPr>
                <w:rFonts w:ascii="Courier New" w:eastAsia="Times New Roman" w:hAnsi="Courier New" w:cs="Courier New"/>
                <w:color w:val="0000FF"/>
                <w:kern w:val="0"/>
                <w:sz w:val="26"/>
                <w:szCs w:val="26"/>
                <w:lang w:eastAsia="en-GB"/>
                <w14:ligatures w14:val="none"/>
              </w:rPr>
              <w:t>in</w:t>
            </w:r>
            <w:r w:rsidRPr="00965CE5">
              <w:rPr>
                <w:rFonts w:ascii="Courier New" w:eastAsia="Times New Roman" w:hAnsi="Courier New" w:cs="Courier New"/>
                <w:color w:val="000000"/>
                <w:kern w:val="0"/>
                <w:sz w:val="26"/>
                <w:szCs w:val="26"/>
                <w:lang w:eastAsia="en-GB"/>
                <w14:ligatures w14:val="none"/>
              </w:rPr>
              <w:t xml:space="preserve"> K:</w:t>
            </w:r>
          </w:p>
          <w:p w14:paraId="0363A168"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km = TimeSeriesKMeans(n_clusters=k,</w:t>
            </w:r>
          </w:p>
          <w:p w14:paraId="2033C3C9"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n_init=</w:t>
            </w:r>
            <w:r w:rsidRPr="00965CE5">
              <w:rPr>
                <w:rFonts w:ascii="Courier New" w:eastAsia="Times New Roman" w:hAnsi="Courier New" w:cs="Courier New"/>
                <w:color w:val="098156"/>
                <w:kern w:val="0"/>
                <w:sz w:val="26"/>
                <w:szCs w:val="26"/>
                <w:lang w:eastAsia="en-GB"/>
                <w14:ligatures w14:val="none"/>
              </w:rPr>
              <w:t>2</w:t>
            </w:r>
            <w:r w:rsidRPr="00965CE5">
              <w:rPr>
                <w:rFonts w:ascii="Courier New" w:eastAsia="Times New Roman" w:hAnsi="Courier New" w:cs="Courier New"/>
                <w:color w:val="000000"/>
                <w:kern w:val="0"/>
                <w:sz w:val="26"/>
                <w:szCs w:val="26"/>
                <w:lang w:eastAsia="en-GB"/>
                <w14:ligatures w14:val="none"/>
              </w:rPr>
              <w:t>,</w:t>
            </w:r>
          </w:p>
          <w:p w14:paraId="7CEAC7EA"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metric=</w:t>
            </w:r>
            <w:r w:rsidRPr="00965CE5">
              <w:rPr>
                <w:rFonts w:ascii="Courier New" w:eastAsia="Times New Roman" w:hAnsi="Courier New" w:cs="Courier New"/>
                <w:color w:val="A31515"/>
                <w:kern w:val="0"/>
                <w:sz w:val="26"/>
                <w:szCs w:val="26"/>
                <w:lang w:eastAsia="en-GB"/>
                <w14:ligatures w14:val="none"/>
              </w:rPr>
              <w:t>"dtw"</w:t>
            </w:r>
            <w:r w:rsidRPr="00965CE5">
              <w:rPr>
                <w:rFonts w:ascii="Courier New" w:eastAsia="Times New Roman" w:hAnsi="Courier New" w:cs="Courier New"/>
                <w:color w:val="000000"/>
                <w:kern w:val="0"/>
                <w:sz w:val="26"/>
                <w:szCs w:val="26"/>
                <w:lang w:eastAsia="en-GB"/>
                <w14:ligatures w14:val="none"/>
              </w:rPr>
              <w:t>,</w:t>
            </w:r>
          </w:p>
          <w:p w14:paraId="56044A4D"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verbose=</w:t>
            </w:r>
            <w:r w:rsidRPr="00965CE5">
              <w:rPr>
                <w:rFonts w:ascii="Courier New" w:eastAsia="Times New Roman" w:hAnsi="Courier New" w:cs="Courier New"/>
                <w:color w:val="0000FF"/>
                <w:kern w:val="0"/>
                <w:sz w:val="26"/>
                <w:szCs w:val="26"/>
                <w:lang w:eastAsia="en-GB"/>
                <w14:ligatures w14:val="none"/>
              </w:rPr>
              <w:t>False</w:t>
            </w:r>
            <w:r w:rsidRPr="00965CE5">
              <w:rPr>
                <w:rFonts w:ascii="Courier New" w:eastAsia="Times New Roman" w:hAnsi="Courier New" w:cs="Courier New"/>
                <w:color w:val="000000"/>
                <w:kern w:val="0"/>
                <w:sz w:val="26"/>
                <w:szCs w:val="26"/>
                <w:lang w:eastAsia="en-GB"/>
                <w14:ligatures w14:val="none"/>
              </w:rPr>
              <w:t>,</w:t>
            </w:r>
          </w:p>
          <w:p w14:paraId="7DA35432"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max_iter_barycenter=</w:t>
            </w:r>
            <w:r w:rsidRPr="00965CE5">
              <w:rPr>
                <w:rFonts w:ascii="Courier New" w:eastAsia="Times New Roman" w:hAnsi="Courier New" w:cs="Courier New"/>
                <w:color w:val="098156"/>
                <w:kern w:val="0"/>
                <w:sz w:val="26"/>
                <w:szCs w:val="26"/>
                <w:lang w:eastAsia="en-GB"/>
                <w14:ligatures w14:val="none"/>
              </w:rPr>
              <w:t>10</w:t>
            </w:r>
            <w:r w:rsidRPr="00965CE5">
              <w:rPr>
                <w:rFonts w:ascii="Courier New" w:eastAsia="Times New Roman" w:hAnsi="Courier New" w:cs="Courier New"/>
                <w:color w:val="000000"/>
                <w:kern w:val="0"/>
                <w:sz w:val="26"/>
                <w:szCs w:val="26"/>
                <w:lang w:eastAsia="en-GB"/>
                <w14:ligatures w14:val="none"/>
              </w:rPr>
              <w:t>,</w:t>
            </w:r>
          </w:p>
          <w:p w14:paraId="7DE1F566"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random_state=</w:t>
            </w:r>
            <w:r w:rsidRPr="00965CE5">
              <w:rPr>
                <w:rFonts w:ascii="Courier New" w:eastAsia="Times New Roman" w:hAnsi="Courier New" w:cs="Courier New"/>
                <w:color w:val="098156"/>
                <w:kern w:val="0"/>
                <w:sz w:val="26"/>
                <w:szCs w:val="26"/>
                <w:lang w:eastAsia="en-GB"/>
                <w14:ligatures w14:val="none"/>
              </w:rPr>
              <w:t>0</w:t>
            </w:r>
            <w:r w:rsidRPr="00965CE5">
              <w:rPr>
                <w:rFonts w:ascii="Courier New" w:eastAsia="Times New Roman" w:hAnsi="Courier New" w:cs="Courier New"/>
                <w:color w:val="000000"/>
                <w:kern w:val="0"/>
                <w:sz w:val="26"/>
                <w:szCs w:val="26"/>
                <w:lang w:eastAsia="en-GB"/>
                <w14:ligatures w14:val="none"/>
              </w:rPr>
              <w:t>)</w:t>
            </w:r>
          </w:p>
          <w:p w14:paraId="60905858"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C99FF6A"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km = km.fit(X)</w:t>
            </w:r>
          </w:p>
          <w:p w14:paraId="5AE83802"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Sum_of_squared_distances.append(km.inertia_)</w:t>
            </w:r>
          </w:p>
          <w:p w14:paraId="19B98EE7"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EABF627"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xml:space="preserve">plt.plot(K, Sum_of_squared_distances, </w:t>
            </w:r>
            <w:r w:rsidRPr="00965CE5">
              <w:rPr>
                <w:rFonts w:ascii="Courier New" w:eastAsia="Times New Roman" w:hAnsi="Courier New" w:cs="Courier New"/>
                <w:color w:val="A31515"/>
                <w:kern w:val="0"/>
                <w:sz w:val="26"/>
                <w:szCs w:val="26"/>
                <w:lang w:eastAsia="en-GB"/>
                <w14:ligatures w14:val="none"/>
              </w:rPr>
              <w:t>'bx-'</w:t>
            </w:r>
            <w:r w:rsidRPr="00965CE5">
              <w:rPr>
                <w:rFonts w:ascii="Courier New" w:eastAsia="Times New Roman" w:hAnsi="Courier New" w:cs="Courier New"/>
                <w:color w:val="000000"/>
                <w:kern w:val="0"/>
                <w:sz w:val="26"/>
                <w:szCs w:val="26"/>
                <w:lang w:eastAsia="en-GB"/>
                <w14:ligatures w14:val="none"/>
              </w:rPr>
              <w:t>)</w:t>
            </w:r>
          </w:p>
          <w:p w14:paraId="260F25E3"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plt.xlabel(</w:t>
            </w:r>
            <w:r w:rsidRPr="00965CE5">
              <w:rPr>
                <w:rFonts w:ascii="Courier New" w:eastAsia="Times New Roman" w:hAnsi="Courier New" w:cs="Courier New"/>
                <w:color w:val="A31515"/>
                <w:kern w:val="0"/>
                <w:sz w:val="26"/>
                <w:szCs w:val="26"/>
                <w:lang w:eastAsia="en-GB"/>
                <w14:ligatures w14:val="none"/>
              </w:rPr>
              <w:t>'k'</w:t>
            </w:r>
            <w:r w:rsidRPr="00965CE5">
              <w:rPr>
                <w:rFonts w:ascii="Courier New" w:eastAsia="Times New Roman" w:hAnsi="Courier New" w:cs="Courier New"/>
                <w:color w:val="000000"/>
                <w:kern w:val="0"/>
                <w:sz w:val="26"/>
                <w:szCs w:val="26"/>
                <w:lang w:eastAsia="en-GB"/>
                <w14:ligatures w14:val="none"/>
              </w:rPr>
              <w:t>)</w:t>
            </w:r>
          </w:p>
          <w:p w14:paraId="2E2D48B6"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plt.ylabel(</w:t>
            </w:r>
            <w:r w:rsidRPr="00965CE5">
              <w:rPr>
                <w:rFonts w:ascii="Courier New" w:eastAsia="Times New Roman" w:hAnsi="Courier New" w:cs="Courier New"/>
                <w:color w:val="A31515"/>
                <w:kern w:val="0"/>
                <w:sz w:val="26"/>
                <w:szCs w:val="26"/>
                <w:lang w:eastAsia="en-GB"/>
                <w14:ligatures w14:val="none"/>
              </w:rPr>
              <w:t>'Sum_of_squared_distances'</w:t>
            </w:r>
            <w:r w:rsidRPr="00965CE5">
              <w:rPr>
                <w:rFonts w:ascii="Courier New" w:eastAsia="Times New Roman" w:hAnsi="Courier New" w:cs="Courier New"/>
                <w:color w:val="000000"/>
                <w:kern w:val="0"/>
                <w:sz w:val="26"/>
                <w:szCs w:val="26"/>
                <w:lang w:eastAsia="en-GB"/>
                <w14:ligatures w14:val="none"/>
              </w:rPr>
              <w:t>)</w:t>
            </w:r>
          </w:p>
          <w:p w14:paraId="1A4B4064" w14:textId="77777777" w:rsidR="007051F7" w:rsidRPr="00965CE5"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plt.title(</w:t>
            </w:r>
            <w:r w:rsidRPr="00965CE5">
              <w:rPr>
                <w:rFonts w:ascii="Courier New" w:eastAsia="Times New Roman" w:hAnsi="Courier New" w:cs="Courier New"/>
                <w:color w:val="A31515"/>
                <w:kern w:val="0"/>
                <w:sz w:val="26"/>
                <w:szCs w:val="26"/>
                <w:lang w:eastAsia="en-GB"/>
                <w14:ligatures w14:val="none"/>
              </w:rPr>
              <w:t>'Elbow Method For Optimal k'</w:t>
            </w:r>
            <w:r w:rsidRPr="00965CE5">
              <w:rPr>
                <w:rFonts w:ascii="Courier New" w:eastAsia="Times New Roman" w:hAnsi="Courier New" w:cs="Courier New"/>
                <w:color w:val="000000"/>
                <w:kern w:val="0"/>
                <w:sz w:val="26"/>
                <w:szCs w:val="26"/>
                <w:lang w:eastAsia="en-GB"/>
                <w14:ligatures w14:val="none"/>
              </w:rPr>
              <w:t>)</w:t>
            </w:r>
          </w:p>
          <w:p w14:paraId="621BA9A2" w14:textId="56562A08" w:rsidR="007051F7" w:rsidRPr="00C801EA"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plt.show()</w:t>
            </w:r>
          </w:p>
          <w:p w14:paraId="3BA4A0DE" w14:textId="1568BD8C" w:rsidR="007051F7" w:rsidRDefault="007051F7" w:rsidP="007051F7">
            <w:pPr>
              <w:spacing w:line="360" w:lineRule="auto"/>
              <w:jc w:val="center"/>
              <w:rPr>
                <w:i/>
                <w:iCs/>
                <w:sz w:val="26"/>
                <w:szCs w:val="26"/>
                <w:lang w:val="en-US"/>
              </w:rPr>
            </w:pPr>
            <w:r>
              <w:rPr>
                <w:i/>
                <w:iCs/>
                <w:sz w:val="26"/>
                <w:szCs w:val="26"/>
                <w:lang w:val="en-US"/>
              </w:rPr>
              <w:lastRenderedPageBreak/>
              <w:t xml:space="preserve">Step </w:t>
            </w:r>
            <w:r w:rsidR="00DA563B">
              <w:rPr>
                <w:i/>
                <w:iCs/>
                <w:sz w:val="26"/>
                <w:szCs w:val="26"/>
                <w:lang w:val="en-US"/>
              </w:rPr>
              <w:t>4</w:t>
            </w:r>
            <w:r>
              <w:rPr>
                <w:i/>
                <w:iCs/>
                <w:sz w:val="26"/>
                <w:szCs w:val="26"/>
                <w:lang w:val="en-US"/>
              </w:rPr>
              <w:t xml:space="preserve">: </w:t>
            </w:r>
            <w:r w:rsidRPr="008D0BF8">
              <w:rPr>
                <w:i/>
                <w:iCs/>
                <w:sz w:val="26"/>
                <w:szCs w:val="26"/>
                <w:lang w:val="en-US"/>
              </w:rPr>
              <w:t>Using sum of squared distances to decide cluster number</w:t>
            </w:r>
            <w:r>
              <w:rPr>
                <w:i/>
                <w:iCs/>
                <w:sz w:val="26"/>
                <w:szCs w:val="26"/>
                <w:lang w:val="en-US"/>
              </w:rPr>
              <w:t xml:space="preserve"> (k)</w:t>
            </w:r>
          </w:p>
          <w:p w14:paraId="68320ED1" w14:textId="77777777" w:rsidR="007051F7" w:rsidRDefault="007051F7" w:rsidP="007051F7">
            <w:pPr>
              <w:spacing w:line="360" w:lineRule="auto"/>
              <w:jc w:val="center"/>
              <w:rPr>
                <w:i/>
                <w:iCs/>
                <w:sz w:val="26"/>
                <w:szCs w:val="26"/>
                <w:lang w:val="en-US"/>
              </w:rPr>
            </w:pPr>
            <w:r w:rsidRPr="00A902F7">
              <w:rPr>
                <w:i/>
                <w:iCs/>
                <w:sz w:val="26"/>
                <w:szCs w:val="26"/>
                <w:lang w:val="en-US"/>
              </w:rPr>
              <w:drawing>
                <wp:inline distT="0" distB="0" distL="0" distR="0" wp14:anchorId="14C88B40" wp14:editId="6C92D6E9">
                  <wp:extent cx="5760085" cy="1963420"/>
                  <wp:effectExtent l="0" t="0" r="0" b="0"/>
                  <wp:docPr id="1572319667" name="Picture 157231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19667" name=""/>
                          <pic:cNvPicPr/>
                        </pic:nvPicPr>
                        <pic:blipFill>
                          <a:blip r:embed="rId99"/>
                          <a:stretch>
                            <a:fillRect/>
                          </a:stretch>
                        </pic:blipFill>
                        <pic:spPr>
                          <a:xfrm>
                            <a:off x="0" y="0"/>
                            <a:ext cx="5760085" cy="1963420"/>
                          </a:xfrm>
                          <a:prstGeom prst="rect">
                            <a:avLst/>
                          </a:prstGeom>
                        </pic:spPr>
                      </pic:pic>
                    </a:graphicData>
                  </a:graphic>
                </wp:inline>
              </w:drawing>
            </w:r>
          </w:p>
          <w:p w14:paraId="090D9E5E" w14:textId="622BE28A" w:rsidR="007051F7" w:rsidRDefault="007051F7" w:rsidP="007051F7">
            <w:pPr>
              <w:spacing w:line="360" w:lineRule="auto"/>
              <w:jc w:val="center"/>
              <w:rPr>
                <w:i/>
                <w:iCs/>
                <w:sz w:val="26"/>
                <w:szCs w:val="26"/>
                <w:lang w:val="en-US"/>
              </w:rPr>
            </w:pPr>
            <w:r>
              <w:rPr>
                <w:i/>
                <w:iCs/>
                <w:sz w:val="26"/>
                <w:szCs w:val="26"/>
                <w:lang w:val="en-US"/>
              </w:rPr>
              <w:t>Look at this plot, we choose k = 3</w:t>
            </w:r>
          </w:p>
        </w:tc>
      </w:tr>
      <w:tr w:rsidR="007051F7" w:rsidRPr="00C801EA" w14:paraId="6EA498F4" w14:textId="77777777" w:rsidTr="00F11A57">
        <w:tc>
          <w:tcPr>
            <w:tcW w:w="9287" w:type="dxa"/>
          </w:tcPr>
          <w:p w14:paraId="089529FC"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8000"/>
                <w:kern w:val="0"/>
                <w:sz w:val="26"/>
                <w:szCs w:val="26"/>
                <w:lang w:eastAsia="en-GB"/>
                <w14:ligatures w14:val="none"/>
              </w:rPr>
              <w:lastRenderedPageBreak/>
              <w:t># Euclidean k-means</w:t>
            </w:r>
          </w:p>
          <w:p w14:paraId="5D786802"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"-----Euclidean k-means-----"</w:t>
            </w:r>
            <w:r w:rsidRPr="00B76C2F">
              <w:rPr>
                <w:rFonts w:ascii="Courier New" w:eastAsia="Times New Roman" w:hAnsi="Courier New" w:cs="Courier New"/>
                <w:color w:val="000000"/>
                <w:kern w:val="0"/>
                <w:sz w:val="26"/>
                <w:szCs w:val="26"/>
                <w:lang w:eastAsia="en-GB"/>
                <w14:ligatures w14:val="none"/>
              </w:rPr>
              <w:t>)</w:t>
            </w:r>
          </w:p>
          <w:p w14:paraId="6F3B0F28"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n_clusters=</w:t>
            </w:r>
            <w:r w:rsidRPr="00B76C2F">
              <w:rPr>
                <w:rFonts w:ascii="Courier New" w:eastAsia="Times New Roman" w:hAnsi="Courier New" w:cs="Courier New"/>
                <w:color w:val="098156"/>
                <w:kern w:val="0"/>
                <w:sz w:val="26"/>
                <w:szCs w:val="26"/>
                <w:lang w:eastAsia="en-GB"/>
                <w14:ligatures w14:val="none"/>
              </w:rPr>
              <w:t>3</w:t>
            </w:r>
          </w:p>
          <w:p w14:paraId="47C16A17"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km = TimeSeriesKMeans(n_clusters=n_clusters, verbose=</w:t>
            </w:r>
            <w:r w:rsidRPr="00B76C2F">
              <w:rPr>
                <w:rFonts w:ascii="Courier New" w:eastAsia="Times New Roman" w:hAnsi="Courier New" w:cs="Courier New"/>
                <w:color w:val="0000FF"/>
                <w:kern w:val="0"/>
                <w:sz w:val="26"/>
                <w:szCs w:val="26"/>
                <w:lang w:eastAsia="en-GB"/>
                <w14:ligatures w14:val="none"/>
              </w:rPr>
              <w:t>False</w:t>
            </w:r>
            <w:r w:rsidRPr="00B76C2F">
              <w:rPr>
                <w:rFonts w:ascii="Courier New" w:eastAsia="Times New Roman" w:hAnsi="Courier New" w:cs="Courier New"/>
                <w:color w:val="000000"/>
                <w:kern w:val="0"/>
                <w:sz w:val="26"/>
                <w:szCs w:val="26"/>
                <w:lang w:eastAsia="en-GB"/>
                <w14:ligatures w14:val="none"/>
              </w:rPr>
              <w:t>, random_state=seed)</w:t>
            </w:r>
          </w:p>
          <w:p w14:paraId="620FD83C"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y_km = km.fit_predict(X)</w:t>
            </w:r>
          </w:p>
          <w:p w14:paraId="14E75482"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9A1C97C"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"Euclidean silhoutte: {:.2f}"</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795E26"/>
                <w:kern w:val="0"/>
                <w:sz w:val="26"/>
                <w:szCs w:val="26"/>
                <w:lang w:eastAsia="en-GB"/>
                <w14:ligatures w14:val="none"/>
              </w:rPr>
              <w:t>format</w:t>
            </w:r>
            <w:r w:rsidRPr="00B76C2F">
              <w:rPr>
                <w:rFonts w:ascii="Courier New" w:eastAsia="Times New Roman" w:hAnsi="Courier New" w:cs="Courier New"/>
                <w:color w:val="000000"/>
                <w:kern w:val="0"/>
                <w:sz w:val="26"/>
                <w:szCs w:val="26"/>
                <w:lang w:eastAsia="en-GB"/>
                <w14:ligatures w14:val="none"/>
              </w:rPr>
              <w:t>(silhouette_score(X, y_km, metric=</w:t>
            </w:r>
            <w:r w:rsidRPr="00B76C2F">
              <w:rPr>
                <w:rFonts w:ascii="Courier New" w:eastAsia="Times New Roman" w:hAnsi="Courier New" w:cs="Courier New"/>
                <w:color w:val="A31515"/>
                <w:kern w:val="0"/>
                <w:sz w:val="26"/>
                <w:szCs w:val="26"/>
                <w:lang w:eastAsia="en-GB"/>
                <w14:ligatures w14:val="none"/>
              </w:rPr>
              <w:t>"euclidean"</w:t>
            </w:r>
            <w:r w:rsidRPr="00B76C2F">
              <w:rPr>
                <w:rFonts w:ascii="Courier New" w:eastAsia="Times New Roman" w:hAnsi="Courier New" w:cs="Courier New"/>
                <w:color w:val="000000"/>
                <w:kern w:val="0"/>
                <w:sz w:val="26"/>
                <w:szCs w:val="26"/>
                <w:lang w:eastAsia="en-GB"/>
                <w14:ligatures w14:val="none"/>
              </w:rPr>
              <w:t>)))</w:t>
            </w:r>
          </w:p>
          <w:p w14:paraId="1EBB4DC0"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2A27EF7"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plt.figure()</w:t>
            </w:r>
          </w:p>
          <w:p w14:paraId="7EED96C1"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yi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795E26"/>
                <w:kern w:val="0"/>
                <w:sz w:val="26"/>
                <w:szCs w:val="26"/>
                <w:lang w:eastAsia="en-GB"/>
                <w14:ligatures w14:val="none"/>
              </w:rPr>
              <w:t>range</w:t>
            </w:r>
            <w:r w:rsidRPr="00B76C2F">
              <w:rPr>
                <w:rFonts w:ascii="Courier New" w:eastAsia="Times New Roman" w:hAnsi="Courier New" w:cs="Courier New"/>
                <w:color w:val="000000"/>
                <w:kern w:val="0"/>
                <w:sz w:val="26"/>
                <w:szCs w:val="26"/>
                <w:lang w:eastAsia="en-GB"/>
                <w14:ligatures w14:val="none"/>
              </w:rPr>
              <w:t>(n_clusters):</w:t>
            </w:r>
          </w:p>
          <w:p w14:paraId="7BBD5FD3"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plt.subplot(</w:t>
            </w:r>
            <w:r w:rsidRPr="00B76C2F">
              <w:rPr>
                <w:rFonts w:ascii="Courier New" w:eastAsia="Times New Roman" w:hAnsi="Courier New" w:cs="Courier New"/>
                <w:color w:val="098156"/>
                <w:kern w:val="0"/>
                <w:sz w:val="26"/>
                <w:szCs w:val="26"/>
                <w:lang w:eastAsia="en-GB"/>
                <w14:ligatures w14:val="none"/>
              </w:rPr>
              <w:t>3</w:t>
            </w:r>
            <w:r w:rsidRPr="00B76C2F">
              <w:rPr>
                <w:rFonts w:ascii="Courier New" w:eastAsia="Times New Roman" w:hAnsi="Courier New" w:cs="Courier New"/>
                <w:color w:val="000000"/>
                <w:kern w:val="0"/>
                <w:sz w:val="26"/>
                <w:szCs w:val="26"/>
                <w:lang w:eastAsia="en-GB"/>
                <w14:ligatures w14:val="none"/>
              </w:rPr>
              <w:t xml:space="preserve">, n_clusters,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2B120948"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xx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X[y_km == yi]:</w:t>
            </w:r>
          </w:p>
          <w:p w14:paraId="6DFACAB9"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plt.plot(xx.ravel(), </w:t>
            </w:r>
            <w:r w:rsidRPr="00B76C2F">
              <w:rPr>
                <w:rFonts w:ascii="Courier New" w:eastAsia="Times New Roman" w:hAnsi="Courier New" w:cs="Courier New"/>
                <w:color w:val="A31515"/>
                <w:kern w:val="0"/>
                <w:sz w:val="26"/>
                <w:szCs w:val="26"/>
                <w:lang w:eastAsia="en-GB"/>
                <w14:ligatures w14:val="none"/>
              </w:rPr>
              <w:t>"k-"</w:t>
            </w:r>
            <w:r w:rsidRPr="00B76C2F">
              <w:rPr>
                <w:rFonts w:ascii="Courier New" w:eastAsia="Times New Roman" w:hAnsi="Courier New" w:cs="Courier New"/>
                <w:color w:val="000000"/>
                <w:kern w:val="0"/>
                <w:sz w:val="26"/>
                <w:szCs w:val="26"/>
                <w:lang w:eastAsia="en-GB"/>
                <w14:ligatures w14:val="none"/>
              </w:rPr>
              <w:t>, alpha=</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w:t>
            </w:r>
          </w:p>
          <w:p w14:paraId="4940048E"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plt.plot(km.cluster_centers_[yi].ravel(), </w:t>
            </w:r>
            <w:r w:rsidRPr="00B76C2F">
              <w:rPr>
                <w:rFonts w:ascii="Courier New" w:eastAsia="Times New Roman" w:hAnsi="Courier New" w:cs="Courier New"/>
                <w:color w:val="A31515"/>
                <w:kern w:val="0"/>
                <w:sz w:val="26"/>
                <w:szCs w:val="26"/>
                <w:lang w:eastAsia="en-GB"/>
                <w14:ligatures w14:val="none"/>
              </w:rPr>
              <w:t>"r-"</w:t>
            </w:r>
            <w:r w:rsidRPr="00B76C2F">
              <w:rPr>
                <w:rFonts w:ascii="Courier New" w:eastAsia="Times New Roman" w:hAnsi="Courier New" w:cs="Courier New"/>
                <w:color w:val="000000"/>
                <w:kern w:val="0"/>
                <w:sz w:val="26"/>
                <w:szCs w:val="26"/>
                <w:lang w:eastAsia="en-GB"/>
                <w14:ligatures w14:val="none"/>
              </w:rPr>
              <w:t>)</w:t>
            </w:r>
          </w:p>
          <w:p w14:paraId="37FBA469"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plt.xlim(</w:t>
            </w:r>
            <w:r w:rsidRPr="00B76C2F">
              <w:rPr>
                <w:rFonts w:ascii="Courier New" w:eastAsia="Times New Roman" w:hAnsi="Courier New" w:cs="Courier New"/>
                <w:color w:val="098156"/>
                <w:kern w:val="0"/>
                <w:sz w:val="26"/>
                <w:szCs w:val="26"/>
                <w:lang w:eastAsia="en-GB"/>
                <w14:ligatures w14:val="none"/>
              </w:rPr>
              <w:t>0</w:t>
            </w:r>
            <w:r w:rsidRPr="00B76C2F">
              <w:rPr>
                <w:rFonts w:ascii="Courier New" w:eastAsia="Times New Roman" w:hAnsi="Courier New" w:cs="Courier New"/>
                <w:color w:val="000000"/>
                <w:kern w:val="0"/>
                <w:sz w:val="26"/>
                <w:szCs w:val="26"/>
                <w:lang w:eastAsia="en-GB"/>
                <w14:ligatures w14:val="none"/>
              </w:rPr>
              <w:t>, sz)</w:t>
            </w:r>
          </w:p>
          <w:p w14:paraId="4BDF2E67"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plt.ylim(</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w:t>
            </w:r>
          </w:p>
          <w:p w14:paraId="4C041297"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plt.text(</w:t>
            </w:r>
            <w:r w:rsidRPr="00B76C2F">
              <w:rPr>
                <w:rFonts w:ascii="Courier New" w:eastAsia="Times New Roman" w:hAnsi="Courier New" w:cs="Courier New"/>
                <w:color w:val="098156"/>
                <w:kern w:val="0"/>
                <w:sz w:val="26"/>
                <w:szCs w:val="26"/>
                <w:lang w:eastAsia="en-GB"/>
                <w14:ligatures w14:val="none"/>
              </w:rPr>
              <w:t>0.55</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0.85</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'Cluster %d'</w:t>
            </w:r>
            <w:r w:rsidRPr="00B76C2F">
              <w:rPr>
                <w:rFonts w:ascii="Courier New" w:eastAsia="Times New Roman" w:hAnsi="Courier New" w:cs="Courier New"/>
                <w:color w:val="000000"/>
                <w:kern w:val="0"/>
                <w:sz w:val="26"/>
                <w:szCs w:val="26"/>
                <w:lang w:eastAsia="en-GB"/>
                <w14:ligatures w14:val="none"/>
              </w:rPr>
              <w:t xml:space="preserve"> %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5349F748"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transform=plt.gca().transAxes)</w:t>
            </w:r>
          </w:p>
          <w:p w14:paraId="57A0697C"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if</w:t>
            </w:r>
            <w:r w:rsidRPr="00B76C2F">
              <w:rPr>
                <w:rFonts w:ascii="Courier New" w:eastAsia="Times New Roman" w:hAnsi="Courier New" w:cs="Courier New"/>
                <w:color w:val="000000"/>
                <w:kern w:val="0"/>
                <w:sz w:val="26"/>
                <w:szCs w:val="26"/>
                <w:lang w:eastAsia="en-GB"/>
                <w14:ligatures w14:val="none"/>
              </w:rPr>
              <w:t xml:space="preserve">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3FFB9C34"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plt.title(</w:t>
            </w:r>
            <w:r w:rsidRPr="00B76C2F">
              <w:rPr>
                <w:rFonts w:ascii="Courier New" w:eastAsia="Times New Roman" w:hAnsi="Courier New" w:cs="Courier New"/>
                <w:color w:val="A31515"/>
                <w:kern w:val="0"/>
                <w:sz w:val="26"/>
                <w:szCs w:val="26"/>
                <w:lang w:eastAsia="en-GB"/>
                <w14:ligatures w14:val="none"/>
              </w:rPr>
              <w:t>"Euclidean $k$-means"</w:t>
            </w:r>
            <w:r w:rsidRPr="00B76C2F">
              <w:rPr>
                <w:rFonts w:ascii="Courier New" w:eastAsia="Times New Roman" w:hAnsi="Courier New" w:cs="Courier New"/>
                <w:color w:val="000000"/>
                <w:kern w:val="0"/>
                <w:sz w:val="26"/>
                <w:szCs w:val="26"/>
                <w:lang w:eastAsia="en-GB"/>
                <w14:ligatures w14:val="none"/>
              </w:rPr>
              <w:t>)</w:t>
            </w:r>
          </w:p>
          <w:p w14:paraId="0721992F" w14:textId="5C45655A" w:rsidR="007051F7" w:rsidRDefault="004E65F3" w:rsidP="007051F7">
            <w:pPr>
              <w:spacing w:line="360" w:lineRule="auto"/>
              <w:jc w:val="center"/>
              <w:rPr>
                <w:i/>
                <w:iCs/>
                <w:sz w:val="26"/>
                <w:szCs w:val="26"/>
                <w:lang w:val="en-US"/>
              </w:rPr>
            </w:pPr>
            <w:r w:rsidRPr="004E65F3">
              <w:rPr>
                <w:i/>
                <w:iCs/>
                <w:sz w:val="26"/>
                <w:szCs w:val="26"/>
                <w:lang w:val="en-US"/>
              </w:rPr>
              <w:drawing>
                <wp:inline distT="0" distB="0" distL="0" distR="0" wp14:anchorId="6D4E134C" wp14:editId="67473023">
                  <wp:extent cx="5760085" cy="960120"/>
                  <wp:effectExtent l="0" t="0" r="0" b="0"/>
                  <wp:docPr id="606874720" name="Picture 60687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4720" name=""/>
                          <pic:cNvPicPr/>
                        </pic:nvPicPr>
                        <pic:blipFill>
                          <a:blip r:embed="rId100"/>
                          <a:stretch>
                            <a:fillRect/>
                          </a:stretch>
                        </pic:blipFill>
                        <pic:spPr>
                          <a:xfrm>
                            <a:off x="0" y="0"/>
                            <a:ext cx="5760085" cy="960120"/>
                          </a:xfrm>
                          <a:prstGeom prst="rect">
                            <a:avLst/>
                          </a:prstGeom>
                        </pic:spPr>
                      </pic:pic>
                    </a:graphicData>
                  </a:graphic>
                </wp:inline>
              </w:drawing>
            </w:r>
          </w:p>
          <w:p w14:paraId="4605FC15" w14:textId="3314AD87" w:rsidR="007051F7" w:rsidRDefault="007051F7" w:rsidP="007051F7">
            <w:pPr>
              <w:spacing w:line="360" w:lineRule="auto"/>
              <w:jc w:val="center"/>
              <w:rPr>
                <w:i/>
                <w:iCs/>
                <w:sz w:val="26"/>
                <w:szCs w:val="26"/>
                <w:lang w:val="en-US"/>
              </w:rPr>
            </w:pPr>
            <w:r>
              <w:rPr>
                <w:i/>
                <w:iCs/>
                <w:sz w:val="26"/>
                <w:szCs w:val="26"/>
                <w:lang w:val="en-US"/>
              </w:rPr>
              <w:t xml:space="preserve">Step 4: Kmeans using euclidean distance   </w:t>
            </w:r>
          </w:p>
        </w:tc>
      </w:tr>
      <w:tr w:rsidR="007051F7" w:rsidRPr="00C801EA" w14:paraId="180131F3" w14:textId="77777777" w:rsidTr="00F11A57">
        <w:tc>
          <w:tcPr>
            <w:tcW w:w="9287" w:type="dxa"/>
          </w:tcPr>
          <w:p w14:paraId="4B081974"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8000"/>
                <w:kern w:val="0"/>
                <w:sz w:val="26"/>
                <w:szCs w:val="26"/>
                <w:lang w:eastAsia="en-GB"/>
                <w14:ligatures w14:val="none"/>
              </w:rPr>
              <w:t># DBA-k-means</w:t>
            </w:r>
          </w:p>
          <w:p w14:paraId="10C5619E"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"DBA k-means"</w:t>
            </w:r>
            <w:r w:rsidRPr="00B76C2F">
              <w:rPr>
                <w:rFonts w:ascii="Courier New" w:eastAsia="Times New Roman" w:hAnsi="Courier New" w:cs="Courier New"/>
                <w:color w:val="000000"/>
                <w:kern w:val="0"/>
                <w:sz w:val="26"/>
                <w:szCs w:val="26"/>
                <w:lang w:eastAsia="en-GB"/>
                <w14:ligatures w14:val="none"/>
              </w:rPr>
              <w:t>)</w:t>
            </w:r>
          </w:p>
          <w:p w14:paraId="7F3EA224"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dba_km = TimeSeriesKMeans(n_clusters=n_clusters,</w:t>
            </w:r>
          </w:p>
          <w:p w14:paraId="20DF44AD"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n_init=</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w:t>
            </w:r>
          </w:p>
          <w:p w14:paraId="305A7598"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lastRenderedPageBreak/>
              <w:t>                          metric=</w:t>
            </w:r>
            <w:r w:rsidRPr="00B76C2F">
              <w:rPr>
                <w:rFonts w:ascii="Courier New" w:eastAsia="Times New Roman" w:hAnsi="Courier New" w:cs="Courier New"/>
                <w:color w:val="A31515"/>
                <w:kern w:val="0"/>
                <w:sz w:val="26"/>
                <w:szCs w:val="26"/>
                <w:lang w:eastAsia="en-GB"/>
                <w14:ligatures w14:val="none"/>
              </w:rPr>
              <w:t>"dtw"</w:t>
            </w:r>
            <w:r w:rsidRPr="00B76C2F">
              <w:rPr>
                <w:rFonts w:ascii="Courier New" w:eastAsia="Times New Roman" w:hAnsi="Courier New" w:cs="Courier New"/>
                <w:color w:val="000000"/>
                <w:kern w:val="0"/>
                <w:sz w:val="26"/>
                <w:szCs w:val="26"/>
                <w:lang w:eastAsia="en-GB"/>
                <w14:ligatures w14:val="none"/>
              </w:rPr>
              <w:t>,</w:t>
            </w:r>
          </w:p>
          <w:p w14:paraId="195E0C68"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verbose=</w:t>
            </w:r>
            <w:r w:rsidRPr="00B76C2F">
              <w:rPr>
                <w:rFonts w:ascii="Courier New" w:eastAsia="Times New Roman" w:hAnsi="Courier New" w:cs="Courier New"/>
                <w:color w:val="0000FF"/>
                <w:kern w:val="0"/>
                <w:sz w:val="26"/>
                <w:szCs w:val="26"/>
                <w:lang w:eastAsia="en-GB"/>
                <w14:ligatures w14:val="none"/>
              </w:rPr>
              <w:t>False</w:t>
            </w:r>
            <w:r w:rsidRPr="00B76C2F">
              <w:rPr>
                <w:rFonts w:ascii="Courier New" w:eastAsia="Times New Roman" w:hAnsi="Courier New" w:cs="Courier New"/>
                <w:color w:val="000000"/>
                <w:kern w:val="0"/>
                <w:sz w:val="26"/>
                <w:szCs w:val="26"/>
                <w:lang w:eastAsia="en-GB"/>
                <w14:ligatures w14:val="none"/>
              </w:rPr>
              <w:t>,</w:t>
            </w:r>
          </w:p>
          <w:p w14:paraId="480EB07F"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max_iter_barycenter=</w:t>
            </w:r>
            <w:r w:rsidRPr="00B76C2F">
              <w:rPr>
                <w:rFonts w:ascii="Courier New" w:eastAsia="Times New Roman" w:hAnsi="Courier New" w:cs="Courier New"/>
                <w:color w:val="098156"/>
                <w:kern w:val="0"/>
                <w:sz w:val="26"/>
                <w:szCs w:val="26"/>
                <w:lang w:eastAsia="en-GB"/>
                <w14:ligatures w14:val="none"/>
              </w:rPr>
              <w:t>10</w:t>
            </w:r>
            <w:r w:rsidRPr="00B76C2F">
              <w:rPr>
                <w:rFonts w:ascii="Courier New" w:eastAsia="Times New Roman" w:hAnsi="Courier New" w:cs="Courier New"/>
                <w:color w:val="000000"/>
                <w:kern w:val="0"/>
                <w:sz w:val="26"/>
                <w:szCs w:val="26"/>
                <w:lang w:eastAsia="en-GB"/>
                <w14:ligatures w14:val="none"/>
              </w:rPr>
              <w:t>,</w:t>
            </w:r>
          </w:p>
          <w:p w14:paraId="7695D33F"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random_state=seed)</w:t>
            </w:r>
          </w:p>
          <w:p w14:paraId="6CD6134B"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y_dba_km = dba_km.fit_predict(X)</w:t>
            </w:r>
          </w:p>
          <w:p w14:paraId="6BAF0460"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"DBA silhoutte: {:.2f}"</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795E26"/>
                <w:kern w:val="0"/>
                <w:sz w:val="26"/>
                <w:szCs w:val="26"/>
                <w:lang w:eastAsia="en-GB"/>
                <w14:ligatures w14:val="none"/>
              </w:rPr>
              <w:t>format</w:t>
            </w:r>
            <w:r w:rsidRPr="00B76C2F">
              <w:rPr>
                <w:rFonts w:ascii="Courier New" w:eastAsia="Times New Roman" w:hAnsi="Courier New" w:cs="Courier New"/>
                <w:color w:val="000000"/>
                <w:kern w:val="0"/>
                <w:sz w:val="26"/>
                <w:szCs w:val="26"/>
                <w:lang w:eastAsia="en-GB"/>
                <w14:ligatures w14:val="none"/>
              </w:rPr>
              <w:t>(silhouette_score(X, y_dba_km, metric=</w:t>
            </w:r>
            <w:r w:rsidRPr="00B76C2F">
              <w:rPr>
                <w:rFonts w:ascii="Courier New" w:eastAsia="Times New Roman" w:hAnsi="Courier New" w:cs="Courier New"/>
                <w:color w:val="A31515"/>
                <w:kern w:val="0"/>
                <w:sz w:val="26"/>
                <w:szCs w:val="26"/>
                <w:lang w:eastAsia="en-GB"/>
                <w14:ligatures w14:val="none"/>
              </w:rPr>
              <w:t>"dtw"</w:t>
            </w:r>
            <w:r w:rsidRPr="00B76C2F">
              <w:rPr>
                <w:rFonts w:ascii="Courier New" w:eastAsia="Times New Roman" w:hAnsi="Courier New" w:cs="Courier New"/>
                <w:color w:val="000000"/>
                <w:kern w:val="0"/>
                <w:sz w:val="26"/>
                <w:szCs w:val="26"/>
                <w:lang w:eastAsia="en-GB"/>
                <w14:ligatures w14:val="none"/>
              </w:rPr>
              <w:t>)))</w:t>
            </w:r>
          </w:p>
          <w:p w14:paraId="3447D8E0"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357E8E9"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yi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795E26"/>
                <w:kern w:val="0"/>
                <w:sz w:val="26"/>
                <w:szCs w:val="26"/>
                <w:lang w:eastAsia="en-GB"/>
                <w14:ligatures w14:val="none"/>
              </w:rPr>
              <w:t>range</w:t>
            </w:r>
            <w:r w:rsidRPr="00B76C2F">
              <w:rPr>
                <w:rFonts w:ascii="Courier New" w:eastAsia="Times New Roman" w:hAnsi="Courier New" w:cs="Courier New"/>
                <w:color w:val="000000"/>
                <w:kern w:val="0"/>
                <w:sz w:val="26"/>
                <w:szCs w:val="26"/>
                <w:lang w:eastAsia="en-GB"/>
                <w14:ligatures w14:val="none"/>
              </w:rPr>
              <w:t>(n_clusters):</w:t>
            </w:r>
          </w:p>
          <w:p w14:paraId="1E8EFCD3"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plt.subplot(</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 n_clusters, yi+</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6E85FDBF"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xx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X[y_dba_km == yi]:</w:t>
            </w:r>
          </w:p>
          <w:p w14:paraId="25647316"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plt.plot(xx.ravel(), </w:t>
            </w:r>
            <w:r w:rsidRPr="00B76C2F">
              <w:rPr>
                <w:rFonts w:ascii="Courier New" w:eastAsia="Times New Roman" w:hAnsi="Courier New" w:cs="Courier New"/>
                <w:color w:val="A31515"/>
                <w:kern w:val="0"/>
                <w:sz w:val="26"/>
                <w:szCs w:val="26"/>
                <w:lang w:eastAsia="en-GB"/>
                <w14:ligatures w14:val="none"/>
              </w:rPr>
              <w:t>"k-"</w:t>
            </w:r>
            <w:r w:rsidRPr="00B76C2F">
              <w:rPr>
                <w:rFonts w:ascii="Courier New" w:eastAsia="Times New Roman" w:hAnsi="Courier New" w:cs="Courier New"/>
                <w:color w:val="000000"/>
                <w:kern w:val="0"/>
                <w:sz w:val="26"/>
                <w:szCs w:val="26"/>
                <w:lang w:eastAsia="en-GB"/>
                <w14:ligatures w14:val="none"/>
              </w:rPr>
              <w:t>, alpha=</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w:t>
            </w:r>
          </w:p>
          <w:p w14:paraId="199FDFA6"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plt.plot(dba_km.cluster_centers_[yi].ravel(), </w:t>
            </w:r>
            <w:r w:rsidRPr="00B76C2F">
              <w:rPr>
                <w:rFonts w:ascii="Courier New" w:eastAsia="Times New Roman" w:hAnsi="Courier New" w:cs="Courier New"/>
                <w:color w:val="A31515"/>
                <w:kern w:val="0"/>
                <w:sz w:val="26"/>
                <w:szCs w:val="26"/>
                <w:lang w:eastAsia="en-GB"/>
                <w14:ligatures w14:val="none"/>
              </w:rPr>
              <w:t>"r-"</w:t>
            </w:r>
            <w:r w:rsidRPr="00B76C2F">
              <w:rPr>
                <w:rFonts w:ascii="Courier New" w:eastAsia="Times New Roman" w:hAnsi="Courier New" w:cs="Courier New"/>
                <w:color w:val="000000"/>
                <w:kern w:val="0"/>
                <w:sz w:val="26"/>
                <w:szCs w:val="26"/>
                <w:lang w:eastAsia="en-GB"/>
                <w14:ligatures w14:val="none"/>
              </w:rPr>
              <w:t>)</w:t>
            </w:r>
          </w:p>
          <w:p w14:paraId="25538FD0"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plt.xlim(</w:t>
            </w:r>
            <w:r w:rsidRPr="00B76C2F">
              <w:rPr>
                <w:rFonts w:ascii="Courier New" w:eastAsia="Times New Roman" w:hAnsi="Courier New" w:cs="Courier New"/>
                <w:color w:val="098156"/>
                <w:kern w:val="0"/>
                <w:sz w:val="26"/>
                <w:szCs w:val="26"/>
                <w:lang w:eastAsia="en-GB"/>
                <w14:ligatures w14:val="none"/>
              </w:rPr>
              <w:t>0</w:t>
            </w:r>
            <w:r w:rsidRPr="00B76C2F">
              <w:rPr>
                <w:rFonts w:ascii="Courier New" w:eastAsia="Times New Roman" w:hAnsi="Courier New" w:cs="Courier New"/>
                <w:color w:val="000000"/>
                <w:kern w:val="0"/>
                <w:sz w:val="26"/>
                <w:szCs w:val="26"/>
                <w:lang w:eastAsia="en-GB"/>
                <w14:ligatures w14:val="none"/>
              </w:rPr>
              <w:t>, sz)</w:t>
            </w:r>
          </w:p>
          <w:p w14:paraId="11C0F45C"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plt.ylim(</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w:t>
            </w:r>
          </w:p>
          <w:p w14:paraId="326B2013"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plt.text(</w:t>
            </w:r>
            <w:r w:rsidRPr="00B76C2F">
              <w:rPr>
                <w:rFonts w:ascii="Courier New" w:eastAsia="Times New Roman" w:hAnsi="Courier New" w:cs="Courier New"/>
                <w:color w:val="098156"/>
                <w:kern w:val="0"/>
                <w:sz w:val="26"/>
                <w:szCs w:val="26"/>
                <w:lang w:eastAsia="en-GB"/>
                <w14:ligatures w14:val="none"/>
              </w:rPr>
              <w:t>0.55</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0.85</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'Cluster %d'</w:t>
            </w:r>
            <w:r w:rsidRPr="00B76C2F">
              <w:rPr>
                <w:rFonts w:ascii="Courier New" w:eastAsia="Times New Roman" w:hAnsi="Courier New" w:cs="Courier New"/>
                <w:color w:val="000000"/>
                <w:kern w:val="0"/>
                <w:sz w:val="26"/>
                <w:szCs w:val="26"/>
                <w:lang w:eastAsia="en-GB"/>
                <w14:ligatures w14:val="none"/>
              </w:rPr>
              <w:t xml:space="preserve"> %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52BA4AA6"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transform=plt.gca().transAxes)</w:t>
            </w:r>
          </w:p>
          <w:p w14:paraId="4FCEA2A9"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if</w:t>
            </w:r>
            <w:r w:rsidRPr="00B76C2F">
              <w:rPr>
                <w:rFonts w:ascii="Courier New" w:eastAsia="Times New Roman" w:hAnsi="Courier New" w:cs="Courier New"/>
                <w:color w:val="000000"/>
                <w:kern w:val="0"/>
                <w:sz w:val="26"/>
                <w:szCs w:val="26"/>
                <w:lang w:eastAsia="en-GB"/>
                <w14:ligatures w14:val="none"/>
              </w:rPr>
              <w:t xml:space="preserve">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45431DDD"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plt.title(</w:t>
            </w:r>
            <w:r w:rsidRPr="00B76C2F">
              <w:rPr>
                <w:rFonts w:ascii="Courier New" w:eastAsia="Times New Roman" w:hAnsi="Courier New" w:cs="Courier New"/>
                <w:color w:val="A31515"/>
                <w:kern w:val="0"/>
                <w:sz w:val="26"/>
                <w:szCs w:val="26"/>
                <w:lang w:eastAsia="en-GB"/>
                <w14:ligatures w14:val="none"/>
              </w:rPr>
              <w:t>"DBA $k$-means"</w:t>
            </w:r>
            <w:r w:rsidRPr="00B76C2F">
              <w:rPr>
                <w:rFonts w:ascii="Courier New" w:eastAsia="Times New Roman" w:hAnsi="Courier New" w:cs="Courier New"/>
                <w:color w:val="000000"/>
                <w:kern w:val="0"/>
                <w:sz w:val="26"/>
                <w:szCs w:val="26"/>
                <w:lang w:eastAsia="en-GB"/>
                <w14:ligatures w14:val="none"/>
              </w:rPr>
              <w:t>)</w:t>
            </w:r>
          </w:p>
          <w:p w14:paraId="3ADD736A"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CA171F6" w14:textId="77777777" w:rsidR="007051F7" w:rsidRPr="00B76C2F"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plt.tight_layout()</w:t>
            </w:r>
          </w:p>
          <w:p w14:paraId="5D8C8C53" w14:textId="60FC076C" w:rsidR="007051F7" w:rsidRPr="00C801EA" w:rsidRDefault="007051F7" w:rsidP="007051F7">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plt.show()</w:t>
            </w:r>
          </w:p>
          <w:p w14:paraId="165178FC" w14:textId="77777777" w:rsidR="004E65F3" w:rsidRDefault="004E65F3" w:rsidP="007051F7">
            <w:pPr>
              <w:spacing w:line="360" w:lineRule="auto"/>
              <w:jc w:val="center"/>
              <w:rPr>
                <w:i/>
                <w:iCs/>
                <w:sz w:val="26"/>
                <w:szCs w:val="26"/>
                <w:lang w:val="en-US"/>
              </w:rPr>
            </w:pPr>
          </w:p>
          <w:p w14:paraId="524ABB53" w14:textId="310E8D5A" w:rsidR="007051F7" w:rsidRPr="00517C91" w:rsidRDefault="007051F7" w:rsidP="007051F7">
            <w:pPr>
              <w:spacing w:line="360" w:lineRule="auto"/>
              <w:jc w:val="center"/>
              <w:rPr>
                <w:i/>
                <w:iCs/>
                <w:sz w:val="26"/>
                <w:szCs w:val="26"/>
                <w:lang w:val="en-US"/>
              </w:rPr>
            </w:pPr>
            <w:r>
              <w:rPr>
                <w:i/>
                <w:iCs/>
                <w:sz w:val="26"/>
                <w:szCs w:val="26"/>
                <w:lang w:val="en-US"/>
              </w:rPr>
              <w:t>Step 5: Kmeans using dynamic time warping (dtw) distance</w:t>
            </w:r>
          </w:p>
        </w:tc>
      </w:tr>
      <w:tr w:rsidR="007051F7" w:rsidRPr="00C801EA" w14:paraId="60D578DF" w14:textId="77777777" w:rsidTr="00F11A57">
        <w:tc>
          <w:tcPr>
            <w:tcW w:w="9287" w:type="dxa"/>
          </w:tcPr>
          <w:p w14:paraId="5D56EB64" w14:textId="07CF3390" w:rsidR="000F6E80" w:rsidRDefault="000F6E80" w:rsidP="000F6E80">
            <w:pPr>
              <w:spacing w:line="360" w:lineRule="auto"/>
              <w:rPr>
                <w:i/>
                <w:iCs/>
                <w:sz w:val="26"/>
                <w:szCs w:val="26"/>
                <w:lang w:val="en-US"/>
              </w:rPr>
            </w:pPr>
            <w:r>
              <w:rPr>
                <w:i/>
                <w:iCs/>
                <w:sz w:val="26"/>
                <w:szCs w:val="26"/>
                <w:lang w:val="en-US"/>
              </w:rPr>
              <w:lastRenderedPageBreak/>
              <w:t>The sil</w:t>
            </w:r>
            <w:r w:rsidR="003C3369">
              <w:rPr>
                <w:i/>
                <w:iCs/>
                <w:sz w:val="26"/>
                <w:szCs w:val="26"/>
                <w:lang w:val="en-US"/>
              </w:rPr>
              <w:t>houtte of DBA K-Means is higher so we choose dba_km to preidct cluster_labels.</w:t>
            </w:r>
          </w:p>
          <w:p w14:paraId="16004C95" w14:textId="77777777" w:rsidR="003C3369" w:rsidRPr="00D65138" w:rsidRDefault="003C3369" w:rsidP="003C3369">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cluster_labels = dba_km.labels_</w:t>
            </w:r>
          </w:p>
          <w:p w14:paraId="2486A6FA" w14:textId="77777777" w:rsidR="003C3369" w:rsidRPr="00D65138" w:rsidRDefault="003C3369" w:rsidP="003C3369">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CC09D29" w14:textId="77777777" w:rsidR="003C3369" w:rsidRPr="00D65138" w:rsidRDefault="003C3369" w:rsidP="003C3369">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cluster_0 = X[cluster_labels == </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645A0DA7" w14:textId="77777777" w:rsidR="003C3369" w:rsidRPr="00D65138" w:rsidRDefault="003C3369" w:rsidP="003C3369">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cluster_1 = X[cluster_labels == </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w:t>
            </w:r>
          </w:p>
          <w:p w14:paraId="1B61E7A4" w14:textId="1C767766" w:rsidR="003C3369" w:rsidRPr="00C801EA" w:rsidRDefault="003C3369" w:rsidP="003C3369">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cluster_2 = X[cluster_labels == </w:t>
            </w:r>
            <w:r w:rsidRPr="00D65138">
              <w:rPr>
                <w:rFonts w:ascii="Courier New" w:eastAsia="Times New Roman" w:hAnsi="Courier New" w:cs="Courier New"/>
                <w:color w:val="098156"/>
                <w:kern w:val="0"/>
                <w:sz w:val="26"/>
                <w:szCs w:val="26"/>
                <w:lang w:eastAsia="en-GB"/>
                <w14:ligatures w14:val="none"/>
              </w:rPr>
              <w:t>2</w:t>
            </w:r>
            <w:r w:rsidRPr="00D65138">
              <w:rPr>
                <w:rFonts w:ascii="Courier New" w:eastAsia="Times New Roman" w:hAnsi="Courier New" w:cs="Courier New"/>
                <w:color w:val="000000"/>
                <w:kern w:val="0"/>
                <w:sz w:val="26"/>
                <w:szCs w:val="26"/>
                <w:lang w:eastAsia="en-GB"/>
                <w14:ligatures w14:val="none"/>
              </w:rPr>
              <w:t>]</w:t>
            </w:r>
          </w:p>
          <w:p w14:paraId="2B366535" w14:textId="6B1D47C3" w:rsidR="007051F7" w:rsidRPr="00317C03" w:rsidRDefault="007051F7" w:rsidP="007051F7">
            <w:pPr>
              <w:spacing w:line="360" w:lineRule="auto"/>
              <w:jc w:val="center"/>
              <w:rPr>
                <w:i/>
                <w:iCs/>
                <w:sz w:val="26"/>
                <w:szCs w:val="26"/>
                <w:lang w:val="en-US"/>
              </w:rPr>
            </w:pPr>
            <w:r>
              <w:rPr>
                <w:i/>
                <w:iCs/>
                <w:sz w:val="26"/>
                <w:szCs w:val="26"/>
                <w:lang w:val="en-US"/>
              </w:rPr>
              <w:t>Step 6: We separate cluster_labels with 3 dataset: cluster_0, cluster_1, cluster_2</w:t>
            </w:r>
          </w:p>
        </w:tc>
      </w:tr>
    </w:tbl>
    <w:p w14:paraId="335AE514" w14:textId="3304BC88" w:rsidR="00036EA4" w:rsidRPr="00C801EA" w:rsidRDefault="00036EA4" w:rsidP="00036EA4">
      <w:pPr>
        <w:spacing w:line="360" w:lineRule="auto"/>
        <w:rPr>
          <w:b/>
          <w:sz w:val="26"/>
          <w:szCs w:val="26"/>
          <w:lang w:val="en-US"/>
        </w:rPr>
      </w:pPr>
      <w:r w:rsidRPr="00C801EA">
        <w:rPr>
          <w:b/>
          <w:sz w:val="26"/>
          <w:szCs w:val="26"/>
          <w:lang w:val="en-US"/>
        </w:rPr>
        <w:t>Now we apply RNN, LSTM, DNN for each dataset:</w:t>
      </w:r>
    </w:p>
    <w:tbl>
      <w:tblPr>
        <w:tblStyle w:val="TableGrid"/>
        <w:tblW w:w="0" w:type="auto"/>
        <w:tblLook w:val="04A0" w:firstRow="1" w:lastRow="0" w:firstColumn="1" w:lastColumn="0" w:noHBand="0" w:noVBand="1"/>
      </w:tblPr>
      <w:tblGrid>
        <w:gridCol w:w="9287"/>
      </w:tblGrid>
      <w:tr w:rsidR="00036EA4" w:rsidRPr="00C801EA" w14:paraId="09FD58F0" w14:textId="77777777" w:rsidTr="00036EA4">
        <w:tc>
          <w:tcPr>
            <w:tcW w:w="9287" w:type="dxa"/>
          </w:tcPr>
          <w:p w14:paraId="00B5A6FE" w14:textId="155A9E3C" w:rsidR="00036EA4" w:rsidRPr="00C801EA" w:rsidRDefault="00607A51" w:rsidP="00607A51">
            <w:pPr>
              <w:spacing w:line="360" w:lineRule="auto"/>
              <w:rPr>
                <w:i/>
                <w:sz w:val="26"/>
                <w:szCs w:val="26"/>
                <w:lang w:val="en-US"/>
              </w:rPr>
            </w:pPr>
            <w:r w:rsidRPr="00C801EA">
              <w:rPr>
                <w:i/>
                <w:sz w:val="26"/>
                <w:szCs w:val="26"/>
                <w:lang w:val="en-US"/>
              </w:rPr>
              <w:t>RNN:</w:t>
            </w:r>
          </w:p>
          <w:p w14:paraId="3C69676D"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Number of samples in cluster_0</w:t>
            </w:r>
          </w:p>
          <w:p w14:paraId="32B1836F"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num_samples = cluster_0.shape[</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5F0C1410"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D6A8260"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an array of random indices for the samples</w:t>
            </w:r>
          </w:p>
          <w:p w14:paraId="2A18918A"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indices = np.random.permutation(num_samples)</w:t>
            </w:r>
          </w:p>
          <w:p w14:paraId="0B942DEF"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EB2D249"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Calculate the number of samples for each set</w:t>
            </w:r>
          </w:p>
          <w:p w14:paraId="3D3A17A8"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num_train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0.7</w:t>
            </w:r>
            <w:r w:rsidRPr="00D65138">
              <w:rPr>
                <w:rFonts w:ascii="Courier New" w:eastAsia="Times New Roman" w:hAnsi="Courier New" w:cs="Courier New"/>
                <w:color w:val="000000"/>
                <w:kern w:val="0"/>
                <w:sz w:val="26"/>
                <w:szCs w:val="26"/>
                <w:lang w:eastAsia="en-GB"/>
                <w14:ligatures w14:val="none"/>
              </w:rPr>
              <w:t xml:space="preserve"> * num_samples)</w:t>
            </w:r>
          </w:p>
          <w:p w14:paraId="78AA5966"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num_test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0.2</w:t>
            </w:r>
            <w:r w:rsidRPr="00D65138">
              <w:rPr>
                <w:rFonts w:ascii="Courier New" w:eastAsia="Times New Roman" w:hAnsi="Courier New" w:cs="Courier New"/>
                <w:color w:val="000000"/>
                <w:kern w:val="0"/>
                <w:sz w:val="26"/>
                <w:szCs w:val="26"/>
                <w:lang w:eastAsia="en-GB"/>
                <w14:ligatures w14:val="none"/>
              </w:rPr>
              <w:t xml:space="preserve"> * num_samples)</w:t>
            </w:r>
          </w:p>
          <w:p w14:paraId="3A34A84C"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1294A66"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lastRenderedPageBreak/>
              <w:t># Split the data into train, test, validate sets</w:t>
            </w:r>
          </w:p>
          <w:p w14:paraId="7817D5E9"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train_indices = indices[:num_train]</w:t>
            </w:r>
          </w:p>
          <w:p w14:paraId="457647F3"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test_indices = indices[num_train:num_train+num_test]</w:t>
            </w:r>
          </w:p>
          <w:p w14:paraId="65B31C4D"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val_indices = indices[num_train+num_test:]</w:t>
            </w:r>
          </w:p>
          <w:p w14:paraId="2351ACD0"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F5F5E30"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sublists to store the samples and corresponding labels</w:t>
            </w:r>
          </w:p>
          <w:p w14:paraId="58AD1ADF"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X_train = []</w:t>
            </w:r>
          </w:p>
          <w:p w14:paraId="03ECC923"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y_train = []</w:t>
            </w:r>
          </w:p>
          <w:p w14:paraId="2DECFB50"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X_test = []</w:t>
            </w:r>
          </w:p>
          <w:p w14:paraId="7771FD5B"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ytest = []</w:t>
            </w:r>
          </w:p>
          <w:p w14:paraId="6B118F55"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X_val = []</w:t>
            </w:r>
          </w:p>
          <w:p w14:paraId="1BB492B6"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yval = []</w:t>
            </w:r>
          </w:p>
          <w:p w14:paraId="796D1A11"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98E0917"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X_train and y_train</w:t>
            </w:r>
          </w:p>
          <w:p w14:paraId="08FFAE92"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train_indices:</w:t>
            </w:r>
          </w:p>
          <w:p w14:paraId="53D8CA24"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3ECF9C46"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3DAAF110"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X_train.append(sample)</w:t>
            </w:r>
          </w:p>
          <w:p w14:paraId="61EEBF2A"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y_train.append(label)</w:t>
            </w:r>
          </w:p>
          <w:p w14:paraId="1F288B9F"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18112AC"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X_test and ytest</w:t>
            </w:r>
          </w:p>
          <w:p w14:paraId="7FB64E5C"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test_indices:</w:t>
            </w:r>
          </w:p>
          <w:p w14:paraId="0FE9259F"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7E550486"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1E9B78A0"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X_test.append(sample)</w:t>
            </w:r>
          </w:p>
          <w:p w14:paraId="4D6F53FD"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ytest.append(label)</w:t>
            </w:r>
          </w:p>
          <w:p w14:paraId="42F5DDC9"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D4A4FCB"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X_val and yval</w:t>
            </w:r>
          </w:p>
          <w:p w14:paraId="56E40E8A"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val_indices:</w:t>
            </w:r>
          </w:p>
          <w:p w14:paraId="060E9E47"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79DAAA9C"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54D011F0"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X_val.append(sample)</w:t>
            </w:r>
          </w:p>
          <w:p w14:paraId="4D4D1A59"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yval.append(label)</w:t>
            </w:r>
          </w:p>
          <w:p w14:paraId="21F8B355"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D04860A" w14:textId="77777777" w:rsidR="00283D9C" w:rsidRPr="00283D9C" w:rsidRDefault="00283D9C"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8000"/>
                <w:kern w:val="0"/>
                <w:sz w:val="26"/>
                <w:szCs w:val="26"/>
                <w:lang w:eastAsia="en-GB"/>
                <w14:ligatures w14:val="none"/>
              </w:rPr>
              <w:t># Convert lists to numpy arrays</w:t>
            </w:r>
          </w:p>
          <w:p w14:paraId="11971663"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X_train = np.array(X_train)</w:t>
            </w:r>
          </w:p>
          <w:p w14:paraId="6C4284E4" w14:textId="23E1B5EA"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y_train = np.array(y_train).reshape(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4EF1101E"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X_test = np.array(X_test)</w:t>
            </w:r>
          </w:p>
          <w:p w14:paraId="11044151" w14:textId="250C8BDB"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ytest = np.array(ytest).reshape(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6B4A81E9"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X_val = np.array(X_val)</w:t>
            </w:r>
          </w:p>
          <w:p w14:paraId="2466BE68" w14:textId="6D5E0CB9"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yval = np.array(yval).reshape(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14A371E0" w14:textId="77777777" w:rsidR="00D65138" w:rsidRPr="00D65138" w:rsidRDefault="00D65138" w:rsidP="00D6513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F1A961C" w14:textId="43628605" w:rsidR="004667E9" w:rsidRPr="00C801EA" w:rsidRDefault="00100309" w:rsidP="00B948B2">
            <w:pPr>
              <w:spacing w:line="360" w:lineRule="auto"/>
              <w:jc w:val="center"/>
              <w:rPr>
                <w:i/>
                <w:sz w:val="26"/>
                <w:szCs w:val="26"/>
                <w:lang w:val="en-US"/>
              </w:rPr>
            </w:pPr>
            <w:r w:rsidRPr="00C801EA">
              <w:rPr>
                <w:i/>
                <w:sz w:val="26"/>
                <w:szCs w:val="26"/>
                <w:lang w:val="en-US"/>
              </w:rPr>
              <w:t>Step 1: create X_train, y_train, X_test, ytest, X_val, yval</w:t>
            </w:r>
            <w:r w:rsidR="00D65138" w:rsidRPr="00C801EA">
              <w:rPr>
                <w:i/>
                <w:sz w:val="26"/>
                <w:szCs w:val="26"/>
                <w:lang w:val="en-US"/>
              </w:rPr>
              <w:t xml:space="preserve"> with cluster_0</w:t>
            </w:r>
          </w:p>
        </w:tc>
      </w:tr>
      <w:tr w:rsidR="00036EA4" w:rsidRPr="00C801EA" w14:paraId="3DDE31D8" w14:textId="77777777" w:rsidTr="00036EA4">
        <w:tc>
          <w:tcPr>
            <w:tcW w:w="9287" w:type="dxa"/>
          </w:tcPr>
          <w:p w14:paraId="1094B398" w14:textId="77777777" w:rsidR="00E74326" w:rsidRPr="00E74326" w:rsidRDefault="00E74326" w:rsidP="00E74326">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lastRenderedPageBreak/>
              <w:t>model = Sequential()</w:t>
            </w:r>
          </w:p>
          <w:p w14:paraId="33BA79C1" w14:textId="77777777" w:rsidR="00E74326" w:rsidRPr="00E74326" w:rsidRDefault="00E74326" w:rsidP="00E74326">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lastRenderedPageBreak/>
              <w:t>model.add(SimpleRNN(</w:t>
            </w:r>
            <w:r w:rsidRPr="00E74326">
              <w:rPr>
                <w:rFonts w:ascii="Courier New" w:eastAsia="Times New Roman" w:hAnsi="Courier New" w:cs="Courier New"/>
                <w:color w:val="098156"/>
                <w:kern w:val="0"/>
                <w:sz w:val="26"/>
                <w:szCs w:val="26"/>
                <w:lang w:eastAsia="en-GB"/>
                <w14:ligatures w14:val="none"/>
              </w:rPr>
              <w:t>50</w:t>
            </w:r>
            <w:r w:rsidRPr="00E74326">
              <w:rPr>
                <w:rFonts w:ascii="Courier New" w:eastAsia="Times New Roman" w:hAnsi="Courier New" w:cs="Courier New"/>
                <w:color w:val="000000"/>
                <w:kern w:val="0"/>
                <w:sz w:val="26"/>
                <w:szCs w:val="26"/>
                <w:lang w:eastAsia="en-GB"/>
                <w14:ligatures w14:val="none"/>
              </w:rPr>
              <w:t xml:space="preserve">, input_shape=(time_step, </w:t>
            </w:r>
            <w:r w:rsidRPr="00E74326">
              <w:rPr>
                <w:rFonts w:ascii="Courier New" w:eastAsia="Times New Roman" w:hAnsi="Courier New" w:cs="Courier New"/>
                <w:color w:val="098156"/>
                <w:kern w:val="0"/>
                <w:sz w:val="26"/>
                <w:szCs w:val="26"/>
                <w:lang w:eastAsia="en-GB"/>
                <w14:ligatures w14:val="none"/>
              </w:rPr>
              <w:t>1</w:t>
            </w:r>
            <w:r w:rsidRPr="00E74326">
              <w:rPr>
                <w:rFonts w:ascii="Courier New" w:eastAsia="Times New Roman" w:hAnsi="Courier New" w:cs="Courier New"/>
                <w:color w:val="000000"/>
                <w:kern w:val="0"/>
                <w:sz w:val="26"/>
                <w:szCs w:val="26"/>
                <w:lang w:eastAsia="en-GB"/>
                <w14:ligatures w14:val="none"/>
              </w:rPr>
              <w:t>)))</w:t>
            </w:r>
          </w:p>
          <w:p w14:paraId="13DDA90C" w14:textId="77777777" w:rsidR="00E74326" w:rsidRPr="00E74326" w:rsidRDefault="00E74326" w:rsidP="00E74326">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model.add(Dense(</w:t>
            </w:r>
            <w:r w:rsidRPr="00E74326">
              <w:rPr>
                <w:rFonts w:ascii="Courier New" w:eastAsia="Times New Roman" w:hAnsi="Courier New" w:cs="Courier New"/>
                <w:color w:val="098156"/>
                <w:kern w:val="0"/>
                <w:sz w:val="26"/>
                <w:szCs w:val="26"/>
                <w:lang w:eastAsia="en-GB"/>
                <w14:ligatures w14:val="none"/>
              </w:rPr>
              <w:t>1</w:t>
            </w:r>
            <w:r w:rsidRPr="00E74326">
              <w:rPr>
                <w:rFonts w:ascii="Courier New" w:eastAsia="Times New Roman" w:hAnsi="Courier New" w:cs="Courier New"/>
                <w:color w:val="000000"/>
                <w:kern w:val="0"/>
                <w:sz w:val="26"/>
                <w:szCs w:val="26"/>
                <w:lang w:eastAsia="en-GB"/>
                <w14:ligatures w14:val="none"/>
              </w:rPr>
              <w:t>))</w:t>
            </w:r>
          </w:p>
          <w:p w14:paraId="39AAF339" w14:textId="77777777" w:rsidR="00E74326" w:rsidRPr="00E74326" w:rsidRDefault="00E74326" w:rsidP="00E74326">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w:t>
            </w:r>
            <w:r w:rsidRPr="00E74326">
              <w:rPr>
                <w:rFonts w:ascii="Courier New" w:eastAsia="Times New Roman" w:hAnsi="Courier New" w:cs="Courier New"/>
                <w:color w:val="795E26"/>
                <w:kern w:val="0"/>
                <w:sz w:val="26"/>
                <w:szCs w:val="26"/>
                <w:lang w:eastAsia="en-GB"/>
                <w14:ligatures w14:val="none"/>
              </w:rPr>
              <w:t>compile</w:t>
            </w:r>
            <w:r w:rsidRPr="00E74326">
              <w:rPr>
                <w:rFonts w:ascii="Courier New" w:eastAsia="Times New Roman" w:hAnsi="Courier New" w:cs="Courier New"/>
                <w:color w:val="000000"/>
                <w:kern w:val="0"/>
                <w:sz w:val="26"/>
                <w:szCs w:val="26"/>
                <w:lang w:eastAsia="en-GB"/>
                <w14:ligatures w14:val="none"/>
              </w:rPr>
              <w:t>(loss=</w:t>
            </w:r>
            <w:r w:rsidRPr="00E74326">
              <w:rPr>
                <w:rFonts w:ascii="Courier New" w:eastAsia="Times New Roman" w:hAnsi="Courier New" w:cs="Courier New"/>
                <w:color w:val="A31515"/>
                <w:kern w:val="0"/>
                <w:sz w:val="26"/>
                <w:szCs w:val="26"/>
                <w:lang w:eastAsia="en-GB"/>
                <w14:ligatures w14:val="none"/>
              </w:rPr>
              <w:t>'mean_squared_error'</w:t>
            </w:r>
            <w:r w:rsidRPr="00E74326">
              <w:rPr>
                <w:rFonts w:ascii="Courier New" w:eastAsia="Times New Roman" w:hAnsi="Courier New" w:cs="Courier New"/>
                <w:color w:val="000000"/>
                <w:kern w:val="0"/>
                <w:sz w:val="26"/>
                <w:szCs w:val="26"/>
                <w:lang w:eastAsia="en-GB"/>
                <w14:ligatures w14:val="none"/>
              </w:rPr>
              <w:t>,optimizer=</w:t>
            </w:r>
            <w:r w:rsidRPr="00E74326">
              <w:rPr>
                <w:rFonts w:ascii="Courier New" w:eastAsia="Times New Roman" w:hAnsi="Courier New" w:cs="Courier New"/>
                <w:color w:val="A31515"/>
                <w:kern w:val="0"/>
                <w:sz w:val="26"/>
                <w:szCs w:val="26"/>
                <w:lang w:eastAsia="en-GB"/>
                <w14:ligatures w14:val="none"/>
              </w:rPr>
              <w:t>'adam'</w:t>
            </w:r>
            <w:r w:rsidRPr="00E74326">
              <w:rPr>
                <w:rFonts w:ascii="Courier New" w:eastAsia="Times New Roman" w:hAnsi="Courier New" w:cs="Courier New"/>
                <w:color w:val="000000"/>
                <w:kern w:val="0"/>
                <w:sz w:val="26"/>
                <w:szCs w:val="26"/>
                <w:lang w:eastAsia="en-GB"/>
                <w14:ligatures w14:val="none"/>
              </w:rPr>
              <w:t>)</w:t>
            </w:r>
          </w:p>
          <w:p w14:paraId="6E419E95" w14:textId="77777777" w:rsidR="00E74326" w:rsidRPr="00E74326" w:rsidRDefault="00E74326" w:rsidP="00E74326">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model.fit(X_train,y_train,validation_data=(X_test,ytest),epochs=</w:t>
            </w:r>
            <w:r w:rsidRPr="00E74326">
              <w:rPr>
                <w:rFonts w:ascii="Courier New" w:eastAsia="Times New Roman" w:hAnsi="Courier New" w:cs="Courier New"/>
                <w:color w:val="098156"/>
                <w:kern w:val="0"/>
                <w:sz w:val="26"/>
                <w:szCs w:val="26"/>
                <w:lang w:eastAsia="en-GB"/>
                <w14:ligatures w14:val="none"/>
              </w:rPr>
              <w:t>100</w:t>
            </w:r>
            <w:r w:rsidRPr="00E74326">
              <w:rPr>
                <w:rFonts w:ascii="Courier New" w:eastAsia="Times New Roman" w:hAnsi="Courier New" w:cs="Courier New"/>
                <w:color w:val="000000"/>
                <w:kern w:val="0"/>
                <w:sz w:val="26"/>
                <w:szCs w:val="26"/>
                <w:lang w:eastAsia="en-GB"/>
                <w14:ligatures w14:val="none"/>
              </w:rPr>
              <w:t>,batch_size=</w:t>
            </w:r>
            <w:r w:rsidRPr="00E74326">
              <w:rPr>
                <w:rFonts w:ascii="Courier New" w:eastAsia="Times New Roman" w:hAnsi="Courier New" w:cs="Courier New"/>
                <w:color w:val="098156"/>
                <w:kern w:val="0"/>
                <w:sz w:val="26"/>
                <w:szCs w:val="26"/>
                <w:lang w:eastAsia="en-GB"/>
                <w14:ligatures w14:val="none"/>
              </w:rPr>
              <w:t>64</w:t>
            </w:r>
            <w:r w:rsidRPr="00E74326">
              <w:rPr>
                <w:rFonts w:ascii="Courier New" w:eastAsia="Times New Roman" w:hAnsi="Courier New" w:cs="Courier New"/>
                <w:color w:val="000000"/>
                <w:kern w:val="0"/>
                <w:sz w:val="26"/>
                <w:szCs w:val="26"/>
                <w:lang w:eastAsia="en-GB"/>
                <w14:ligatures w14:val="none"/>
              </w:rPr>
              <w:t>,verbose=</w:t>
            </w:r>
            <w:r w:rsidRPr="00E74326">
              <w:rPr>
                <w:rFonts w:ascii="Courier New" w:eastAsia="Times New Roman" w:hAnsi="Courier New" w:cs="Courier New"/>
                <w:color w:val="098156"/>
                <w:kern w:val="0"/>
                <w:sz w:val="26"/>
                <w:szCs w:val="26"/>
                <w:lang w:eastAsia="en-GB"/>
                <w14:ligatures w14:val="none"/>
              </w:rPr>
              <w:t>1</w:t>
            </w:r>
            <w:r w:rsidRPr="00E74326">
              <w:rPr>
                <w:rFonts w:ascii="Courier New" w:eastAsia="Times New Roman" w:hAnsi="Courier New" w:cs="Courier New"/>
                <w:color w:val="000000"/>
                <w:kern w:val="0"/>
                <w:sz w:val="26"/>
                <w:szCs w:val="26"/>
                <w:lang w:eastAsia="en-GB"/>
                <w14:ligatures w14:val="none"/>
              </w:rPr>
              <w:t>)</w:t>
            </w:r>
          </w:p>
          <w:p w14:paraId="12D3276B" w14:textId="77777777" w:rsidR="0026720F" w:rsidRPr="00C801EA" w:rsidRDefault="0026720F" w:rsidP="00D65138">
            <w:pPr>
              <w:shd w:val="clear" w:color="auto" w:fill="F7F7F7"/>
              <w:spacing w:line="285" w:lineRule="atLeast"/>
              <w:rPr>
                <w:i/>
                <w:sz w:val="26"/>
                <w:szCs w:val="26"/>
                <w:lang w:val="en-US"/>
              </w:rPr>
            </w:pPr>
          </w:p>
          <w:p w14:paraId="57499B78" w14:textId="34288DC2" w:rsidR="00036EA4" w:rsidRPr="00C801EA" w:rsidRDefault="0026720F" w:rsidP="00E74326">
            <w:pPr>
              <w:shd w:val="clear" w:color="auto" w:fill="F7F7F7"/>
              <w:spacing w:line="285" w:lineRule="atLeast"/>
              <w:jc w:val="center"/>
              <w:rPr>
                <w:i/>
                <w:sz w:val="26"/>
                <w:szCs w:val="26"/>
                <w:lang w:val="en-US"/>
              </w:rPr>
            </w:pPr>
            <w:r w:rsidRPr="00C801EA">
              <w:rPr>
                <w:i/>
                <w:sz w:val="26"/>
                <w:szCs w:val="26"/>
                <w:lang w:val="en-US"/>
              </w:rPr>
              <w:t>Step 2: Apply RNN model to predict</w:t>
            </w:r>
          </w:p>
        </w:tc>
      </w:tr>
      <w:tr w:rsidR="00036EA4" w:rsidRPr="00C801EA" w14:paraId="5F322574" w14:textId="77777777" w:rsidTr="00036EA4">
        <w:tc>
          <w:tcPr>
            <w:tcW w:w="9287" w:type="dxa"/>
          </w:tcPr>
          <w:p w14:paraId="06D3FC2E" w14:textId="77777777" w:rsidR="000F643E" w:rsidRPr="000F643E" w:rsidRDefault="000F643E" w:rsidP="000F643E">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lastRenderedPageBreak/>
              <w:t>train_predict=model.predict(X_train)</w:t>
            </w:r>
          </w:p>
          <w:p w14:paraId="0D7E1F18" w14:textId="77777777" w:rsidR="000F643E" w:rsidRPr="000F643E" w:rsidRDefault="000F643E" w:rsidP="000F643E">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y_pred=model.predict(X_test)</w:t>
            </w:r>
          </w:p>
          <w:p w14:paraId="23172146" w14:textId="0B3D3768" w:rsidR="00036EA4" w:rsidRPr="00C801EA" w:rsidRDefault="000F643E" w:rsidP="000F643E">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y_pred_val=model.predict(X_val)</w:t>
            </w:r>
          </w:p>
          <w:p w14:paraId="102B10DA" w14:textId="15E4E614" w:rsidR="000F643E" w:rsidRPr="00C801EA" w:rsidRDefault="000F643E" w:rsidP="00100309">
            <w:pPr>
              <w:spacing w:line="360" w:lineRule="auto"/>
              <w:jc w:val="center"/>
              <w:rPr>
                <w:i/>
                <w:sz w:val="26"/>
                <w:szCs w:val="26"/>
                <w:lang w:val="en-US"/>
              </w:rPr>
            </w:pPr>
            <w:r w:rsidRPr="00C801EA">
              <w:rPr>
                <w:i/>
                <w:sz w:val="26"/>
                <w:szCs w:val="26"/>
                <w:lang w:val="en-US"/>
              </w:rPr>
              <w:t>Step 3: Predict X_train, X_test, X_val</w:t>
            </w:r>
          </w:p>
        </w:tc>
      </w:tr>
      <w:tr w:rsidR="00036EA4" w:rsidRPr="00C801EA" w14:paraId="532F4D5E" w14:textId="77777777" w:rsidTr="00036EA4">
        <w:tc>
          <w:tcPr>
            <w:tcW w:w="9287" w:type="dxa"/>
          </w:tcPr>
          <w:p w14:paraId="7ED1D72A"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'---------VALIDATE----------'</w:t>
            </w:r>
            <w:r w:rsidRPr="00B948B2">
              <w:rPr>
                <w:rFonts w:ascii="Courier New" w:eastAsia="Times New Roman" w:hAnsi="Courier New" w:cs="Courier New"/>
                <w:color w:val="000000"/>
                <w:kern w:val="0"/>
                <w:sz w:val="26"/>
                <w:szCs w:val="26"/>
                <w:lang w:eastAsia="en-GB"/>
                <w14:ligatures w14:val="none"/>
              </w:rPr>
              <w:t>)</w:t>
            </w:r>
          </w:p>
          <w:p w14:paraId="53387020"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7325DDB"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(y_pred_val - yval))</w:t>
            </w:r>
          </w:p>
          <w:p w14:paraId="2247796C"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valid_mae)</w:t>
            </w:r>
          </w:p>
          <w:p w14:paraId="2B09D610"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365F5A3"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valid_rmse = np.sqrt(np.mean((y_pred_val - yval)**</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698D2F2D"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valid_rmse)</w:t>
            </w:r>
          </w:p>
          <w:p w14:paraId="6857BDB1"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915222B"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0ACC908F"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'---------TEST----------'</w:t>
            </w:r>
            <w:r w:rsidRPr="00B948B2">
              <w:rPr>
                <w:rFonts w:ascii="Courier New" w:eastAsia="Times New Roman" w:hAnsi="Courier New" w:cs="Courier New"/>
                <w:color w:val="000000"/>
                <w:kern w:val="0"/>
                <w:sz w:val="26"/>
                <w:szCs w:val="26"/>
                <w:lang w:eastAsia="en-GB"/>
                <w14:ligatures w14:val="none"/>
              </w:rPr>
              <w:t>)</w:t>
            </w:r>
          </w:p>
          <w:p w14:paraId="64D2759E"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8F72D06"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 - ytest))</w:t>
            </w:r>
          </w:p>
          <w:p w14:paraId="3D873E55"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test_mae)</w:t>
            </w:r>
          </w:p>
          <w:p w14:paraId="086F262A"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B17C039"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test_rmse = np.sqrt(np.mean((y_pred - ytest)**</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49360F91"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test_rmse)</w:t>
            </w:r>
          </w:p>
          <w:p w14:paraId="3A0004BE" w14:textId="77777777" w:rsidR="00B948B2" w:rsidRPr="00B948B2"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4AAABFA" w14:textId="43CC2ED8" w:rsidR="00036EA4" w:rsidRPr="00C801EA" w:rsidRDefault="00B948B2" w:rsidP="00B948B2">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21D3BE11" w14:textId="7065A445" w:rsidR="000F643E" w:rsidRPr="00C801EA" w:rsidRDefault="000F643E" w:rsidP="00100309">
            <w:pPr>
              <w:spacing w:line="360" w:lineRule="auto"/>
              <w:jc w:val="center"/>
              <w:rPr>
                <w:i/>
                <w:sz w:val="26"/>
                <w:szCs w:val="26"/>
                <w:lang w:val="en-US"/>
              </w:rPr>
            </w:pPr>
            <w:r w:rsidRPr="00C801EA">
              <w:rPr>
                <w:i/>
                <w:sz w:val="26"/>
                <w:szCs w:val="26"/>
                <w:lang w:val="en-US"/>
              </w:rPr>
              <w:t xml:space="preserve">Step 4: </w:t>
            </w:r>
            <w:r w:rsidR="00B948B2" w:rsidRPr="00C801EA">
              <w:rPr>
                <w:i/>
                <w:sz w:val="26"/>
                <w:szCs w:val="26"/>
                <w:lang w:val="en-US"/>
              </w:rPr>
              <w:t>Evaluate RNN model</w:t>
            </w:r>
          </w:p>
        </w:tc>
      </w:tr>
      <w:tr w:rsidR="00607A51" w:rsidRPr="00C801EA" w14:paraId="7D1F3373" w14:textId="77777777" w:rsidTr="00024828">
        <w:tc>
          <w:tcPr>
            <w:tcW w:w="9287" w:type="dxa"/>
          </w:tcPr>
          <w:p w14:paraId="324B110D" w14:textId="5C456412" w:rsidR="00607A51" w:rsidRPr="00C801EA" w:rsidRDefault="00607A51" w:rsidP="00607A51">
            <w:pPr>
              <w:spacing w:line="360" w:lineRule="auto"/>
              <w:rPr>
                <w:i/>
                <w:sz w:val="26"/>
                <w:szCs w:val="26"/>
                <w:lang w:val="en-US"/>
              </w:rPr>
            </w:pPr>
            <w:r w:rsidRPr="00C801EA">
              <w:rPr>
                <w:i/>
                <w:sz w:val="26"/>
                <w:szCs w:val="26"/>
                <w:lang w:val="en-US"/>
              </w:rPr>
              <w:t>LSTM:</w:t>
            </w:r>
          </w:p>
          <w:p w14:paraId="04D9F6CB" w14:textId="77777777" w:rsidR="00607A51" w:rsidRPr="00D65138" w:rsidRDefault="00607A51">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Number of samples in cluster_0</w:t>
            </w:r>
          </w:p>
          <w:p w14:paraId="38DD7FC5"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num_samples = cluster_0.shape[</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247B80FC"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11003E9"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an array of random indices for the samples</w:t>
            </w:r>
          </w:p>
          <w:p w14:paraId="4E72DC9B"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indices = np.random.permutation(num_samples)</w:t>
            </w:r>
          </w:p>
          <w:p w14:paraId="278613C8"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DB1A197"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Calculate the number of samples for each set</w:t>
            </w:r>
          </w:p>
          <w:p w14:paraId="02911811"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num_train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0.7</w:t>
            </w:r>
            <w:r w:rsidRPr="00D65138">
              <w:rPr>
                <w:rFonts w:ascii="Courier New" w:eastAsia="Times New Roman" w:hAnsi="Courier New" w:cs="Courier New"/>
                <w:color w:val="000000"/>
                <w:kern w:val="0"/>
                <w:sz w:val="26"/>
                <w:szCs w:val="26"/>
                <w:lang w:eastAsia="en-GB"/>
                <w14:ligatures w14:val="none"/>
              </w:rPr>
              <w:t xml:space="preserve"> * num_samples)</w:t>
            </w:r>
          </w:p>
          <w:p w14:paraId="13550178"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num_test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0.2</w:t>
            </w:r>
            <w:r w:rsidRPr="00D65138">
              <w:rPr>
                <w:rFonts w:ascii="Courier New" w:eastAsia="Times New Roman" w:hAnsi="Courier New" w:cs="Courier New"/>
                <w:color w:val="000000"/>
                <w:kern w:val="0"/>
                <w:sz w:val="26"/>
                <w:szCs w:val="26"/>
                <w:lang w:eastAsia="en-GB"/>
                <w14:ligatures w14:val="none"/>
              </w:rPr>
              <w:t xml:space="preserve"> * num_samples)</w:t>
            </w:r>
          </w:p>
          <w:p w14:paraId="3F262267"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50290AD"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Split the data into train, test, validate sets</w:t>
            </w:r>
          </w:p>
          <w:p w14:paraId="3E750CB9"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train_indices = indices[:num_train]</w:t>
            </w:r>
          </w:p>
          <w:p w14:paraId="2B75E0D0"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test_indices = indices[num_train:num_train+num_test]</w:t>
            </w:r>
          </w:p>
          <w:p w14:paraId="643E499A"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val_indices = indices[num_train+num_test:]</w:t>
            </w:r>
          </w:p>
          <w:p w14:paraId="449A8212"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67CC04E"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xml:space="preserve"># Create sublists to store the samples and corresponding </w:t>
            </w:r>
            <w:r w:rsidRPr="00D65138">
              <w:rPr>
                <w:rFonts w:ascii="Courier New" w:eastAsia="Times New Roman" w:hAnsi="Courier New" w:cs="Courier New"/>
                <w:color w:val="008000"/>
                <w:kern w:val="0"/>
                <w:sz w:val="26"/>
                <w:szCs w:val="26"/>
                <w:lang w:eastAsia="en-GB"/>
                <w14:ligatures w14:val="none"/>
              </w:rPr>
              <w:lastRenderedPageBreak/>
              <w:t>labels</w:t>
            </w:r>
          </w:p>
          <w:p w14:paraId="2AEA7363"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X_train = []</w:t>
            </w:r>
          </w:p>
          <w:p w14:paraId="7F596AF6"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y_train = []</w:t>
            </w:r>
          </w:p>
          <w:p w14:paraId="246962F1"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X_test = []</w:t>
            </w:r>
          </w:p>
          <w:p w14:paraId="7A058FE3"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ytest = []</w:t>
            </w:r>
          </w:p>
          <w:p w14:paraId="426DFD96"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X_val = []</w:t>
            </w:r>
          </w:p>
          <w:p w14:paraId="10A642BB"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yval = []</w:t>
            </w:r>
          </w:p>
          <w:p w14:paraId="555AAE3D"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2DB3DBE"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X_train and y_train</w:t>
            </w:r>
          </w:p>
          <w:p w14:paraId="7FDC64DB"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train_indices:</w:t>
            </w:r>
          </w:p>
          <w:p w14:paraId="451626A9"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7DD5FA08"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14E6008A"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X_train.append(sample)</w:t>
            </w:r>
          </w:p>
          <w:p w14:paraId="56AF7CE2"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y_train.append(label)</w:t>
            </w:r>
          </w:p>
          <w:p w14:paraId="2556C045"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C1AEC90"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X_test and ytest</w:t>
            </w:r>
          </w:p>
          <w:p w14:paraId="7FF20D73"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test_indices:</w:t>
            </w:r>
          </w:p>
          <w:p w14:paraId="03FAFD60"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4ED70472"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29D26893"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X_test.append(sample)</w:t>
            </w:r>
          </w:p>
          <w:p w14:paraId="08029D1B"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ytest.append(label)</w:t>
            </w:r>
          </w:p>
          <w:p w14:paraId="6751D625"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9913244"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X_val and yval</w:t>
            </w:r>
          </w:p>
          <w:p w14:paraId="624238F6"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val_indices:</w:t>
            </w:r>
          </w:p>
          <w:p w14:paraId="2190228A"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3189D490"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0FAC5648"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X_val.append(sample)</w:t>
            </w:r>
          </w:p>
          <w:p w14:paraId="6176C3F3"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yval.append(label)</w:t>
            </w:r>
          </w:p>
          <w:p w14:paraId="2448192C" w14:textId="77777777" w:rsidR="00607A51" w:rsidRPr="00D65138"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CFA62EE" w14:textId="77777777" w:rsidR="00283D9C" w:rsidRPr="00283D9C" w:rsidRDefault="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8000"/>
                <w:kern w:val="0"/>
                <w:sz w:val="26"/>
                <w:szCs w:val="26"/>
                <w:lang w:eastAsia="en-GB"/>
                <w14:ligatures w14:val="none"/>
              </w:rPr>
              <w:t># Convert lists to numpy arrays</w:t>
            </w:r>
          </w:p>
          <w:p w14:paraId="2CB23C46"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X_train = np.array(X_train)</w:t>
            </w:r>
          </w:p>
          <w:p w14:paraId="4CBF0DFD" w14:textId="4C1B0FF0"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y_train = np.array(y_train).reshape(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58888477"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X_test = np.array(X_test)</w:t>
            </w:r>
          </w:p>
          <w:p w14:paraId="084EB61B" w14:textId="453F5868"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ytest = np.array(ytest).reshape(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4EACDA5D"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X_val = np.array(X_val)</w:t>
            </w:r>
          </w:p>
          <w:p w14:paraId="5841F03C" w14:textId="2A2F6F0A"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yval = np.array(yval).reshape(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4C3089B1" w14:textId="77777777" w:rsidR="00607A51" w:rsidRPr="00C801EA" w:rsidRDefault="00607A51" w:rsidP="00024828">
            <w:pPr>
              <w:spacing w:line="360" w:lineRule="auto"/>
              <w:jc w:val="center"/>
              <w:rPr>
                <w:i/>
                <w:sz w:val="26"/>
                <w:szCs w:val="26"/>
                <w:lang w:val="en-US"/>
              </w:rPr>
            </w:pPr>
            <w:r w:rsidRPr="00C801EA">
              <w:rPr>
                <w:i/>
                <w:sz w:val="26"/>
                <w:szCs w:val="26"/>
                <w:lang w:val="en-US"/>
              </w:rPr>
              <w:t>Step 1: create X_train, y_train, X_test, ytest, X_val, yval with cluster_0</w:t>
            </w:r>
          </w:p>
        </w:tc>
      </w:tr>
      <w:tr w:rsidR="00607A51" w:rsidRPr="00C801EA" w14:paraId="53E29379" w14:textId="77777777" w:rsidTr="00024828">
        <w:tc>
          <w:tcPr>
            <w:tcW w:w="9287" w:type="dxa"/>
          </w:tcPr>
          <w:p w14:paraId="615FFD79" w14:textId="77777777" w:rsidR="00041305" w:rsidRPr="00041305" w:rsidRDefault="00041305" w:rsidP="0004130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lastRenderedPageBreak/>
              <w:t>model=Sequential()</w:t>
            </w:r>
          </w:p>
          <w:p w14:paraId="3A8C0072" w14:textId="77777777" w:rsidR="00041305" w:rsidRPr="00041305" w:rsidRDefault="00041305" w:rsidP="0004130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model.add(LSTM(</w:t>
            </w:r>
            <w:r w:rsidRPr="00041305">
              <w:rPr>
                <w:rFonts w:ascii="Courier New" w:eastAsia="Times New Roman" w:hAnsi="Courier New" w:cs="Courier New"/>
                <w:color w:val="098156"/>
                <w:kern w:val="0"/>
                <w:sz w:val="26"/>
                <w:szCs w:val="26"/>
                <w:lang w:eastAsia="en-GB"/>
                <w14:ligatures w14:val="none"/>
              </w:rPr>
              <w:t>50</w:t>
            </w:r>
            <w:r w:rsidRPr="00041305">
              <w:rPr>
                <w:rFonts w:ascii="Courier New" w:eastAsia="Times New Roman" w:hAnsi="Courier New" w:cs="Courier New"/>
                <w:color w:val="000000"/>
                <w:kern w:val="0"/>
                <w:sz w:val="26"/>
                <w:szCs w:val="26"/>
                <w:lang w:eastAsia="en-GB"/>
                <w14:ligatures w14:val="none"/>
              </w:rPr>
              <w:t>,return_sequences=</w:t>
            </w:r>
            <w:r w:rsidRPr="00041305">
              <w:rPr>
                <w:rFonts w:ascii="Courier New" w:eastAsia="Times New Roman" w:hAnsi="Courier New" w:cs="Courier New"/>
                <w:color w:val="0000FF"/>
                <w:kern w:val="0"/>
                <w:sz w:val="26"/>
                <w:szCs w:val="26"/>
                <w:lang w:eastAsia="en-GB"/>
                <w14:ligatures w14:val="none"/>
              </w:rPr>
              <w:t>True</w:t>
            </w:r>
            <w:r w:rsidRPr="00041305">
              <w:rPr>
                <w:rFonts w:ascii="Courier New" w:eastAsia="Times New Roman" w:hAnsi="Courier New" w:cs="Courier New"/>
                <w:color w:val="000000"/>
                <w:kern w:val="0"/>
                <w:sz w:val="26"/>
                <w:szCs w:val="26"/>
                <w:lang w:eastAsia="en-GB"/>
                <w14:ligatures w14:val="none"/>
              </w:rPr>
              <w:t>,input_shape=(time_step,</w:t>
            </w:r>
            <w:r w:rsidRPr="00041305">
              <w:rPr>
                <w:rFonts w:ascii="Courier New" w:eastAsia="Times New Roman" w:hAnsi="Courier New" w:cs="Courier New"/>
                <w:color w:val="098156"/>
                <w:kern w:val="0"/>
                <w:sz w:val="26"/>
                <w:szCs w:val="26"/>
                <w:lang w:eastAsia="en-GB"/>
                <w14:ligatures w14:val="none"/>
              </w:rPr>
              <w:t>1</w:t>
            </w:r>
            <w:r w:rsidRPr="00041305">
              <w:rPr>
                <w:rFonts w:ascii="Courier New" w:eastAsia="Times New Roman" w:hAnsi="Courier New" w:cs="Courier New"/>
                <w:color w:val="000000"/>
                <w:kern w:val="0"/>
                <w:sz w:val="26"/>
                <w:szCs w:val="26"/>
                <w:lang w:eastAsia="en-GB"/>
                <w14:ligatures w14:val="none"/>
              </w:rPr>
              <w:t>)))</w:t>
            </w:r>
          </w:p>
          <w:p w14:paraId="27F9E810" w14:textId="77777777" w:rsidR="00041305" w:rsidRPr="00041305" w:rsidRDefault="00041305" w:rsidP="0004130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model.add(LSTM(</w:t>
            </w:r>
            <w:r w:rsidRPr="00041305">
              <w:rPr>
                <w:rFonts w:ascii="Courier New" w:eastAsia="Times New Roman" w:hAnsi="Courier New" w:cs="Courier New"/>
                <w:color w:val="098156"/>
                <w:kern w:val="0"/>
                <w:sz w:val="26"/>
                <w:szCs w:val="26"/>
                <w:lang w:eastAsia="en-GB"/>
                <w14:ligatures w14:val="none"/>
              </w:rPr>
              <w:t>50</w:t>
            </w:r>
            <w:r w:rsidRPr="00041305">
              <w:rPr>
                <w:rFonts w:ascii="Courier New" w:eastAsia="Times New Roman" w:hAnsi="Courier New" w:cs="Courier New"/>
                <w:color w:val="000000"/>
                <w:kern w:val="0"/>
                <w:sz w:val="26"/>
                <w:szCs w:val="26"/>
                <w:lang w:eastAsia="en-GB"/>
                <w14:ligatures w14:val="none"/>
              </w:rPr>
              <w:t>,return_sequences=</w:t>
            </w:r>
            <w:r w:rsidRPr="00041305">
              <w:rPr>
                <w:rFonts w:ascii="Courier New" w:eastAsia="Times New Roman" w:hAnsi="Courier New" w:cs="Courier New"/>
                <w:color w:val="0000FF"/>
                <w:kern w:val="0"/>
                <w:sz w:val="26"/>
                <w:szCs w:val="26"/>
                <w:lang w:eastAsia="en-GB"/>
                <w14:ligatures w14:val="none"/>
              </w:rPr>
              <w:t>True</w:t>
            </w:r>
            <w:r w:rsidRPr="00041305">
              <w:rPr>
                <w:rFonts w:ascii="Courier New" w:eastAsia="Times New Roman" w:hAnsi="Courier New" w:cs="Courier New"/>
                <w:color w:val="000000"/>
                <w:kern w:val="0"/>
                <w:sz w:val="26"/>
                <w:szCs w:val="26"/>
                <w:lang w:eastAsia="en-GB"/>
                <w14:ligatures w14:val="none"/>
              </w:rPr>
              <w:t>))</w:t>
            </w:r>
          </w:p>
          <w:p w14:paraId="39486EB3" w14:textId="77777777" w:rsidR="00041305" w:rsidRPr="00041305" w:rsidRDefault="00041305" w:rsidP="0004130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model.add(LSTM(</w:t>
            </w:r>
            <w:r w:rsidRPr="00041305">
              <w:rPr>
                <w:rFonts w:ascii="Courier New" w:eastAsia="Times New Roman" w:hAnsi="Courier New" w:cs="Courier New"/>
                <w:color w:val="098156"/>
                <w:kern w:val="0"/>
                <w:sz w:val="26"/>
                <w:szCs w:val="26"/>
                <w:lang w:eastAsia="en-GB"/>
                <w14:ligatures w14:val="none"/>
              </w:rPr>
              <w:t>50</w:t>
            </w:r>
            <w:r w:rsidRPr="00041305">
              <w:rPr>
                <w:rFonts w:ascii="Courier New" w:eastAsia="Times New Roman" w:hAnsi="Courier New" w:cs="Courier New"/>
                <w:color w:val="000000"/>
                <w:kern w:val="0"/>
                <w:sz w:val="26"/>
                <w:szCs w:val="26"/>
                <w:lang w:eastAsia="en-GB"/>
                <w14:ligatures w14:val="none"/>
              </w:rPr>
              <w:t>))</w:t>
            </w:r>
          </w:p>
          <w:p w14:paraId="2ACBAE68" w14:textId="77777777" w:rsidR="00041305" w:rsidRPr="00041305" w:rsidRDefault="00041305" w:rsidP="0004130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model.add(Dense(</w:t>
            </w:r>
            <w:r w:rsidRPr="00041305">
              <w:rPr>
                <w:rFonts w:ascii="Courier New" w:eastAsia="Times New Roman" w:hAnsi="Courier New" w:cs="Courier New"/>
                <w:color w:val="098156"/>
                <w:kern w:val="0"/>
                <w:sz w:val="26"/>
                <w:szCs w:val="26"/>
                <w:lang w:eastAsia="en-GB"/>
                <w14:ligatures w14:val="none"/>
              </w:rPr>
              <w:t>1</w:t>
            </w:r>
            <w:r w:rsidRPr="00041305">
              <w:rPr>
                <w:rFonts w:ascii="Courier New" w:eastAsia="Times New Roman" w:hAnsi="Courier New" w:cs="Courier New"/>
                <w:color w:val="000000"/>
                <w:kern w:val="0"/>
                <w:sz w:val="26"/>
                <w:szCs w:val="26"/>
                <w:lang w:eastAsia="en-GB"/>
                <w14:ligatures w14:val="none"/>
              </w:rPr>
              <w:t>))</w:t>
            </w:r>
          </w:p>
          <w:p w14:paraId="08DB1DA3" w14:textId="29748086" w:rsidR="00607A51" w:rsidRPr="00C801EA"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w:t>
            </w:r>
            <w:r w:rsidRPr="00041305">
              <w:rPr>
                <w:rFonts w:ascii="Courier New" w:eastAsia="Times New Roman" w:hAnsi="Courier New" w:cs="Courier New"/>
                <w:color w:val="795E26"/>
                <w:kern w:val="0"/>
                <w:sz w:val="26"/>
                <w:szCs w:val="26"/>
                <w:lang w:eastAsia="en-GB"/>
                <w14:ligatures w14:val="none"/>
              </w:rPr>
              <w:t>compile</w:t>
            </w:r>
            <w:r w:rsidRPr="00041305">
              <w:rPr>
                <w:rFonts w:ascii="Courier New" w:eastAsia="Times New Roman" w:hAnsi="Courier New" w:cs="Courier New"/>
                <w:color w:val="000000"/>
                <w:kern w:val="0"/>
                <w:sz w:val="26"/>
                <w:szCs w:val="26"/>
                <w:lang w:eastAsia="en-GB"/>
                <w14:ligatures w14:val="none"/>
              </w:rPr>
              <w:t>(loss=</w:t>
            </w:r>
            <w:r w:rsidRPr="00041305">
              <w:rPr>
                <w:rFonts w:ascii="Courier New" w:eastAsia="Times New Roman" w:hAnsi="Courier New" w:cs="Courier New"/>
                <w:color w:val="A31515"/>
                <w:kern w:val="0"/>
                <w:sz w:val="26"/>
                <w:szCs w:val="26"/>
                <w:lang w:eastAsia="en-GB"/>
                <w14:ligatures w14:val="none"/>
              </w:rPr>
              <w:t>'mean_squared_error'</w:t>
            </w:r>
            <w:r w:rsidRPr="00041305">
              <w:rPr>
                <w:rFonts w:ascii="Courier New" w:eastAsia="Times New Roman" w:hAnsi="Courier New" w:cs="Courier New"/>
                <w:color w:val="000000"/>
                <w:kern w:val="0"/>
                <w:sz w:val="26"/>
                <w:szCs w:val="26"/>
                <w:lang w:eastAsia="en-GB"/>
                <w14:ligatures w14:val="none"/>
              </w:rPr>
              <w:t>,optimizer=</w:t>
            </w:r>
            <w:r w:rsidRPr="00041305">
              <w:rPr>
                <w:rFonts w:ascii="Courier New" w:eastAsia="Times New Roman" w:hAnsi="Courier New" w:cs="Courier New"/>
                <w:color w:val="A31515"/>
                <w:kern w:val="0"/>
                <w:sz w:val="26"/>
                <w:szCs w:val="26"/>
                <w:lang w:eastAsia="en-GB"/>
                <w14:ligatures w14:val="none"/>
              </w:rPr>
              <w:t>'adam'</w:t>
            </w:r>
            <w:r w:rsidRPr="00041305">
              <w:rPr>
                <w:rFonts w:ascii="Courier New" w:eastAsia="Times New Roman" w:hAnsi="Courier New" w:cs="Courier New"/>
                <w:color w:val="000000"/>
                <w:kern w:val="0"/>
                <w:sz w:val="26"/>
                <w:szCs w:val="26"/>
                <w:lang w:eastAsia="en-GB"/>
                <w14:ligatures w14:val="none"/>
              </w:rPr>
              <w:t>)</w:t>
            </w:r>
          </w:p>
          <w:p w14:paraId="2EA22813" w14:textId="0D1A4591" w:rsidR="00212D8C" w:rsidRPr="00C801EA" w:rsidRDefault="00212D8C"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12D8C">
              <w:rPr>
                <w:rFonts w:ascii="Courier New" w:eastAsia="Times New Roman" w:hAnsi="Courier New" w:cs="Courier New"/>
                <w:color w:val="000000"/>
                <w:kern w:val="0"/>
                <w:sz w:val="26"/>
                <w:szCs w:val="26"/>
                <w:lang w:eastAsia="en-GB"/>
                <w14:ligatures w14:val="none"/>
              </w:rPr>
              <w:t>model.fit(X_train,y_train,validation_data=(X_test,ytest),e</w:t>
            </w:r>
            <w:r w:rsidRPr="00212D8C">
              <w:rPr>
                <w:rFonts w:ascii="Courier New" w:eastAsia="Times New Roman" w:hAnsi="Courier New" w:cs="Courier New"/>
                <w:color w:val="000000"/>
                <w:kern w:val="0"/>
                <w:sz w:val="26"/>
                <w:szCs w:val="26"/>
                <w:lang w:eastAsia="en-GB"/>
                <w14:ligatures w14:val="none"/>
              </w:rPr>
              <w:lastRenderedPageBreak/>
              <w:t>pochs=</w:t>
            </w:r>
            <w:r w:rsidRPr="00212D8C">
              <w:rPr>
                <w:rFonts w:ascii="Courier New" w:eastAsia="Times New Roman" w:hAnsi="Courier New" w:cs="Courier New"/>
                <w:color w:val="098156"/>
                <w:kern w:val="0"/>
                <w:sz w:val="26"/>
                <w:szCs w:val="26"/>
                <w:lang w:eastAsia="en-GB"/>
                <w14:ligatures w14:val="none"/>
              </w:rPr>
              <w:t>100</w:t>
            </w:r>
            <w:r w:rsidRPr="00212D8C">
              <w:rPr>
                <w:rFonts w:ascii="Courier New" w:eastAsia="Times New Roman" w:hAnsi="Courier New" w:cs="Courier New"/>
                <w:color w:val="000000"/>
                <w:kern w:val="0"/>
                <w:sz w:val="26"/>
                <w:szCs w:val="26"/>
                <w:lang w:eastAsia="en-GB"/>
                <w14:ligatures w14:val="none"/>
              </w:rPr>
              <w:t>,batch_size=</w:t>
            </w:r>
            <w:r w:rsidRPr="00212D8C">
              <w:rPr>
                <w:rFonts w:ascii="Courier New" w:eastAsia="Times New Roman" w:hAnsi="Courier New" w:cs="Courier New"/>
                <w:color w:val="098156"/>
                <w:kern w:val="0"/>
                <w:sz w:val="26"/>
                <w:szCs w:val="26"/>
                <w:lang w:eastAsia="en-GB"/>
                <w14:ligatures w14:val="none"/>
              </w:rPr>
              <w:t>64</w:t>
            </w:r>
            <w:r w:rsidRPr="00212D8C">
              <w:rPr>
                <w:rFonts w:ascii="Courier New" w:eastAsia="Times New Roman" w:hAnsi="Courier New" w:cs="Courier New"/>
                <w:color w:val="000000"/>
                <w:kern w:val="0"/>
                <w:sz w:val="26"/>
                <w:szCs w:val="26"/>
                <w:lang w:eastAsia="en-GB"/>
                <w14:ligatures w14:val="none"/>
              </w:rPr>
              <w:t>,verbose=</w:t>
            </w:r>
            <w:r w:rsidRPr="00212D8C">
              <w:rPr>
                <w:rFonts w:ascii="Courier New" w:eastAsia="Times New Roman" w:hAnsi="Courier New" w:cs="Courier New"/>
                <w:color w:val="098156"/>
                <w:kern w:val="0"/>
                <w:sz w:val="26"/>
                <w:szCs w:val="26"/>
                <w:lang w:eastAsia="en-GB"/>
                <w14:ligatures w14:val="none"/>
              </w:rPr>
              <w:t>1</w:t>
            </w:r>
            <w:r w:rsidRPr="00212D8C">
              <w:rPr>
                <w:rFonts w:ascii="Courier New" w:eastAsia="Times New Roman" w:hAnsi="Courier New" w:cs="Courier New"/>
                <w:color w:val="000000"/>
                <w:kern w:val="0"/>
                <w:sz w:val="26"/>
                <w:szCs w:val="26"/>
                <w:lang w:eastAsia="en-GB"/>
                <w14:ligatures w14:val="none"/>
              </w:rPr>
              <w:t>)</w:t>
            </w:r>
          </w:p>
          <w:p w14:paraId="590C9CA7" w14:textId="3CFF0BC9" w:rsidR="00607A51" w:rsidRPr="00C801EA" w:rsidRDefault="00607A51" w:rsidP="00024828">
            <w:pPr>
              <w:shd w:val="clear" w:color="auto" w:fill="F7F7F7"/>
              <w:spacing w:line="285" w:lineRule="atLeast"/>
              <w:jc w:val="center"/>
              <w:rPr>
                <w:i/>
                <w:sz w:val="26"/>
                <w:szCs w:val="26"/>
                <w:lang w:val="en-US"/>
              </w:rPr>
            </w:pPr>
            <w:r w:rsidRPr="00C801EA">
              <w:rPr>
                <w:i/>
                <w:sz w:val="26"/>
                <w:szCs w:val="26"/>
                <w:lang w:val="en-US"/>
              </w:rPr>
              <w:t xml:space="preserve">Step 2: Apply </w:t>
            </w:r>
            <w:r w:rsidR="00041305" w:rsidRPr="00C801EA">
              <w:rPr>
                <w:i/>
                <w:sz w:val="26"/>
                <w:szCs w:val="26"/>
                <w:lang w:val="en-US"/>
              </w:rPr>
              <w:t>LSTM</w:t>
            </w:r>
            <w:r w:rsidRPr="00C801EA">
              <w:rPr>
                <w:i/>
                <w:sz w:val="26"/>
                <w:szCs w:val="26"/>
                <w:lang w:val="en-US"/>
              </w:rPr>
              <w:t xml:space="preserve"> model to predict</w:t>
            </w:r>
          </w:p>
        </w:tc>
      </w:tr>
      <w:tr w:rsidR="00607A51" w:rsidRPr="00C801EA" w14:paraId="34C9CFA8" w14:textId="77777777" w:rsidTr="00024828">
        <w:tc>
          <w:tcPr>
            <w:tcW w:w="9287" w:type="dxa"/>
          </w:tcPr>
          <w:p w14:paraId="36407CDF" w14:textId="77777777" w:rsidR="00607A51" w:rsidRPr="000F643E" w:rsidRDefault="00607A51">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lastRenderedPageBreak/>
              <w:t>train_predict=model.predict(X_train)</w:t>
            </w:r>
          </w:p>
          <w:p w14:paraId="630350C6" w14:textId="77777777" w:rsidR="00607A51" w:rsidRPr="000F643E"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y_pred=model.predict(X_test)</w:t>
            </w:r>
          </w:p>
          <w:p w14:paraId="113EAD00" w14:textId="77777777" w:rsidR="00607A51" w:rsidRPr="00C801EA"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y_pred_val=model.predict(X_val)</w:t>
            </w:r>
          </w:p>
          <w:p w14:paraId="2C7F9026" w14:textId="77777777" w:rsidR="00607A51" w:rsidRPr="00C801EA" w:rsidRDefault="00607A51" w:rsidP="00024828">
            <w:pPr>
              <w:spacing w:line="360" w:lineRule="auto"/>
              <w:jc w:val="center"/>
              <w:rPr>
                <w:i/>
                <w:sz w:val="26"/>
                <w:szCs w:val="26"/>
                <w:lang w:val="en-US"/>
              </w:rPr>
            </w:pPr>
            <w:r w:rsidRPr="00C801EA">
              <w:rPr>
                <w:i/>
                <w:sz w:val="26"/>
                <w:szCs w:val="26"/>
                <w:lang w:val="en-US"/>
              </w:rPr>
              <w:t>Step 3: Predict X_train, X_test, X_val</w:t>
            </w:r>
          </w:p>
        </w:tc>
      </w:tr>
      <w:tr w:rsidR="00607A51" w:rsidRPr="00C801EA" w14:paraId="42AF939A" w14:textId="77777777" w:rsidTr="00024828">
        <w:tc>
          <w:tcPr>
            <w:tcW w:w="9287" w:type="dxa"/>
          </w:tcPr>
          <w:p w14:paraId="3D302F4E" w14:textId="77777777" w:rsidR="00607A51" w:rsidRPr="00B948B2" w:rsidRDefault="00607A51">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'---------VALIDATE----------'</w:t>
            </w:r>
            <w:r w:rsidRPr="00B948B2">
              <w:rPr>
                <w:rFonts w:ascii="Courier New" w:eastAsia="Times New Roman" w:hAnsi="Courier New" w:cs="Courier New"/>
                <w:color w:val="000000"/>
                <w:kern w:val="0"/>
                <w:sz w:val="26"/>
                <w:szCs w:val="26"/>
                <w:lang w:eastAsia="en-GB"/>
                <w14:ligatures w14:val="none"/>
              </w:rPr>
              <w:t>)</w:t>
            </w:r>
          </w:p>
          <w:p w14:paraId="7C93A3EA"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7044D61"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(y_pred_val - yval))</w:t>
            </w:r>
          </w:p>
          <w:p w14:paraId="0B19685E"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valid_mae)</w:t>
            </w:r>
          </w:p>
          <w:p w14:paraId="68C5A7BA"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1C072A6"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valid_rmse = np.sqrt(np.mean((y_pred_val - yval)**</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4EFB093E"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valid_rmse)</w:t>
            </w:r>
          </w:p>
          <w:p w14:paraId="0F9E7F8C"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E8FD72E"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7F3ED7D3"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'---------TEST----------'</w:t>
            </w:r>
            <w:r w:rsidRPr="00B948B2">
              <w:rPr>
                <w:rFonts w:ascii="Courier New" w:eastAsia="Times New Roman" w:hAnsi="Courier New" w:cs="Courier New"/>
                <w:color w:val="000000"/>
                <w:kern w:val="0"/>
                <w:sz w:val="26"/>
                <w:szCs w:val="26"/>
                <w:lang w:eastAsia="en-GB"/>
                <w14:ligatures w14:val="none"/>
              </w:rPr>
              <w:t>)</w:t>
            </w:r>
          </w:p>
          <w:p w14:paraId="28EAAADF"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DA9F22C"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 - ytest))</w:t>
            </w:r>
          </w:p>
          <w:p w14:paraId="0BBC4E91"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test_mae)</w:t>
            </w:r>
          </w:p>
          <w:p w14:paraId="521EB637"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F4135E4"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test_rmse = np.sqrt(np.mean((y_pred - ytest)**</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03BD6AD6"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test_rmse)</w:t>
            </w:r>
          </w:p>
          <w:p w14:paraId="14B842BA" w14:textId="77777777" w:rsidR="00607A51" w:rsidRPr="00B948B2"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BE488C6" w14:textId="77777777" w:rsidR="00607A51" w:rsidRPr="00C801EA" w:rsidRDefault="00607A51"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095FFE68" w14:textId="2B629FB8" w:rsidR="00607A51" w:rsidRPr="00C801EA" w:rsidRDefault="00607A51" w:rsidP="00024828">
            <w:pPr>
              <w:spacing w:line="360" w:lineRule="auto"/>
              <w:jc w:val="center"/>
              <w:rPr>
                <w:i/>
                <w:sz w:val="26"/>
                <w:szCs w:val="26"/>
                <w:lang w:val="en-US"/>
              </w:rPr>
            </w:pPr>
            <w:r w:rsidRPr="00C801EA">
              <w:rPr>
                <w:i/>
                <w:sz w:val="26"/>
                <w:szCs w:val="26"/>
                <w:lang w:val="en-US"/>
              </w:rPr>
              <w:t xml:space="preserve">Step 4: Evaluate </w:t>
            </w:r>
            <w:r w:rsidR="00041305" w:rsidRPr="00C801EA">
              <w:rPr>
                <w:i/>
                <w:sz w:val="26"/>
                <w:szCs w:val="26"/>
                <w:lang w:val="en-US"/>
              </w:rPr>
              <w:t>LSTM</w:t>
            </w:r>
            <w:r w:rsidRPr="00C801EA">
              <w:rPr>
                <w:i/>
                <w:sz w:val="26"/>
                <w:szCs w:val="26"/>
                <w:lang w:val="en-US"/>
              </w:rPr>
              <w:t xml:space="preserve"> model</w:t>
            </w:r>
          </w:p>
        </w:tc>
      </w:tr>
      <w:tr w:rsidR="00041305" w:rsidRPr="00C801EA" w14:paraId="48FD4D80" w14:textId="77777777" w:rsidTr="00041305">
        <w:tc>
          <w:tcPr>
            <w:tcW w:w="9287" w:type="dxa"/>
          </w:tcPr>
          <w:p w14:paraId="48691330" w14:textId="6152BEBC" w:rsidR="00041305" w:rsidRPr="00C801EA" w:rsidRDefault="00041305" w:rsidP="00024828">
            <w:pPr>
              <w:spacing w:line="360" w:lineRule="auto"/>
              <w:rPr>
                <w:i/>
                <w:sz w:val="26"/>
                <w:szCs w:val="26"/>
                <w:lang w:val="en-US"/>
              </w:rPr>
            </w:pPr>
            <w:r w:rsidRPr="00C801EA">
              <w:rPr>
                <w:i/>
                <w:sz w:val="26"/>
                <w:szCs w:val="26"/>
                <w:lang w:val="en-US"/>
              </w:rPr>
              <w:t>DNN:</w:t>
            </w:r>
          </w:p>
          <w:p w14:paraId="0211E5FE" w14:textId="77777777" w:rsidR="00041305" w:rsidRPr="00D65138" w:rsidRDefault="0004130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Number of samples in cluster_0</w:t>
            </w:r>
          </w:p>
          <w:p w14:paraId="03B0F4AE"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num_samples = cluster_0.shape[</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36A75B8E"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D7024BA"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an array of random indices for the samples</w:t>
            </w:r>
          </w:p>
          <w:p w14:paraId="623DCF6E"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indices = np.random.permutation(num_samples)</w:t>
            </w:r>
          </w:p>
          <w:p w14:paraId="784BA352"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8C5845E"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Calculate the number of samples for each set</w:t>
            </w:r>
          </w:p>
          <w:p w14:paraId="1C73BC21"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num_train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0.7</w:t>
            </w:r>
            <w:r w:rsidRPr="00D65138">
              <w:rPr>
                <w:rFonts w:ascii="Courier New" w:eastAsia="Times New Roman" w:hAnsi="Courier New" w:cs="Courier New"/>
                <w:color w:val="000000"/>
                <w:kern w:val="0"/>
                <w:sz w:val="26"/>
                <w:szCs w:val="26"/>
                <w:lang w:eastAsia="en-GB"/>
                <w14:ligatures w14:val="none"/>
              </w:rPr>
              <w:t xml:space="preserve"> * num_samples)</w:t>
            </w:r>
          </w:p>
          <w:p w14:paraId="1F04F763"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num_test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0.2</w:t>
            </w:r>
            <w:r w:rsidRPr="00D65138">
              <w:rPr>
                <w:rFonts w:ascii="Courier New" w:eastAsia="Times New Roman" w:hAnsi="Courier New" w:cs="Courier New"/>
                <w:color w:val="000000"/>
                <w:kern w:val="0"/>
                <w:sz w:val="26"/>
                <w:szCs w:val="26"/>
                <w:lang w:eastAsia="en-GB"/>
                <w14:ligatures w14:val="none"/>
              </w:rPr>
              <w:t xml:space="preserve"> * num_samples)</w:t>
            </w:r>
          </w:p>
          <w:p w14:paraId="1C9349B0"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97EABAB"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Split the data into train, test, validate sets</w:t>
            </w:r>
          </w:p>
          <w:p w14:paraId="6B8CAAF1"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train_indices = indices[:num_train]</w:t>
            </w:r>
          </w:p>
          <w:p w14:paraId="0E86C801"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test_indices = indices[num_train:num_train+num_test]</w:t>
            </w:r>
          </w:p>
          <w:p w14:paraId="63B389EE"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val_indices = indices[num_train+num_test:]</w:t>
            </w:r>
          </w:p>
          <w:p w14:paraId="79BF58CF"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CBEE5E0"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sublists to store the samples and corresponding labels</w:t>
            </w:r>
          </w:p>
          <w:p w14:paraId="028592C7"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X_train = []</w:t>
            </w:r>
          </w:p>
          <w:p w14:paraId="595C8BF2"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y_train = []</w:t>
            </w:r>
          </w:p>
          <w:p w14:paraId="4E71B0D6"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X_test = []</w:t>
            </w:r>
          </w:p>
          <w:p w14:paraId="7A99DE20"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ytest = []</w:t>
            </w:r>
          </w:p>
          <w:p w14:paraId="7BEB7066"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lastRenderedPageBreak/>
              <w:t>X_val = []</w:t>
            </w:r>
          </w:p>
          <w:p w14:paraId="12440626"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yval = []</w:t>
            </w:r>
          </w:p>
          <w:p w14:paraId="56AC947A"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5C900C3"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X_train and y_train</w:t>
            </w:r>
          </w:p>
          <w:p w14:paraId="7B2EF6A7"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train_indices:</w:t>
            </w:r>
          </w:p>
          <w:p w14:paraId="53B95F40"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0987FA63"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409D5D2A"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X_train.append(sample)</w:t>
            </w:r>
          </w:p>
          <w:p w14:paraId="700BECBF"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y_train.append(label)</w:t>
            </w:r>
          </w:p>
          <w:p w14:paraId="14864916"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EAE8178"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X_test and ytest</w:t>
            </w:r>
          </w:p>
          <w:p w14:paraId="07A9C671"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test_indices:</w:t>
            </w:r>
          </w:p>
          <w:p w14:paraId="172E9B9E"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7214C992"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2285E9B1"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X_test.append(sample)</w:t>
            </w:r>
          </w:p>
          <w:p w14:paraId="0662E453"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ytest.append(label)</w:t>
            </w:r>
          </w:p>
          <w:p w14:paraId="1ADE0066"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1C1FE07"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X_val and yval</w:t>
            </w:r>
          </w:p>
          <w:p w14:paraId="1A3B3C7F"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val_indices:</w:t>
            </w:r>
          </w:p>
          <w:p w14:paraId="6D8C8177"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424FAE50"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05DF051D"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X_val.append(sample)</w:t>
            </w:r>
          </w:p>
          <w:p w14:paraId="57D3D90A"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yval.append(label)</w:t>
            </w:r>
          </w:p>
          <w:p w14:paraId="753A349D" w14:textId="77777777" w:rsidR="00041305" w:rsidRPr="00D65138"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5015F06" w14:textId="77777777" w:rsidR="00283D9C" w:rsidRPr="00283D9C" w:rsidRDefault="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8000"/>
                <w:kern w:val="0"/>
                <w:sz w:val="26"/>
                <w:szCs w:val="26"/>
                <w:lang w:eastAsia="en-GB"/>
                <w14:ligatures w14:val="none"/>
              </w:rPr>
              <w:t># Convert lists to numpy arrays</w:t>
            </w:r>
          </w:p>
          <w:p w14:paraId="30A749EA"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X_train = np.array(X_train)</w:t>
            </w:r>
          </w:p>
          <w:p w14:paraId="1CCB5C98" w14:textId="78C3A3A1"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y_train = np.array(y_train).reshape(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40ABEABE"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X_test = np.array(X_test)</w:t>
            </w:r>
          </w:p>
          <w:p w14:paraId="1E59455B" w14:textId="04693EE5"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ytest = np.array(ytest).reshape(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61C66EBA"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X_val = np.array(X_val)</w:t>
            </w:r>
          </w:p>
          <w:p w14:paraId="1492B807" w14:textId="549E7DC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yval = np.array(yval).reshape(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66E70D7C" w14:textId="77777777" w:rsidR="00041305" w:rsidRPr="00C801EA" w:rsidRDefault="00041305" w:rsidP="00024828">
            <w:pPr>
              <w:spacing w:line="360" w:lineRule="auto"/>
              <w:jc w:val="center"/>
              <w:rPr>
                <w:i/>
                <w:sz w:val="26"/>
                <w:szCs w:val="26"/>
                <w:lang w:val="en-US"/>
              </w:rPr>
            </w:pPr>
            <w:r w:rsidRPr="00C801EA">
              <w:rPr>
                <w:i/>
                <w:sz w:val="26"/>
                <w:szCs w:val="26"/>
                <w:lang w:val="en-US"/>
              </w:rPr>
              <w:t>Step 1: create X_train, y_train, X_test, ytest, X_val, yval with cluster_0</w:t>
            </w:r>
          </w:p>
        </w:tc>
      </w:tr>
      <w:tr w:rsidR="00041305" w:rsidRPr="00C801EA" w14:paraId="1D3FAF70" w14:textId="77777777" w:rsidTr="00041305">
        <w:tc>
          <w:tcPr>
            <w:tcW w:w="9287" w:type="dxa"/>
          </w:tcPr>
          <w:p w14:paraId="7D688F3E" w14:textId="77777777" w:rsidR="003210FB" w:rsidRPr="003210FB" w:rsidRDefault="003210FB" w:rsidP="003210FB">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lastRenderedPageBreak/>
              <w:t>model = Sequential()</w:t>
            </w:r>
          </w:p>
          <w:p w14:paraId="2F4C3B7B" w14:textId="77777777" w:rsidR="003210FB" w:rsidRPr="003210FB" w:rsidRDefault="003210FB" w:rsidP="003210FB">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 input_shape=(time_step,)))</w:t>
            </w:r>
          </w:p>
          <w:p w14:paraId="1A929E33" w14:textId="77777777" w:rsidR="003210FB" w:rsidRPr="003210FB" w:rsidRDefault="003210FB" w:rsidP="003210FB">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w:t>
            </w:r>
          </w:p>
          <w:p w14:paraId="05CBCD11" w14:textId="77777777" w:rsidR="003210FB" w:rsidRPr="003210FB" w:rsidRDefault="003210FB" w:rsidP="003210FB">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w:t>
            </w:r>
          </w:p>
          <w:p w14:paraId="7686C40A" w14:textId="77777777" w:rsidR="003210FB" w:rsidRPr="003210FB" w:rsidRDefault="003210FB" w:rsidP="003210FB">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w:t>
            </w:r>
          </w:p>
          <w:p w14:paraId="2B1B9CAF" w14:textId="77777777" w:rsidR="003210FB" w:rsidRPr="003210FB" w:rsidRDefault="003210FB" w:rsidP="003210FB">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1</w:t>
            </w:r>
            <w:r w:rsidRPr="003210FB">
              <w:rPr>
                <w:rFonts w:ascii="Courier New" w:eastAsia="Times New Roman" w:hAnsi="Courier New" w:cs="Courier New"/>
                <w:color w:val="000000"/>
                <w:kern w:val="0"/>
                <w:sz w:val="26"/>
                <w:szCs w:val="26"/>
                <w:lang w:eastAsia="en-GB"/>
                <w14:ligatures w14:val="none"/>
              </w:rPr>
              <w:t>))</w:t>
            </w:r>
          </w:p>
          <w:p w14:paraId="5D56B286" w14:textId="77777777" w:rsidR="003210FB" w:rsidRPr="00C801EA" w:rsidRDefault="003210FB" w:rsidP="003210FB">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w:t>
            </w:r>
            <w:r w:rsidRPr="003210FB">
              <w:rPr>
                <w:rFonts w:ascii="Courier New" w:eastAsia="Times New Roman" w:hAnsi="Courier New" w:cs="Courier New"/>
                <w:color w:val="795E26"/>
                <w:kern w:val="0"/>
                <w:sz w:val="26"/>
                <w:szCs w:val="26"/>
                <w:lang w:eastAsia="en-GB"/>
                <w14:ligatures w14:val="none"/>
              </w:rPr>
              <w:t>compile</w:t>
            </w:r>
            <w:r w:rsidRPr="003210FB">
              <w:rPr>
                <w:rFonts w:ascii="Courier New" w:eastAsia="Times New Roman" w:hAnsi="Courier New" w:cs="Courier New"/>
                <w:color w:val="000000"/>
                <w:kern w:val="0"/>
                <w:sz w:val="26"/>
                <w:szCs w:val="26"/>
                <w:lang w:eastAsia="en-GB"/>
                <w14:ligatures w14:val="none"/>
              </w:rPr>
              <w:t>(optimizer=</w:t>
            </w:r>
            <w:r w:rsidRPr="003210FB">
              <w:rPr>
                <w:rFonts w:ascii="Courier New" w:eastAsia="Times New Roman" w:hAnsi="Courier New" w:cs="Courier New"/>
                <w:color w:val="A31515"/>
                <w:kern w:val="0"/>
                <w:sz w:val="26"/>
                <w:szCs w:val="26"/>
                <w:lang w:eastAsia="en-GB"/>
                <w14:ligatures w14:val="none"/>
              </w:rPr>
              <w:t>'adam'</w:t>
            </w:r>
            <w:r w:rsidRPr="003210FB">
              <w:rPr>
                <w:rFonts w:ascii="Courier New" w:eastAsia="Times New Roman" w:hAnsi="Courier New" w:cs="Courier New"/>
                <w:color w:val="000000"/>
                <w:kern w:val="0"/>
                <w:sz w:val="26"/>
                <w:szCs w:val="26"/>
                <w:lang w:eastAsia="en-GB"/>
                <w14:ligatures w14:val="none"/>
              </w:rPr>
              <w:t>, loss=</w:t>
            </w:r>
            <w:r w:rsidRPr="003210FB">
              <w:rPr>
                <w:rFonts w:ascii="Courier New" w:eastAsia="Times New Roman" w:hAnsi="Courier New" w:cs="Courier New"/>
                <w:color w:val="A31515"/>
                <w:kern w:val="0"/>
                <w:sz w:val="26"/>
                <w:szCs w:val="26"/>
                <w:lang w:eastAsia="en-GB"/>
                <w14:ligatures w14:val="none"/>
              </w:rPr>
              <w:t>'mean_squared_error'</w:t>
            </w:r>
            <w:r w:rsidRPr="003210FB">
              <w:rPr>
                <w:rFonts w:ascii="Courier New" w:eastAsia="Times New Roman" w:hAnsi="Courier New" w:cs="Courier New"/>
                <w:color w:val="000000"/>
                <w:kern w:val="0"/>
                <w:sz w:val="26"/>
                <w:szCs w:val="26"/>
                <w:lang w:eastAsia="en-GB"/>
                <w14:ligatures w14:val="none"/>
              </w:rPr>
              <w:t>)</w:t>
            </w:r>
          </w:p>
          <w:p w14:paraId="16599EC3" w14:textId="536A6032" w:rsidR="003210FB" w:rsidRPr="003210FB" w:rsidRDefault="003210FB" w:rsidP="003210FB">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model.fit(X_train, y_train, epochs=</w:t>
            </w:r>
            <w:r w:rsidRPr="003210FB">
              <w:rPr>
                <w:rFonts w:ascii="Courier New" w:eastAsia="Times New Roman" w:hAnsi="Courier New" w:cs="Courier New"/>
                <w:color w:val="098156"/>
                <w:kern w:val="0"/>
                <w:sz w:val="26"/>
                <w:szCs w:val="26"/>
                <w:lang w:eastAsia="en-GB"/>
                <w14:ligatures w14:val="none"/>
              </w:rPr>
              <w:t>100</w:t>
            </w:r>
            <w:r w:rsidRPr="003210FB">
              <w:rPr>
                <w:rFonts w:ascii="Courier New" w:eastAsia="Times New Roman" w:hAnsi="Courier New" w:cs="Courier New"/>
                <w:color w:val="000000"/>
                <w:kern w:val="0"/>
                <w:sz w:val="26"/>
                <w:szCs w:val="26"/>
                <w:lang w:eastAsia="en-GB"/>
                <w14:ligatures w14:val="none"/>
              </w:rPr>
              <w:t>, batch_size=</w:t>
            </w:r>
            <w:r w:rsidRPr="003210FB">
              <w:rPr>
                <w:rFonts w:ascii="Courier New" w:eastAsia="Times New Roman" w:hAnsi="Courier New" w:cs="Courier New"/>
                <w:color w:val="098156"/>
                <w:kern w:val="0"/>
                <w:sz w:val="26"/>
                <w:szCs w:val="26"/>
                <w:lang w:eastAsia="en-GB"/>
                <w14:ligatures w14:val="none"/>
              </w:rPr>
              <w:t>64</w:t>
            </w:r>
            <w:r w:rsidRPr="003210FB">
              <w:rPr>
                <w:rFonts w:ascii="Courier New" w:eastAsia="Times New Roman" w:hAnsi="Courier New" w:cs="Courier New"/>
                <w:color w:val="000000"/>
                <w:kern w:val="0"/>
                <w:sz w:val="26"/>
                <w:szCs w:val="26"/>
                <w:lang w:eastAsia="en-GB"/>
                <w14:ligatures w14:val="none"/>
              </w:rPr>
              <w:t>)</w:t>
            </w:r>
          </w:p>
          <w:p w14:paraId="79D937D4" w14:textId="77777777" w:rsidR="00041305" w:rsidRPr="00C801EA" w:rsidRDefault="00041305" w:rsidP="00024828">
            <w:pPr>
              <w:shd w:val="clear" w:color="auto" w:fill="F7F7F7"/>
              <w:spacing w:line="285" w:lineRule="atLeast"/>
              <w:jc w:val="center"/>
              <w:rPr>
                <w:i/>
                <w:sz w:val="26"/>
                <w:szCs w:val="26"/>
                <w:lang w:val="en-US"/>
              </w:rPr>
            </w:pPr>
            <w:r w:rsidRPr="00C801EA">
              <w:rPr>
                <w:i/>
                <w:sz w:val="26"/>
                <w:szCs w:val="26"/>
                <w:lang w:val="en-US"/>
              </w:rPr>
              <w:t>Step 2: Apply LSTM model to predict</w:t>
            </w:r>
          </w:p>
        </w:tc>
      </w:tr>
      <w:tr w:rsidR="00041305" w:rsidRPr="00C801EA" w14:paraId="4DC0552D" w14:textId="77777777" w:rsidTr="00041305">
        <w:tc>
          <w:tcPr>
            <w:tcW w:w="9287" w:type="dxa"/>
          </w:tcPr>
          <w:p w14:paraId="2F3A1310" w14:textId="77777777" w:rsidR="00041305" w:rsidRPr="000F643E" w:rsidRDefault="0004130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train_predict=model.predict(X_train)</w:t>
            </w:r>
          </w:p>
          <w:p w14:paraId="61FA0934" w14:textId="77777777" w:rsidR="00041305" w:rsidRPr="000F643E"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y_pred=model.predict(X_test)</w:t>
            </w:r>
          </w:p>
          <w:p w14:paraId="503FF92A" w14:textId="77777777" w:rsidR="00041305" w:rsidRPr="00C801EA"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y_pred_val=model.predict(X_val)</w:t>
            </w:r>
          </w:p>
          <w:p w14:paraId="4146A1F7" w14:textId="77777777" w:rsidR="00041305" w:rsidRPr="00C801EA" w:rsidRDefault="00041305" w:rsidP="00024828">
            <w:pPr>
              <w:spacing w:line="360" w:lineRule="auto"/>
              <w:jc w:val="center"/>
              <w:rPr>
                <w:i/>
                <w:sz w:val="26"/>
                <w:szCs w:val="26"/>
                <w:lang w:val="en-US"/>
              </w:rPr>
            </w:pPr>
            <w:r w:rsidRPr="00C801EA">
              <w:rPr>
                <w:i/>
                <w:sz w:val="26"/>
                <w:szCs w:val="26"/>
                <w:lang w:val="en-US"/>
              </w:rPr>
              <w:lastRenderedPageBreak/>
              <w:t>Step 3: Predict X_train, X_test, X_val</w:t>
            </w:r>
          </w:p>
        </w:tc>
      </w:tr>
      <w:tr w:rsidR="00041305" w:rsidRPr="00C801EA" w14:paraId="21E6B815" w14:textId="77777777" w:rsidTr="00AF244D">
        <w:trPr>
          <w:trHeight w:val="697"/>
        </w:trPr>
        <w:tc>
          <w:tcPr>
            <w:tcW w:w="9287" w:type="dxa"/>
          </w:tcPr>
          <w:p w14:paraId="66906E05" w14:textId="77777777" w:rsidR="00041305" w:rsidRPr="00B948B2" w:rsidRDefault="0004130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lastRenderedPageBreak/>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'---------VALIDATE----------'</w:t>
            </w:r>
            <w:r w:rsidRPr="00B948B2">
              <w:rPr>
                <w:rFonts w:ascii="Courier New" w:eastAsia="Times New Roman" w:hAnsi="Courier New" w:cs="Courier New"/>
                <w:color w:val="000000"/>
                <w:kern w:val="0"/>
                <w:sz w:val="26"/>
                <w:szCs w:val="26"/>
                <w:lang w:eastAsia="en-GB"/>
                <w14:ligatures w14:val="none"/>
              </w:rPr>
              <w:t>)</w:t>
            </w:r>
          </w:p>
          <w:p w14:paraId="4DD9AB61"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29081DB"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(y_pred_val - yval))</w:t>
            </w:r>
          </w:p>
          <w:p w14:paraId="6CD26B53"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valid_mae)</w:t>
            </w:r>
          </w:p>
          <w:p w14:paraId="5F6C34E7"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5367588"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valid_rmse = np.sqrt(np.mean((y_pred_val - yval)**</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2547C6AA"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valid_rmse)</w:t>
            </w:r>
          </w:p>
          <w:p w14:paraId="4D9D1C95"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F5E5C25"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0201AD05"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'---------TEST----------'</w:t>
            </w:r>
            <w:r w:rsidRPr="00B948B2">
              <w:rPr>
                <w:rFonts w:ascii="Courier New" w:eastAsia="Times New Roman" w:hAnsi="Courier New" w:cs="Courier New"/>
                <w:color w:val="000000"/>
                <w:kern w:val="0"/>
                <w:sz w:val="26"/>
                <w:szCs w:val="26"/>
                <w:lang w:eastAsia="en-GB"/>
                <w14:ligatures w14:val="none"/>
              </w:rPr>
              <w:t>)</w:t>
            </w:r>
          </w:p>
          <w:p w14:paraId="1557476D"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05BD353"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 - ytest))</w:t>
            </w:r>
          </w:p>
          <w:p w14:paraId="6DC706DE"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test_mae)</w:t>
            </w:r>
          </w:p>
          <w:p w14:paraId="075F6C30"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2C61286"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test_rmse = np.sqrt(np.mean((y_pred - ytest)**</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33C19B83"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test_rmse)</w:t>
            </w:r>
          </w:p>
          <w:p w14:paraId="2577BBBF" w14:textId="77777777" w:rsidR="00041305" w:rsidRPr="00B948B2"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D6A48FA" w14:textId="77777777" w:rsidR="00041305" w:rsidRPr="00C801EA" w:rsidRDefault="0004130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717EA0AB" w14:textId="77777777" w:rsidR="00041305" w:rsidRPr="00C801EA" w:rsidRDefault="00041305" w:rsidP="00024828">
            <w:pPr>
              <w:spacing w:line="360" w:lineRule="auto"/>
              <w:jc w:val="center"/>
              <w:rPr>
                <w:i/>
                <w:sz w:val="26"/>
                <w:szCs w:val="26"/>
                <w:lang w:val="en-US"/>
              </w:rPr>
            </w:pPr>
            <w:r w:rsidRPr="00C801EA">
              <w:rPr>
                <w:i/>
                <w:sz w:val="26"/>
                <w:szCs w:val="26"/>
                <w:lang w:val="en-US"/>
              </w:rPr>
              <w:t>Step 4: Evaluate LSTM model</w:t>
            </w:r>
          </w:p>
        </w:tc>
      </w:tr>
    </w:tbl>
    <w:p w14:paraId="098A2C1E" w14:textId="4151CDC1" w:rsidR="00460675" w:rsidRPr="00460675" w:rsidRDefault="00460675" w:rsidP="00460675">
      <w:pPr>
        <w:spacing w:line="360" w:lineRule="auto"/>
        <w:rPr>
          <w:i/>
          <w:iCs/>
          <w:sz w:val="26"/>
          <w:szCs w:val="26"/>
          <w:lang w:val="en-US"/>
        </w:rPr>
      </w:pPr>
      <w:r w:rsidRPr="00460675">
        <w:rPr>
          <w:i/>
          <w:iCs/>
          <w:sz w:val="26"/>
          <w:szCs w:val="26"/>
          <w:lang w:val="en-US"/>
        </w:rPr>
        <w:t>Do the same with cluster_1 and cluster_2.</w:t>
      </w:r>
    </w:p>
    <w:p w14:paraId="0729A591" w14:textId="1C97E072" w:rsidR="00460675" w:rsidRPr="00460675" w:rsidRDefault="00984652" w:rsidP="00460675">
      <w:pPr>
        <w:pStyle w:val="ListParagraph"/>
        <w:numPr>
          <w:ilvl w:val="0"/>
          <w:numId w:val="8"/>
        </w:numPr>
        <w:spacing w:line="360" w:lineRule="auto"/>
        <w:rPr>
          <w:b/>
          <w:sz w:val="26"/>
          <w:szCs w:val="26"/>
        </w:rPr>
      </w:pPr>
      <w:r w:rsidRPr="00C801EA">
        <w:rPr>
          <w:b/>
          <w:sz w:val="26"/>
          <w:szCs w:val="26"/>
          <w:lang w:val="en-US"/>
        </w:rPr>
        <w:t>DOGE</w:t>
      </w:r>
      <w:r w:rsidRPr="00C801EA">
        <w:rPr>
          <w:b/>
          <w:sz w:val="26"/>
          <w:szCs w:val="26"/>
        </w:rPr>
        <w:t xml:space="preserve">-USD </w:t>
      </w:r>
    </w:p>
    <w:tbl>
      <w:tblPr>
        <w:tblStyle w:val="TableGrid"/>
        <w:tblW w:w="0" w:type="auto"/>
        <w:tblLook w:val="04A0" w:firstRow="1" w:lastRow="0" w:firstColumn="1" w:lastColumn="0" w:noHBand="0" w:noVBand="1"/>
      </w:tblPr>
      <w:tblGrid>
        <w:gridCol w:w="9287"/>
      </w:tblGrid>
      <w:tr w:rsidR="00460675" w:rsidRPr="00C801EA" w14:paraId="35C6F1B3" w14:textId="77777777" w:rsidTr="00024828">
        <w:tc>
          <w:tcPr>
            <w:tcW w:w="9287" w:type="dxa"/>
          </w:tcPr>
          <w:p w14:paraId="66075075" w14:textId="604FC494" w:rsidR="008835C5" w:rsidRPr="008835C5" w:rsidRDefault="008835C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df = pd.read_csv(</w:t>
            </w:r>
            <w:r w:rsidRPr="008835C5">
              <w:rPr>
                <w:rFonts w:ascii="Courier New" w:eastAsia="Times New Roman" w:hAnsi="Courier New" w:cs="Courier New"/>
                <w:color w:val="A31515"/>
                <w:kern w:val="0"/>
                <w:sz w:val="26"/>
                <w:szCs w:val="26"/>
                <w:lang w:eastAsia="en-GB"/>
                <w14:ligatures w14:val="none"/>
              </w:rPr>
              <w:t>'/content/drive/MyDrive/BA/Dataset/</w:t>
            </w:r>
            <w:r w:rsidRPr="00C801EA">
              <w:rPr>
                <w:rFonts w:ascii="Courier New" w:eastAsia="Times New Roman" w:hAnsi="Courier New" w:cs="Courier New"/>
                <w:color w:val="A31515"/>
                <w:kern w:val="0"/>
                <w:sz w:val="26"/>
                <w:szCs w:val="26"/>
                <w:lang w:eastAsia="en-GB"/>
                <w14:ligatures w14:val="none"/>
              </w:rPr>
              <w:t>DOGE</w:t>
            </w:r>
            <w:r w:rsidRPr="008835C5">
              <w:rPr>
                <w:rFonts w:ascii="Courier New" w:eastAsia="Times New Roman" w:hAnsi="Courier New" w:cs="Courier New"/>
                <w:color w:val="A31515"/>
                <w:kern w:val="0"/>
                <w:sz w:val="26"/>
                <w:szCs w:val="26"/>
                <w:lang w:eastAsia="en-GB"/>
                <w14:ligatures w14:val="none"/>
              </w:rPr>
              <w:t>-USD.csv'</w:t>
            </w:r>
            <w:r w:rsidRPr="008835C5">
              <w:rPr>
                <w:rFonts w:ascii="Courier New" w:eastAsia="Times New Roman" w:hAnsi="Courier New" w:cs="Courier New"/>
                <w:color w:val="000000"/>
                <w:kern w:val="0"/>
                <w:sz w:val="26"/>
                <w:szCs w:val="26"/>
                <w:lang w:eastAsia="en-GB"/>
                <w14:ligatures w14:val="none"/>
              </w:rPr>
              <w:t>,usecols=[</w:t>
            </w:r>
            <w:r w:rsidRPr="008835C5">
              <w:rPr>
                <w:rFonts w:ascii="Courier New" w:eastAsia="Times New Roman" w:hAnsi="Courier New" w:cs="Courier New"/>
                <w:color w:val="A31515"/>
                <w:kern w:val="0"/>
                <w:sz w:val="26"/>
                <w:szCs w:val="26"/>
                <w:lang w:eastAsia="en-GB"/>
                <w14:ligatures w14:val="none"/>
              </w:rPr>
              <w:t>'Date'</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A31515"/>
                <w:kern w:val="0"/>
                <w:sz w:val="26"/>
                <w:szCs w:val="26"/>
                <w:lang w:eastAsia="en-GB"/>
                <w14:ligatures w14:val="none"/>
              </w:rPr>
              <w:t>'Close'</w:t>
            </w:r>
            <w:r w:rsidRPr="008835C5">
              <w:rPr>
                <w:rFonts w:ascii="Courier New" w:eastAsia="Times New Roman" w:hAnsi="Courier New" w:cs="Courier New"/>
                <w:color w:val="000000"/>
                <w:kern w:val="0"/>
                <w:sz w:val="26"/>
                <w:szCs w:val="26"/>
                <w:lang w:eastAsia="en-GB"/>
                <w14:ligatures w14:val="none"/>
              </w:rPr>
              <w:t>])</w:t>
            </w:r>
          </w:p>
          <w:p w14:paraId="41A691AA" w14:textId="77777777" w:rsidR="008835C5" w:rsidRPr="008835C5" w:rsidRDefault="008835C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df = df[</w:t>
            </w:r>
            <w:r w:rsidRPr="008835C5">
              <w:rPr>
                <w:rFonts w:ascii="Courier New" w:eastAsia="Times New Roman" w:hAnsi="Courier New" w:cs="Courier New"/>
                <w:color w:val="A31515"/>
                <w:kern w:val="0"/>
                <w:sz w:val="26"/>
                <w:szCs w:val="26"/>
                <w:lang w:eastAsia="en-GB"/>
                <w14:ligatures w14:val="none"/>
              </w:rPr>
              <w:t>'Close'</w:t>
            </w:r>
            <w:r w:rsidRPr="008835C5">
              <w:rPr>
                <w:rFonts w:ascii="Courier New" w:eastAsia="Times New Roman" w:hAnsi="Courier New" w:cs="Courier New"/>
                <w:color w:val="000000"/>
                <w:kern w:val="0"/>
                <w:sz w:val="26"/>
                <w:szCs w:val="26"/>
                <w:lang w:eastAsia="en-GB"/>
                <w14:ligatures w14:val="none"/>
              </w:rPr>
              <w:t>]</w:t>
            </w:r>
          </w:p>
          <w:p w14:paraId="584EE72B" w14:textId="77777777" w:rsidR="008835C5" w:rsidRPr="008835C5" w:rsidRDefault="008835C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p>
          <w:p w14:paraId="63C15047" w14:textId="3B416F12"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df1 = df.values.reshape(</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0A319684"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p>
          <w:p w14:paraId="2B67F22A"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AF00DB"/>
                <w:kern w:val="0"/>
                <w:sz w:val="26"/>
                <w:szCs w:val="26"/>
                <w:lang w:eastAsia="en-GB"/>
                <w14:ligatures w14:val="none"/>
              </w:rPr>
              <w:t>import</w:t>
            </w:r>
            <w:r w:rsidRPr="008835C5">
              <w:rPr>
                <w:rFonts w:ascii="Courier New" w:eastAsia="Times New Roman" w:hAnsi="Courier New" w:cs="Courier New"/>
                <w:color w:val="000000"/>
                <w:kern w:val="0"/>
                <w:sz w:val="26"/>
                <w:szCs w:val="26"/>
                <w:lang w:eastAsia="en-GB"/>
                <w14:ligatures w14:val="none"/>
              </w:rPr>
              <w:t xml:space="preserve"> numpy</w:t>
            </w:r>
          </w:p>
          <w:p w14:paraId="4DC1EF2D"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8000"/>
                <w:kern w:val="0"/>
                <w:sz w:val="26"/>
                <w:szCs w:val="26"/>
                <w:lang w:eastAsia="en-GB"/>
                <w14:ligatures w14:val="none"/>
              </w:rPr>
              <w:t># convert an array of values into a dataset matrix</w:t>
            </w:r>
          </w:p>
          <w:p w14:paraId="24017AD9"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FF"/>
                <w:kern w:val="0"/>
                <w:sz w:val="26"/>
                <w:szCs w:val="26"/>
                <w:lang w:eastAsia="en-GB"/>
                <w14:ligatures w14:val="none"/>
              </w:rPr>
              <w:t>def</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795E26"/>
                <w:kern w:val="0"/>
                <w:sz w:val="26"/>
                <w:szCs w:val="26"/>
                <w:lang w:eastAsia="en-GB"/>
                <w14:ligatures w14:val="none"/>
              </w:rPr>
              <w:t>create_dataset</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001080"/>
                <w:kern w:val="0"/>
                <w:sz w:val="26"/>
                <w:szCs w:val="26"/>
                <w:lang w:eastAsia="en-GB"/>
                <w14:ligatures w14:val="none"/>
              </w:rPr>
              <w:t>dataset</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001080"/>
                <w:kern w:val="0"/>
                <w:sz w:val="26"/>
                <w:szCs w:val="26"/>
                <w:lang w:eastAsia="en-GB"/>
                <w14:ligatures w14:val="none"/>
              </w:rPr>
              <w:t>time_step</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67D2A714"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dataX, dataY = [], []</w:t>
            </w:r>
          </w:p>
          <w:p w14:paraId="176098B6"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AF00DB"/>
                <w:kern w:val="0"/>
                <w:sz w:val="26"/>
                <w:szCs w:val="26"/>
                <w:lang w:eastAsia="en-GB"/>
                <w14:ligatures w14:val="none"/>
              </w:rPr>
              <w:t>for</w:t>
            </w:r>
            <w:r w:rsidRPr="008835C5">
              <w:rPr>
                <w:rFonts w:ascii="Courier New" w:eastAsia="Times New Roman" w:hAnsi="Courier New" w:cs="Courier New"/>
                <w:color w:val="000000"/>
                <w:kern w:val="0"/>
                <w:sz w:val="26"/>
                <w:szCs w:val="26"/>
                <w:lang w:eastAsia="en-GB"/>
                <w14:ligatures w14:val="none"/>
              </w:rPr>
              <w:t xml:space="preserve"> i </w:t>
            </w:r>
            <w:r w:rsidRPr="008835C5">
              <w:rPr>
                <w:rFonts w:ascii="Courier New" w:eastAsia="Times New Roman" w:hAnsi="Courier New" w:cs="Courier New"/>
                <w:color w:val="0000FF"/>
                <w:kern w:val="0"/>
                <w:sz w:val="26"/>
                <w:szCs w:val="26"/>
                <w:lang w:eastAsia="en-GB"/>
                <w14:ligatures w14:val="none"/>
              </w:rPr>
              <w:t>in</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795E26"/>
                <w:kern w:val="0"/>
                <w:sz w:val="26"/>
                <w:szCs w:val="26"/>
                <w:lang w:eastAsia="en-GB"/>
                <w14:ligatures w14:val="none"/>
              </w:rPr>
              <w:t>range</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795E26"/>
                <w:kern w:val="0"/>
                <w:sz w:val="26"/>
                <w:szCs w:val="26"/>
                <w:lang w:eastAsia="en-GB"/>
                <w14:ligatures w14:val="none"/>
              </w:rPr>
              <w:t>len</w:t>
            </w:r>
            <w:r w:rsidRPr="008835C5">
              <w:rPr>
                <w:rFonts w:ascii="Courier New" w:eastAsia="Times New Roman" w:hAnsi="Courier New" w:cs="Courier New"/>
                <w:color w:val="000000"/>
                <w:kern w:val="0"/>
                <w:sz w:val="26"/>
                <w:szCs w:val="26"/>
                <w:lang w:eastAsia="en-GB"/>
                <w14:ligatures w14:val="none"/>
              </w:rPr>
              <w:t>(dataset)-time_step</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6FCF4DEA"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a = dataset[i:(i+time_step), </w:t>
            </w:r>
            <w:r w:rsidRPr="008835C5">
              <w:rPr>
                <w:rFonts w:ascii="Courier New" w:eastAsia="Times New Roman" w:hAnsi="Courier New" w:cs="Courier New"/>
                <w:color w:val="098156"/>
                <w:kern w:val="0"/>
                <w:sz w:val="26"/>
                <w:szCs w:val="26"/>
                <w:lang w:eastAsia="en-GB"/>
                <w14:ligatures w14:val="none"/>
              </w:rPr>
              <w:t>0</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008000"/>
                <w:kern w:val="0"/>
                <w:sz w:val="26"/>
                <w:szCs w:val="26"/>
                <w:lang w:eastAsia="en-GB"/>
                <w14:ligatures w14:val="none"/>
              </w:rPr>
              <w:t>###i=0, X=0,1,2,3-----99   Y=100</w:t>
            </w:r>
          </w:p>
          <w:p w14:paraId="7EECF500"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dataX.append(a)</w:t>
            </w:r>
          </w:p>
          <w:p w14:paraId="63800FE3"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dataY.append(dataset[i + time_step, </w:t>
            </w:r>
            <w:r w:rsidRPr="008835C5">
              <w:rPr>
                <w:rFonts w:ascii="Courier New" w:eastAsia="Times New Roman" w:hAnsi="Courier New" w:cs="Courier New"/>
                <w:color w:val="098156"/>
                <w:kern w:val="0"/>
                <w:sz w:val="26"/>
                <w:szCs w:val="26"/>
                <w:lang w:eastAsia="en-GB"/>
                <w14:ligatures w14:val="none"/>
              </w:rPr>
              <w:t>0</w:t>
            </w:r>
            <w:r w:rsidRPr="008835C5">
              <w:rPr>
                <w:rFonts w:ascii="Courier New" w:eastAsia="Times New Roman" w:hAnsi="Courier New" w:cs="Courier New"/>
                <w:color w:val="000000"/>
                <w:kern w:val="0"/>
                <w:sz w:val="26"/>
                <w:szCs w:val="26"/>
                <w:lang w:eastAsia="en-GB"/>
                <w14:ligatures w14:val="none"/>
              </w:rPr>
              <w:t>])</w:t>
            </w:r>
          </w:p>
          <w:p w14:paraId="42EE604A"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AF00DB"/>
                <w:kern w:val="0"/>
                <w:sz w:val="26"/>
                <w:szCs w:val="26"/>
                <w:lang w:eastAsia="en-GB"/>
                <w14:ligatures w14:val="none"/>
              </w:rPr>
              <w:t>return</w:t>
            </w:r>
            <w:r w:rsidRPr="008835C5">
              <w:rPr>
                <w:rFonts w:ascii="Courier New" w:eastAsia="Times New Roman" w:hAnsi="Courier New" w:cs="Courier New"/>
                <w:color w:val="000000"/>
                <w:kern w:val="0"/>
                <w:sz w:val="26"/>
                <w:szCs w:val="26"/>
                <w:lang w:eastAsia="en-GB"/>
                <w14:ligatures w14:val="none"/>
              </w:rPr>
              <w:t xml:space="preserve"> numpy.array(dataX), numpy.array(dataY)</w:t>
            </w:r>
          </w:p>
          <w:p w14:paraId="4DF0D524"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w:t>
            </w:r>
          </w:p>
          <w:p w14:paraId="2B2DB340"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time_step = </w:t>
            </w:r>
            <w:r w:rsidRPr="008835C5">
              <w:rPr>
                <w:rFonts w:ascii="Courier New" w:eastAsia="Times New Roman" w:hAnsi="Courier New" w:cs="Courier New"/>
                <w:color w:val="098156"/>
                <w:kern w:val="0"/>
                <w:sz w:val="26"/>
                <w:szCs w:val="26"/>
                <w:lang w:eastAsia="en-GB"/>
                <w14:ligatures w14:val="none"/>
              </w:rPr>
              <w:t>100</w:t>
            </w:r>
          </w:p>
          <w:p w14:paraId="13426AAE"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X, y = create_dataset(df1, time_step)</w:t>
            </w:r>
          </w:p>
          <w:p w14:paraId="7603532C"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p>
          <w:p w14:paraId="789AC780"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X = X.reshape(X.shape[</w:t>
            </w:r>
            <w:r w:rsidRPr="008835C5">
              <w:rPr>
                <w:rFonts w:ascii="Courier New" w:eastAsia="Times New Roman" w:hAnsi="Courier New" w:cs="Courier New"/>
                <w:color w:val="098156"/>
                <w:kern w:val="0"/>
                <w:sz w:val="26"/>
                <w:szCs w:val="26"/>
                <w:lang w:eastAsia="en-GB"/>
                <w14:ligatures w14:val="none"/>
              </w:rPr>
              <w:t>0</w:t>
            </w:r>
            <w:r w:rsidRPr="008835C5">
              <w:rPr>
                <w:rFonts w:ascii="Courier New" w:eastAsia="Times New Roman" w:hAnsi="Courier New" w:cs="Courier New"/>
                <w:color w:val="000000"/>
                <w:kern w:val="0"/>
                <w:sz w:val="26"/>
                <w:szCs w:val="26"/>
                <w:lang w:eastAsia="en-GB"/>
                <w14:ligatures w14:val="none"/>
              </w:rPr>
              <w:t>],X.shape[</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 xml:space="preserve">] , </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64E477E7" w14:textId="77777777" w:rsidR="00460675" w:rsidRPr="008835C5" w:rsidRDefault="00460675" w:rsidP="008835C5">
            <w:pPr>
              <w:ind w:left="360"/>
              <w:rPr>
                <w:sz w:val="26"/>
                <w:szCs w:val="26"/>
                <w:lang w:val="en-US"/>
              </w:rPr>
            </w:pPr>
          </w:p>
          <w:p w14:paraId="2BD8C33E" w14:textId="77777777" w:rsidR="00460675" w:rsidRPr="008835C5" w:rsidRDefault="00460675" w:rsidP="008835C5">
            <w:pPr>
              <w:spacing w:line="360" w:lineRule="auto"/>
              <w:ind w:left="360"/>
              <w:jc w:val="center"/>
              <w:rPr>
                <w:i/>
                <w:iCs/>
                <w:sz w:val="26"/>
                <w:szCs w:val="26"/>
                <w:lang w:val="en-US"/>
              </w:rPr>
            </w:pPr>
            <w:r w:rsidRPr="008835C5">
              <w:rPr>
                <w:i/>
                <w:iCs/>
                <w:sz w:val="26"/>
                <w:szCs w:val="26"/>
                <w:lang w:val="en-US"/>
              </w:rPr>
              <w:lastRenderedPageBreak/>
              <w:t>Step 1: Create dataset with time_step = 100.</w:t>
            </w:r>
          </w:p>
        </w:tc>
      </w:tr>
      <w:tr w:rsidR="00460675" w:rsidRPr="00C801EA" w14:paraId="37A36243" w14:textId="77777777" w:rsidTr="00024828">
        <w:tc>
          <w:tcPr>
            <w:tcW w:w="9287" w:type="dxa"/>
          </w:tcPr>
          <w:p w14:paraId="2C332124" w14:textId="77777777" w:rsidR="00460675" w:rsidRDefault="00460675" w:rsidP="00024828">
            <w:pPr>
              <w:shd w:val="clear" w:color="auto" w:fill="F7F7F7"/>
              <w:spacing w:line="285" w:lineRule="atLeast"/>
              <w:jc w:val="center"/>
              <w:rPr>
                <w:i/>
                <w:iCs/>
                <w:sz w:val="26"/>
                <w:szCs w:val="26"/>
                <w:lang w:val="en-US"/>
              </w:rPr>
            </w:pPr>
            <w:r w:rsidRPr="00EC24CD">
              <w:rPr>
                <w:i/>
                <w:iCs/>
                <w:sz w:val="26"/>
                <w:szCs w:val="26"/>
                <w:lang w:val="en-US"/>
              </w:rPr>
              <w:lastRenderedPageBreak/>
              <w:drawing>
                <wp:inline distT="0" distB="0" distL="0" distR="0" wp14:anchorId="40C75DE1" wp14:editId="3B694765">
                  <wp:extent cx="1492250" cy="523597"/>
                  <wp:effectExtent l="0" t="0" r="0" b="0"/>
                  <wp:docPr id="94515518" name="Picture 9451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97405" name=""/>
                          <pic:cNvPicPr/>
                        </pic:nvPicPr>
                        <pic:blipFill>
                          <a:blip r:embed="rId97"/>
                          <a:stretch>
                            <a:fillRect/>
                          </a:stretch>
                        </pic:blipFill>
                        <pic:spPr>
                          <a:xfrm>
                            <a:off x="0" y="0"/>
                            <a:ext cx="1495165" cy="524620"/>
                          </a:xfrm>
                          <a:prstGeom prst="rect">
                            <a:avLst/>
                          </a:prstGeom>
                        </pic:spPr>
                      </pic:pic>
                    </a:graphicData>
                  </a:graphic>
                </wp:inline>
              </w:drawing>
            </w:r>
          </w:p>
          <w:p w14:paraId="408B3600" w14:textId="77777777" w:rsidR="00460675" w:rsidRPr="00C801EA" w:rsidRDefault="00460675" w:rsidP="00024828">
            <w:pPr>
              <w:shd w:val="clear" w:color="auto" w:fill="F7F7F7"/>
              <w:spacing w:line="285" w:lineRule="atLeast"/>
              <w:jc w:val="center"/>
              <w:rPr>
                <w:rFonts w:ascii="Courier New" w:eastAsia="Times New Roman" w:hAnsi="Courier New" w:cs="Courier New"/>
                <w:color w:val="000000"/>
                <w:kern w:val="0"/>
                <w:sz w:val="26"/>
                <w:szCs w:val="26"/>
                <w:lang w:eastAsia="en-GB"/>
                <w14:ligatures w14:val="none"/>
              </w:rPr>
            </w:pPr>
            <w:r>
              <w:rPr>
                <w:i/>
                <w:iCs/>
                <w:sz w:val="26"/>
                <w:szCs w:val="26"/>
                <w:lang w:val="en-US"/>
              </w:rPr>
              <w:t xml:space="preserve">We have 1916 samples, each sample </w:t>
            </w:r>
            <w:r w:rsidRPr="00D95CDB">
              <w:rPr>
                <w:i/>
                <w:iCs/>
                <w:sz w:val="26"/>
                <w:szCs w:val="26"/>
                <w:lang w:val="en-US"/>
              </w:rPr>
              <w:t xml:space="preserve">has </w:t>
            </w:r>
            <w:r w:rsidRPr="00217379">
              <w:rPr>
                <w:i/>
                <w:iCs/>
                <w:sz w:val="26"/>
                <w:szCs w:val="26"/>
                <w:lang w:val="en-US"/>
              </w:rPr>
              <w:t>a length of 100</w:t>
            </w:r>
            <w:r>
              <w:rPr>
                <w:i/>
                <w:iCs/>
                <w:sz w:val="26"/>
                <w:szCs w:val="26"/>
                <w:lang w:val="en-US"/>
              </w:rPr>
              <w:t xml:space="preserve"> and 1 feature</w:t>
            </w:r>
          </w:p>
        </w:tc>
      </w:tr>
      <w:tr w:rsidR="00460675" w:rsidRPr="00C801EA" w14:paraId="0B833FE9" w14:textId="77777777" w:rsidTr="00024828">
        <w:tc>
          <w:tcPr>
            <w:tcW w:w="9287" w:type="dxa"/>
          </w:tcPr>
          <w:p w14:paraId="11FD6A07" w14:textId="77777777" w:rsidR="00460675" w:rsidRPr="00FB3D74"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 xml:space="preserve">seed = </w:t>
            </w:r>
            <w:r w:rsidRPr="00FB3D74">
              <w:rPr>
                <w:rFonts w:ascii="Courier New" w:eastAsia="Times New Roman" w:hAnsi="Courier New" w:cs="Courier New"/>
                <w:color w:val="098156"/>
                <w:kern w:val="0"/>
                <w:sz w:val="26"/>
                <w:szCs w:val="26"/>
                <w:lang w:eastAsia="en-GB"/>
                <w14:ligatures w14:val="none"/>
              </w:rPr>
              <w:t>0</w:t>
            </w:r>
          </w:p>
          <w:p w14:paraId="41D93F2C" w14:textId="77777777" w:rsidR="00460675" w:rsidRPr="00FB3D74"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np.random.seed(seed)</w:t>
            </w:r>
          </w:p>
          <w:p w14:paraId="46595067" w14:textId="77777777" w:rsidR="00460675" w:rsidRPr="00FB3D74"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X = TimeSeriesScalerMeanVariance().fit_transform(X)</w:t>
            </w:r>
          </w:p>
          <w:p w14:paraId="6B6E5BF4"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sz = X.shape[</w:t>
            </w:r>
            <w:r w:rsidRPr="00FB3D74">
              <w:rPr>
                <w:rFonts w:ascii="Courier New" w:eastAsia="Times New Roman" w:hAnsi="Courier New" w:cs="Courier New"/>
                <w:color w:val="098156"/>
                <w:kern w:val="0"/>
                <w:sz w:val="26"/>
                <w:szCs w:val="26"/>
                <w:lang w:eastAsia="en-GB"/>
                <w14:ligatures w14:val="none"/>
              </w:rPr>
              <w:t>1</w:t>
            </w:r>
            <w:r w:rsidRPr="00FB3D74">
              <w:rPr>
                <w:rFonts w:ascii="Courier New" w:eastAsia="Times New Roman" w:hAnsi="Courier New" w:cs="Courier New"/>
                <w:color w:val="000000"/>
                <w:kern w:val="0"/>
                <w:sz w:val="26"/>
                <w:szCs w:val="26"/>
                <w:lang w:eastAsia="en-GB"/>
                <w14:ligatures w14:val="none"/>
              </w:rPr>
              <w:t>]</w:t>
            </w:r>
          </w:p>
          <w:p w14:paraId="03CA85FF" w14:textId="77777777" w:rsidR="00460675" w:rsidRPr="00DC456B" w:rsidRDefault="00460675" w:rsidP="00024828">
            <w:pPr>
              <w:spacing w:line="360" w:lineRule="auto"/>
              <w:jc w:val="center"/>
              <w:rPr>
                <w:i/>
                <w:iCs/>
                <w:sz w:val="26"/>
                <w:szCs w:val="26"/>
                <w:lang w:val="en-US"/>
              </w:rPr>
            </w:pPr>
            <w:r>
              <w:rPr>
                <w:i/>
                <w:iCs/>
                <w:sz w:val="26"/>
                <w:szCs w:val="26"/>
                <w:lang w:val="en-US"/>
              </w:rPr>
              <w:t>Step 2: Using TimeSeriesScalerMeanVariance() to scaled time series data</w:t>
            </w:r>
          </w:p>
        </w:tc>
      </w:tr>
      <w:tr w:rsidR="00460675" w:rsidRPr="00C801EA" w14:paraId="02EF47D6" w14:textId="77777777" w:rsidTr="00024828">
        <w:tc>
          <w:tcPr>
            <w:tcW w:w="9287" w:type="dxa"/>
          </w:tcPr>
          <w:p w14:paraId="453790EE" w14:textId="77777777" w:rsidR="00460675" w:rsidRPr="00756FFE"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756FFE">
              <w:rPr>
                <w:rFonts w:ascii="Courier New" w:eastAsia="Times New Roman" w:hAnsi="Courier New" w:cs="Courier New"/>
                <w:color w:val="AF00DB"/>
                <w:kern w:val="0"/>
                <w:sz w:val="26"/>
                <w:szCs w:val="26"/>
                <w:lang w:eastAsia="en-GB"/>
                <w14:ligatures w14:val="none"/>
              </w:rPr>
              <w:t>for</w:t>
            </w:r>
            <w:r w:rsidRPr="00756FFE">
              <w:rPr>
                <w:rFonts w:ascii="Courier New" w:eastAsia="Times New Roman" w:hAnsi="Courier New" w:cs="Courier New"/>
                <w:color w:val="000000"/>
                <w:kern w:val="0"/>
                <w:sz w:val="26"/>
                <w:szCs w:val="26"/>
                <w:lang w:eastAsia="en-GB"/>
                <w14:ligatures w14:val="none"/>
              </w:rPr>
              <w:t xml:space="preserve"> yi </w:t>
            </w:r>
            <w:r w:rsidRPr="00756FFE">
              <w:rPr>
                <w:rFonts w:ascii="Courier New" w:eastAsia="Times New Roman" w:hAnsi="Courier New" w:cs="Courier New"/>
                <w:color w:val="0000FF"/>
                <w:kern w:val="0"/>
                <w:sz w:val="26"/>
                <w:szCs w:val="26"/>
                <w:lang w:eastAsia="en-GB"/>
                <w14:ligatures w14:val="none"/>
              </w:rPr>
              <w:t>in</w:t>
            </w:r>
            <w:r w:rsidRPr="00756FFE">
              <w:rPr>
                <w:rFonts w:ascii="Courier New" w:eastAsia="Times New Roman" w:hAnsi="Courier New" w:cs="Courier New"/>
                <w:color w:val="000000"/>
                <w:kern w:val="0"/>
                <w:sz w:val="26"/>
                <w:szCs w:val="26"/>
                <w:lang w:eastAsia="en-GB"/>
                <w14:ligatures w14:val="none"/>
              </w:rPr>
              <w:t xml:space="preserve"> </w:t>
            </w:r>
            <w:r w:rsidRPr="00756FFE">
              <w:rPr>
                <w:rFonts w:ascii="Courier New" w:eastAsia="Times New Roman" w:hAnsi="Courier New" w:cs="Courier New"/>
                <w:color w:val="795E26"/>
                <w:kern w:val="0"/>
                <w:sz w:val="26"/>
                <w:szCs w:val="26"/>
                <w:lang w:eastAsia="en-GB"/>
                <w14:ligatures w14:val="none"/>
              </w:rPr>
              <w:t>range</w:t>
            </w:r>
            <w:r w:rsidRPr="00756FFE">
              <w:rPr>
                <w:rFonts w:ascii="Courier New" w:eastAsia="Times New Roman" w:hAnsi="Courier New" w:cs="Courier New"/>
                <w:color w:val="000000"/>
                <w:kern w:val="0"/>
                <w:sz w:val="26"/>
                <w:szCs w:val="26"/>
                <w:lang w:eastAsia="en-GB"/>
                <w14:ligatures w14:val="none"/>
              </w:rPr>
              <w:t>(</w:t>
            </w:r>
            <w:r w:rsidRPr="00756FFE">
              <w:rPr>
                <w:rFonts w:ascii="Courier New" w:eastAsia="Times New Roman" w:hAnsi="Courier New" w:cs="Courier New"/>
                <w:color w:val="098156"/>
                <w:kern w:val="0"/>
                <w:sz w:val="26"/>
                <w:szCs w:val="26"/>
                <w:lang w:eastAsia="en-GB"/>
                <w14:ligatures w14:val="none"/>
              </w:rPr>
              <w:t>12</w:t>
            </w:r>
            <w:r w:rsidRPr="00756FFE">
              <w:rPr>
                <w:rFonts w:ascii="Courier New" w:eastAsia="Times New Roman" w:hAnsi="Courier New" w:cs="Courier New"/>
                <w:color w:val="000000"/>
                <w:kern w:val="0"/>
                <w:sz w:val="26"/>
                <w:szCs w:val="26"/>
                <w:lang w:eastAsia="en-GB"/>
                <w14:ligatures w14:val="none"/>
              </w:rPr>
              <w:t>):</w:t>
            </w:r>
          </w:p>
          <w:p w14:paraId="7FBFD8A4" w14:textId="77777777" w:rsidR="00460675" w:rsidRPr="00756FF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756FFE">
              <w:rPr>
                <w:rFonts w:ascii="Courier New" w:eastAsia="Times New Roman" w:hAnsi="Courier New" w:cs="Courier New"/>
                <w:color w:val="000000"/>
                <w:kern w:val="0"/>
                <w:sz w:val="26"/>
                <w:szCs w:val="26"/>
                <w:lang w:eastAsia="en-GB"/>
                <w14:ligatures w14:val="none"/>
              </w:rPr>
              <w:t>    plt.subplot(</w:t>
            </w:r>
            <w:r w:rsidRPr="00756FFE">
              <w:rPr>
                <w:rFonts w:ascii="Courier New" w:eastAsia="Times New Roman" w:hAnsi="Courier New" w:cs="Courier New"/>
                <w:color w:val="098156"/>
                <w:kern w:val="0"/>
                <w:sz w:val="26"/>
                <w:szCs w:val="26"/>
                <w:lang w:eastAsia="en-GB"/>
                <w14:ligatures w14:val="none"/>
              </w:rPr>
              <w:t>4</w:t>
            </w:r>
            <w:r w:rsidRPr="00756FFE">
              <w:rPr>
                <w:rFonts w:ascii="Courier New" w:eastAsia="Times New Roman" w:hAnsi="Courier New" w:cs="Courier New"/>
                <w:color w:val="000000"/>
                <w:kern w:val="0"/>
                <w:sz w:val="26"/>
                <w:szCs w:val="26"/>
                <w:lang w:eastAsia="en-GB"/>
                <w14:ligatures w14:val="none"/>
              </w:rPr>
              <w:t xml:space="preserve">, </w:t>
            </w:r>
            <w:r w:rsidRPr="00756FFE">
              <w:rPr>
                <w:rFonts w:ascii="Courier New" w:eastAsia="Times New Roman" w:hAnsi="Courier New" w:cs="Courier New"/>
                <w:color w:val="098156"/>
                <w:kern w:val="0"/>
                <w:sz w:val="26"/>
                <w:szCs w:val="26"/>
                <w:lang w:eastAsia="en-GB"/>
                <w14:ligatures w14:val="none"/>
              </w:rPr>
              <w:t>3</w:t>
            </w:r>
            <w:r w:rsidRPr="00756FFE">
              <w:rPr>
                <w:rFonts w:ascii="Courier New" w:eastAsia="Times New Roman" w:hAnsi="Courier New" w:cs="Courier New"/>
                <w:color w:val="000000"/>
                <w:kern w:val="0"/>
                <w:sz w:val="26"/>
                <w:szCs w:val="26"/>
                <w:lang w:eastAsia="en-GB"/>
                <w14:ligatures w14:val="none"/>
              </w:rPr>
              <w:t xml:space="preserve">, yi + </w:t>
            </w:r>
            <w:r w:rsidRPr="00756FFE">
              <w:rPr>
                <w:rFonts w:ascii="Courier New" w:eastAsia="Times New Roman" w:hAnsi="Courier New" w:cs="Courier New"/>
                <w:color w:val="098156"/>
                <w:kern w:val="0"/>
                <w:sz w:val="26"/>
                <w:szCs w:val="26"/>
                <w:lang w:eastAsia="en-GB"/>
                <w14:ligatures w14:val="none"/>
              </w:rPr>
              <w:t>1</w:t>
            </w:r>
            <w:r w:rsidRPr="00756FFE">
              <w:rPr>
                <w:rFonts w:ascii="Courier New" w:eastAsia="Times New Roman" w:hAnsi="Courier New" w:cs="Courier New"/>
                <w:color w:val="000000"/>
                <w:kern w:val="0"/>
                <w:sz w:val="26"/>
                <w:szCs w:val="26"/>
                <w:lang w:eastAsia="en-GB"/>
                <w14:ligatures w14:val="none"/>
              </w:rPr>
              <w:t>)</w:t>
            </w:r>
          </w:p>
          <w:p w14:paraId="7DE71824" w14:textId="77777777" w:rsidR="00460675" w:rsidRPr="00756FF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756FFE">
              <w:rPr>
                <w:rFonts w:ascii="Courier New" w:eastAsia="Times New Roman" w:hAnsi="Courier New" w:cs="Courier New"/>
                <w:color w:val="000000"/>
                <w:kern w:val="0"/>
                <w:sz w:val="26"/>
                <w:szCs w:val="26"/>
                <w:lang w:eastAsia="en-GB"/>
                <w14:ligatures w14:val="none"/>
              </w:rPr>
              <w:t xml:space="preserve">    plt.plot(X[yi].ravel(), </w:t>
            </w:r>
            <w:r w:rsidRPr="00756FFE">
              <w:rPr>
                <w:rFonts w:ascii="Courier New" w:eastAsia="Times New Roman" w:hAnsi="Courier New" w:cs="Courier New"/>
                <w:color w:val="A31515"/>
                <w:kern w:val="0"/>
                <w:sz w:val="26"/>
                <w:szCs w:val="26"/>
                <w:lang w:eastAsia="en-GB"/>
                <w14:ligatures w14:val="none"/>
              </w:rPr>
              <w:t>"k-"</w:t>
            </w:r>
            <w:r w:rsidRPr="00756FFE">
              <w:rPr>
                <w:rFonts w:ascii="Courier New" w:eastAsia="Times New Roman" w:hAnsi="Courier New" w:cs="Courier New"/>
                <w:color w:val="000000"/>
                <w:kern w:val="0"/>
                <w:sz w:val="26"/>
                <w:szCs w:val="26"/>
                <w:lang w:eastAsia="en-GB"/>
                <w14:ligatures w14:val="none"/>
              </w:rPr>
              <w:t>, alpha=</w:t>
            </w:r>
            <w:r w:rsidRPr="00756FFE">
              <w:rPr>
                <w:rFonts w:ascii="Courier New" w:eastAsia="Times New Roman" w:hAnsi="Courier New" w:cs="Courier New"/>
                <w:color w:val="098156"/>
                <w:kern w:val="0"/>
                <w:sz w:val="26"/>
                <w:szCs w:val="26"/>
                <w:lang w:eastAsia="en-GB"/>
                <w14:ligatures w14:val="none"/>
              </w:rPr>
              <w:t>.2</w:t>
            </w:r>
            <w:r w:rsidRPr="00756FFE">
              <w:rPr>
                <w:rFonts w:ascii="Courier New" w:eastAsia="Times New Roman" w:hAnsi="Courier New" w:cs="Courier New"/>
                <w:color w:val="000000"/>
                <w:kern w:val="0"/>
                <w:sz w:val="26"/>
                <w:szCs w:val="26"/>
                <w:lang w:eastAsia="en-GB"/>
                <w14:ligatures w14:val="none"/>
              </w:rPr>
              <w:t>)</w:t>
            </w:r>
          </w:p>
          <w:p w14:paraId="259613FE" w14:textId="77777777" w:rsidR="00460675" w:rsidRDefault="00460675" w:rsidP="00024828">
            <w:pPr>
              <w:spacing w:line="360" w:lineRule="auto"/>
              <w:jc w:val="center"/>
              <w:rPr>
                <w:i/>
                <w:iCs/>
                <w:sz w:val="26"/>
                <w:szCs w:val="26"/>
                <w:lang w:val="en-US"/>
              </w:rPr>
            </w:pPr>
            <w:r w:rsidRPr="00965CE5">
              <w:rPr>
                <w:i/>
                <w:iCs/>
                <w:sz w:val="26"/>
                <w:szCs w:val="26"/>
                <w:lang w:val="en-US"/>
              </w:rPr>
              <w:drawing>
                <wp:inline distT="0" distB="0" distL="0" distR="0" wp14:anchorId="50E4D28B" wp14:editId="756E0B10">
                  <wp:extent cx="5760085" cy="1917065"/>
                  <wp:effectExtent l="0" t="0" r="0" b="6985"/>
                  <wp:docPr id="879003934" name="Picture 87900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0104" name=""/>
                          <pic:cNvPicPr/>
                        </pic:nvPicPr>
                        <pic:blipFill>
                          <a:blip r:embed="rId98"/>
                          <a:stretch>
                            <a:fillRect/>
                          </a:stretch>
                        </pic:blipFill>
                        <pic:spPr>
                          <a:xfrm>
                            <a:off x="0" y="0"/>
                            <a:ext cx="5760085" cy="1917065"/>
                          </a:xfrm>
                          <a:prstGeom prst="rect">
                            <a:avLst/>
                          </a:prstGeom>
                        </pic:spPr>
                      </pic:pic>
                    </a:graphicData>
                  </a:graphic>
                </wp:inline>
              </w:drawing>
            </w:r>
          </w:p>
          <w:p w14:paraId="0989B4F1" w14:textId="77777777" w:rsidR="00460675" w:rsidRPr="00F40294" w:rsidRDefault="00460675" w:rsidP="00024828">
            <w:pPr>
              <w:spacing w:line="360" w:lineRule="auto"/>
              <w:jc w:val="center"/>
              <w:rPr>
                <w:i/>
                <w:iCs/>
                <w:sz w:val="26"/>
                <w:szCs w:val="26"/>
                <w:lang w:val="en-US"/>
              </w:rPr>
            </w:pPr>
            <w:r>
              <w:rPr>
                <w:i/>
                <w:iCs/>
                <w:sz w:val="26"/>
                <w:szCs w:val="26"/>
                <w:lang w:val="en-US"/>
              </w:rPr>
              <w:t>Step 3: Look shape of 12 data</w:t>
            </w:r>
          </w:p>
        </w:tc>
      </w:tr>
      <w:tr w:rsidR="00460675" w:rsidRPr="00C801EA" w14:paraId="00E4B77F" w14:textId="77777777" w:rsidTr="00024828">
        <w:tc>
          <w:tcPr>
            <w:tcW w:w="9287" w:type="dxa"/>
          </w:tcPr>
          <w:p w14:paraId="30A39EC1" w14:textId="77777777" w:rsidR="00460675" w:rsidRPr="00965CE5"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8000"/>
                <w:kern w:val="0"/>
                <w:sz w:val="26"/>
                <w:szCs w:val="26"/>
                <w:lang w:eastAsia="en-GB"/>
                <w14:ligatures w14:val="none"/>
              </w:rPr>
              <w:t># Using sum of squared distances to decide cluster number</w:t>
            </w:r>
          </w:p>
          <w:p w14:paraId="100E2CEF"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Sum_of_squared_distances = []</w:t>
            </w:r>
          </w:p>
          <w:p w14:paraId="0ADE76A3"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xml:space="preserve">K = </w:t>
            </w:r>
            <w:r w:rsidRPr="00965CE5">
              <w:rPr>
                <w:rFonts w:ascii="Courier New" w:eastAsia="Times New Roman" w:hAnsi="Courier New" w:cs="Courier New"/>
                <w:color w:val="795E26"/>
                <w:kern w:val="0"/>
                <w:sz w:val="26"/>
                <w:szCs w:val="26"/>
                <w:lang w:eastAsia="en-GB"/>
                <w14:ligatures w14:val="none"/>
              </w:rPr>
              <w:t>range</w:t>
            </w:r>
            <w:r w:rsidRPr="00965CE5">
              <w:rPr>
                <w:rFonts w:ascii="Courier New" w:eastAsia="Times New Roman" w:hAnsi="Courier New" w:cs="Courier New"/>
                <w:color w:val="000000"/>
                <w:kern w:val="0"/>
                <w:sz w:val="26"/>
                <w:szCs w:val="26"/>
                <w:lang w:eastAsia="en-GB"/>
                <w14:ligatures w14:val="none"/>
              </w:rPr>
              <w:t>(</w:t>
            </w:r>
            <w:r w:rsidRPr="00965CE5">
              <w:rPr>
                <w:rFonts w:ascii="Courier New" w:eastAsia="Times New Roman" w:hAnsi="Courier New" w:cs="Courier New"/>
                <w:color w:val="098156"/>
                <w:kern w:val="0"/>
                <w:sz w:val="26"/>
                <w:szCs w:val="26"/>
                <w:lang w:eastAsia="en-GB"/>
                <w14:ligatures w14:val="none"/>
              </w:rPr>
              <w:t>1</w:t>
            </w:r>
            <w:r w:rsidRPr="00965CE5">
              <w:rPr>
                <w:rFonts w:ascii="Courier New" w:eastAsia="Times New Roman" w:hAnsi="Courier New" w:cs="Courier New"/>
                <w:color w:val="000000"/>
                <w:kern w:val="0"/>
                <w:sz w:val="26"/>
                <w:szCs w:val="26"/>
                <w:lang w:eastAsia="en-GB"/>
                <w14:ligatures w14:val="none"/>
              </w:rPr>
              <w:t>,</w:t>
            </w:r>
            <w:r w:rsidRPr="00965CE5">
              <w:rPr>
                <w:rFonts w:ascii="Courier New" w:eastAsia="Times New Roman" w:hAnsi="Courier New" w:cs="Courier New"/>
                <w:color w:val="098156"/>
                <w:kern w:val="0"/>
                <w:sz w:val="26"/>
                <w:szCs w:val="26"/>
                <w:lang w:eastAsia="en-GB"/>
                <w14:ligatures w14:val="none"/>
              </w:rPr>
              <w:t>8</w:t>
            </w:r>
            <w:r w:rsidRPr="00965CE5">
              <w:rPr>
                <w:rFonts w:ascii="Courier New" w:eastAsia="Times New Roman" w:hAnsi="Courier New" w:cs="Courier New"/>
                <w:color w:val="000000"/>
                <w:kern w:val="0"/>
                <w:sz w:val="26"/>
                <w:szCs w:val="26"/>
                <w:lang w:eastAsia="en-GB"/>
                <w14:ligatures w14:val="none"/>
              </w:rPr>
              <w:t>)</w:t>
            </w:r>
          </w:p>
          <w:p w14:paraId="137A0C55"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AF00DB"/>
                <w:kern w:val="0"/>
                <w:sz w:val="26"/>
                <w:szCs w:val="26"/>
                <w:lang w:eastAsia="en-GB"/>
                <w14:ligatures w14:val="none"/>
              </w:rPr>
              <w:t>for</w:t>
            </w:r>
            <w:r w:rsidRPr="00965CE5">
              <w:rPr>
                <w:rFonts w:ascii="Courier New" w:eastAsia="Times New Roman" w:hAnsi="Courier New" w:cs="Courier New"/>
                <w:color w:val="000000"/>
                <w:kern w:val="0"/>
                <w:sz w:val="26"/>
                <w:szCs w:val="26"/>
                <w:lang w:eastAsia="en-GB"/>
                <w14:ligatures w14:val="none"/>
              </w:rPr>
              <w:t xml:space="preserve"> k </w:t>
            </w:r>
            <w:r w:rsidRPr="00965CE5">
              <w:rPr>
                <w:rFonts w:ascii="Courier New" w:eastAsia="Times New Roman" w:hAnsi="Courier New" w:cs="Courier New"/>
                <w:color w:val="0000FF"/>
                <w:kern w:val="0"/>
                <w:sz w:val="26"/>
                <w:szCs w:val="26"/>
                <w:lang w:eastAsia="en-GB"/>
                <w14:ligatures w14:val="none"/>
              </w:rPr>
              <w:t>in</w:t>
            </w:r>
            <w:r w:rsidRPr="00965CE5">
              <w:rPr>
                <w:rFonts w:ascii="Courier New" w:eastAsia="Times New Roman" w:hAnsi="Courier New" w:cs="Courier New"/>
                <w:color w:val="000000"/>
                <w:kern w:val="0"/>
                <w:sz w:val="26"/>
                <w:szCs w:val="26"/>
                <w:lang w:eastAsia="en-GB"/>
                <w14:ligatures w14:val="none"/>
              </w:rPr>
              <w:t xml:space="preserve"> K:</w:t>
            </w:r>
          </w:p>
          <w:p w14:paraId="4C37C66F"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km = TimeSeriesKMeans(n_clusters=k,</w:t>
            </w:r>
          </w:p>
          <w:p w14:paraId="12C47AF3"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n_init=</w:t>
            </w:r>
            <w:r w:rsidRPr="00965CE5">
              <w:rPr>
                <w:rFonts w:ascii="Courier New" w:eastAsia="Times New Roman" w:hAnsi="Courier New" w:cs="Courier New"/>
                <w:color w:val="098156"/>
                <w:kern w:val="0"/>
                <w:sz w:val="26"/>
                <w:szCs w:val="26"/>
                <w:lang w:eastAsia="en-GB"/>
                <w14:ligatures w14:val="none"/>
              </w:rPr>
              <w:t>2</w:t>
            </w:r>
            <w:r w:rsidRPr="00965CE5">
              <w:rPr>
                <w:rFonts w:ascii="Courier New" w:eastAsia="Times New Roman" w:hAnsi="Courier New" w:cs="Courier New"/>
                <w:color w:val="000000"/>
                <w:kern w:val="0"/>
                <w:sz w:val="26"/>
                <w:szCs w:val="26"/>
                <w:lang w:eastAsia="en-GB"/>
                <w14:ligatures w14:val="none"/>
              </w:rPr>
              <w:t>,</w:t>
            </w:r>
          </w:p>
          <w:p w14:paraId="16AD81F7"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metric=</w:t>
            </w:r>
            <w:r w:rsidRPr="00965CE5">
              <w:rPr>
                <w:rFonts w:ascii="Courier New" w:eastAsia="Times New Roman" w:hAnsi="Courier New" w:cs="Courier New"/>
                <w:color w:val="A31515"/>
                <w:kern w:val="0"/>
                <w:sz w:val="26"/>
                <w:szCs w:val="26"/>
                <w:lang w:eastAsia="en-GB"/>
                <w14:ligatures w14:val="none"/>
              </w:rPr>
              <w:t>"dtw"</w:t>
            </w:r>
            <w:r w:rsidRPr="00965CE5">
              <w:rPr>
                <w:rFonts w:ascii="Courier New" w:eastAsia="Times New Roman" w:hAnsi="Courier New" w:cs="Courier New"/>
                <w:color w:val="000000"/>
                <w:kern w:val="0"/>
                <w:sz w:val="26"/>
                <w:szCs w:val="26"/>
                <w:lang w:eastAsia="en-GB"/>
                <w14:ligatures w14:val="none"/>
              </w:rPr>
              <w:t>,</w:t>
            </w:r>
          </w:p>
          <w:p w14:paraId="195F915D"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verbose=</w:t>
            </w:r>
            <w:r w:rsidRPr="00965CE5">
              <w:rPr>
                <w:rFonts w:ascii="Courier New" w:eastAsia="Times New Roman" w:hAnsi="Courier New" w:cs="Courier New"/>
                <w:color w:val="0000FF"/>
                <w:kern w:val="0"/>
                <w:sz w:val="26"/>
                <w:szCs w:val="26"/>
                <w:lang w:eastAsia="en-GB"/>
                <w14:ligatures w14:val="none"/>
              </w:rPr>
              <w:t>False</w:t>
            </w:r>
            <w:r w:rsidRPr="00965CE5">
              <w:rPr>
                <w:rFonts w:ascii="Courier New" w:eastAsia="Times New Roman" w:hAnsi="Courier New" w:cs="Courier New"/>
                <w:color w:val="000000"/>
                <w:kern w:val="0"/>
                <w:sz w:val="26"/>
                <w:szCs w:val="26"/>
                <w:lang w:eastAsia="en-GB"/>
                <w14:ligatures w14:val="none"/>
              </w:rPr>
              <w:t>,</w:t>
            </w:r>
          </w:p>
          <w:p w14:paraId="02584BD8"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max_iter_barycenter=</w:t>
            </w:r>
            <w:r w:rsidRPr="00965CE5">
              <w:rPr>
                <w:rFonts w:ascii="Courier New" w:eastAsia="Times New Roman" w:hAnsi="Courier New" w:cs="Courier New"/>
                <w:color w:val="098156"/>
                <w:kern w:val="0"/>
                <w:sz w:val="26"/>
                <w:szCs w:val="26"/>
                <w:lang w:eastAsia="en-GB"/>
                <w14:ligatures w14:val="none"/>
              </w:rPr>
              <w:t>10</w:t>
            </w:r>
            <w:r w:rsidRPr="00965CE5">
              <w:rPr>
                <w:rFonts w:ascii="Courier New" w:eastAsia="Times New Roman" w:hAnsi="Courier New" w:cs="Courier New"/>
                <w:color w:val="000000"/>
                <w:kern w:val="0"/>
                <w:sz w:val="26"/>
                <w:szCs w:val="26"/>
                <w:lang w:eastAsia="en-GB"/>
                <w14:ligatures w14:val="none"/>
              </w:rPr>
              <w:t>,</w:t>
            </w:r>
          </w:p>
          <w:p w14:paraId="106253A5"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random_state=</w:t>
            </w:r>
            <w:r w:rsidRPr="00965CE5">
              <w:rPr>
                <w:rFonts w:ascii="Courier New" w:eastAsia="Times New Roman" w:hAnsi="Courier New" w:cs="Courier New"/>
                <w:color w:val="098156"/>
                <w:kern w:val="0"/>
                <w:sz w:val="26"/>
                <w:szCs w:val="26"/>
                <w:lang w:eastAsia="en-GB"/>
                <w14:ligatures w14:val="none"/>
              </w:rPr>
              <w:t>0</w:t>
            </w:r>
            <w:r w:rsidRPr="00965CE5">
              <w:rPr>
                <w:rFonts w:ascii="Courier New" w:eastAsia="Times New Roman" w:hAnsi="Courier New" w:cs="Courier New"/>
                <w:color w:val="000000"/>
                <w:kern w:val="0"/>
                <w:sz w:val="26"/>
                <w:szCs w:val="26"/>
                <w:lang w:eastAsia="en-GB"/>
                <w14:ligatures w14:val="none"/>
              </w:rPr>
              <w:t>)</w:t>
            </w:r>
          </w:p>
          <w:p w14:paraId="272FA0EF"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93DBFF2"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km = km.fit(X)</w:t>
            </w:r>
          </w:p>
          <w:p w14:paraId="00F99FED"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Sum_of_squared_distances.append(km.inertia_)</w:t>
            </w:r>
          </w:p>
          <w:p w14:paraId="037907FD"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53433ED"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xml:space="preserve">plt.plot(K, Sum_of_squared_distances, </w:t>
            </w:r>
            <w:r w:rsidRPr="00965CE5">
              <w:rPr>
                <w:rFonts w:ascii="Courier New" w:eastAsia="Times New Roman" w:hAnsi="Courier New" w:cs="Courier New"/>
                <w:color w:val="A31515"/>
                <w:kern w:val="0"/>
                <w:sz w:val="26"/>
                <w:szCs w:val="26"/>
                <w:lang w:eastAsia="en-GB"/>
                <w14:ligatures w14:val="none"/>
              </w:rPr>
              <w:t>'bx-'</w:t>
            </w:r>
            <w:r w:rsidRPr="00965CE5">
              <w:rPr>
                <w:rFonts w:ascii="Courier New" w:eastAsia="Times New Roman" w:hAnsi="Courier New" w:cs="Courier New"/>
                <w:color w:val="000000"/>
                <w:kern w:val="0"/>
                <w:sz w:val="26"/>
                <w:szCs w:val="26"/>
                <w:lang w:eastAsia="en-GB"/>
                <w14:ligatures w14:val="none"/>
              </w:rPr>
              <w:t>)</w:t>
            </w:r>
          </w:p>
          <w:p w14:paraId="4EB8E737"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plt.xlabel(</w:t>
            </w:r>
            <w:r w:rsidRPr="00965CE5">
              <w:rPr>
                <w:rFonts w:ascii="Courier New" w:eastAsia="Times New Roman" w:hAnsi="Courier New" w:cs="Courier New"/>
                <w:color w:val="A31515"/>
                <w:kern w:val="0"/>
                <w:sz w:val="26"/>
                <w:szCs w:val="26"/>
                <w:lang w:eastAsia="en-GB"/>
                <w14:ligatures w14:val="none"/>
              </w:rPr>
              <w:t>'k'</w:t>
            </w:r>
            <w:r w:rsidRPr="00965CE5">
              <w:rPr>
                <w:rFonts w:ascii="Courier New" w:eastAsia="Times New Roman" w:hAnsi="Courier New" w:cs="Courier New"/>
                <w:color w:val="000000"/>
                <w:kern w:val="0"/>
                <w:sz w:val="26"/>
                <w:szCs w:val="26"/>
                <w:lang w:eastAsia="en-GB"/>
                <w14:ligatures w14:val="none"/>
              </w:rPr>
              <w:t>)</w:t>
            </w:r>
          </w:p>
          <w:p w14:paraId="268B1AF3"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plt.ylabel(</w:t>
            </w:r>
            <w:r w:rsidRPr="00965CE5">
              <w:rPr>
                <w:rFonts w:ascii="Courier New" w:eastAsia="Times New Roman" w:hAnsi="Courier New" w:cs="Courier New"/>
                <w:color w:val="A31515"/>
                <w:kern w:val="0"/>
                <w:sz w:val="26"/>
                <w:szCs w:val="26"/>
                <w:lang w:eastAsia="en-GB"/>
                <w14:ligatures w14:val="none"/>
              </w:rPr>
              <w:t>'Sum_of_squared_distances'</w:t>
            </w:r>
            <w:r w:rsidRPr="00965CE5">
              <w:rPr>
                <w:rFonts w:ascii="Courier New" w:eastAsia="Times New Roman" w:hAnsi="Courier New" w:cs="Courier New"/>
                <w:color w:val="000000"/>
                <w:kern w:val="0"/>
                <w:sz w:val="26"/>
                <w:szCs w:val="26"/>
                <w:lang w:eastAsia="en-GB"/>
                <w14:ligatures w14:val="none"/>
              </w:rPr>
              <w:t>)</w:t>
            </w:r>
          </w:p>
          <w:p w14:paraId="41959A51"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plt.title(</w:t>
            </w:r>
            <w:r w:rsidRPr="00965CE5">
              <w:rPr>
                <w:rFonts w:ascii="Courier New" w:eastAsia="Times New Roman" w:hAnsi="Courier New" w:cs="Courier New"/>
                <w:color w:val="A31515"/>
                <w:kern w:val="0"/>
                <w:sz w:val="26"/>
                <w:szCs w:val="26"/>
                <w:lang w:eastAsia="en-GB"/>
                <w14:ligatures w14:val="none"/>
              </w:rPr>
              <w:t>'Elbow Method For Optimal k'</w:t>
            </w:r>
            <w:r w:rsidRPr="00965CE5">
              <w:rPr>
                <w:rFonts w:ascii="Courier New" w:eastAsia="Times New Roman" w:hAnsi="Courier New" w:cs="Courier New"/>
                <w:color w:val="000000"/>
                <w:kern w:val="0"/>
                <w:sz w:val="26"/>
                <w:szCs w:val="26"/>
                <w:lang w:eastAsia="en-GB"/>
                <w14:ligatures w14:val="none"/>
              </w:rPr>
              <w:t>)</w:t>
            </w:r>
          </w:p>
          <w:p w14:paraId="234DFE8D"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plt.show()</w:t>
            </w:r>
          </w:p>
          <w:p w14:paraId="022B3AFF" w14:textId="77777777" w:rsidR="00460675" w:rsidRDefault="00460675" w:rsidP="00024828">
            <w:pPr>
              <w:spacing w:line="360" w:lineRule="auto"/>
              <w:jc w:val="center"/>
              <w:rPr>
                <w:i/>
                <w:iCs/>
                <w:sz w:val="26"/>
                <w:szCs w:val="26"/>
                <w:lang w:val="en-US"/>
              </w:rPr>
            </w:pPr>
            <w:r>
              <w:rPr>
                <w:i/>
                <w:iCs/>
                <w:sz w:val="26"/>
                <w:szCs w:val="26"/>
                <w:lang w:val="en-US"/>
              </w:rPr>
              <w:t xml:space="preserve">Step 2: </w:t>
            </w:r>
            <w:r w:rsidRPr="008D0BF8">
              <w:rPr>
                <w:i/>
                <w:iCs/>
                <w:sz w:val="26"/>
                <w:szCs w:val="26"/>
                <w:lang w:val="en-US"/>
              </w:rPr>
              <w:t>Using sum of squared distances to decide cluster number</w:t>
            </w:r>
            <w:r>
              <w:rPr>
                <w:i/>
                <w:iCs/>
                <w:sz w:val="26"/>
                <w:szCs w:val="26"/>
                <w:lang w:val="en-US"/>
              </w:rPr>
              <w:t xml:space="preserve"> (k)</w:t>
            </w:r>
          </w:p>
          <w:p w14:paraId="4F82FEF6" w14:textId="77777777" w:rsidR="00460675" w:rsidRDefault="00460675" w:rsidP="00024828">
            <w:pPr>
              <w:spacing w:line="360" w:lineRule="auto"/>
              <w:jc w:val="center"/>
              <w:rPr>
                <w:i/>
                <w:iCs/>
                <w:sz w:val="26"/>
                <w:szCs w:val="26"/>
                <w:lang w:val="en-US"/>
              </w:rPr>
            </w:pPr>
            <w:r w:rsidRPr="00A902F7">
              <w:rPr>
                <w:i/>
                <w:iCs/>
                <w:sz w:val="26"/>
                <w:szCs w:val="26"/>
                <w:lang w:val="en-US"/>
              </w:rPr>
              <w:lastRenderedPageBreak/>
              <w:drawing>
                <wp:inline distT="0" distB="0" distL="0" distR="0" wp14:anchorId="19AB6C96" wp14:editId="60716F10">
                  <wp:extent cx="5760085" cy="1963420"/>
                  <wp:effectExtent l="0" t="0" r="0" b="0"/>
                  <wp:docPr id="1795517937" name="Picture 179551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19667" name=""/>
                          <pic:cNvPicPr/>
                        </pic:nvPicPr>
                        <pic:blipFill>
                          <a:blip r:embed="rId99"/>
                          <a:stretch>
                            <a:fillRect/>
                          </a:stretch>
                        </pic:blipFill>
                        <pic:spPr>
                          <a:xfrm>
                            <a:off x="0" y="0"/>
                            <a:ext cx="5760085" cy="1963420"/>
                          </a:xfrm>
                          <a:prstGeom prst="rect">
                            <a:avLst/>
                          </a:prstGeom>
                        </pic:spPr>
                      </pic:pic>
                    </a:graphicData>
                  </a:graphic>
                </wp:inline>
              </w:drawing>
            </w:r>
          </w:p>
          <w:p w14:paraId="6F7BF14B" w14:textId="77777777" w:rsidR="00460675" w:rsidRDefault="00460675" w:rsidP="00024828">
            <w:pPr>
              <w:spacing w:line="360" w:lineRule="auto"/>
              <w:jc w:val="center"/>
              <w:rPr>
                <w:i/>
                <w:iCs/>
                <w:sz w:val="26"/>
                <w:szCs w:val="26"/>
                <w:lang w:val="en-US"/>
              </w:rPr>
            </w:pPr>
            <w:r>
              <w:rPr>
                <w:i/>
                <w:iCs/>
                <w:sz w:val="26"/>
                <w:szCs w:val="26"/>
                <w:lang w:val="en-US"/>
              </w:rPr>
              <w:t>Look at this plot, we choose k = 3</w:t>
            </w:r>
          </w:p>
        </w:tc>
      </w:tr>
      <w:tr w:rsidR="00460675" w:rsidRPr="00C801EA" w14:paraId="4B01279E" w14:textId="77777777" w:rsidTr="00024828">
        <w:tc>
          <w:tcPr>
            <w:tcW w:w="9287" w:type="dxa"/>
          </w:tcPr>
          <w:p w14:paraId="61603051" w14:textId="77777777" w:rsidR="00460675" w:rsidRPr="00B76C2F"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8000"/>
                <w:kern w:val="0"/>
                <w:sz w:val="26"/>
                <w:szCs w:val="26"/>
                <w:lang w:eastAsia="en-GB"/>
                <w14:ligatures w14:val="none"/>
              </w:rPr>
              <w:lastRenderedPageBreak/>
              <w:t># Euclidean k-means</w:t>
            </w:r>
          </w:p>
          <w:p w14:paraId="422A819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"-----Euclidean k-means-----"</w:t>
            </w:r>
            <w:r w:rsidRPr="00B76C2F">
              <w:rPr>
                <w:rFonts w:ascii="Courier New" w:eastAsia="Times New Roman" w:hAnsi="Courier New" w:cs="Courier New"/>
                <w:color w:val="000000"/>
                <w:kern w:val="0"/>
                <w:sz w:val="26"/>
                <w:szCs w:val="26"/>
                <w:lang w:eastAsia="en-GB"/>
                <w14:ligatures w14:val="none"/>
              </w:rPr>
              <w:t>)</w:t>
            </w:r>
          </w:p>
          <w:p w14:paraId="73B9A3CA"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n_clusters=</w:t>
            </w:r>
            <w:r w:rsidRPr="00B76C2F">
              <w:rPr>
                <w:rFonts w:ascii="Courier New" w:eastAsia="Times New Roman" w:hAnsi="Courier New" w:cs="Courier New"/>
                <w:color w:val="098156"/>
                <w:kern w:val="0"/>
                <w:sz w:val="26"/>
                <w:szCs w:val="26"/>
                <w:lang w:eastAsia="en-GB"/>
                <w14:ligatures w14:val="none"/>
              </w:rPr>
              <w:t>3</w:t>
            </w:r>
          </w:p>
          <w:p w14:paraId="33CD6FD9"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km = TimeSeriesKMeans(n_clusters=n_clusters, verbose=</w:t>
            </w:r>
            <w:r w:rsidRPr="00B76C2F">
              <w:rPr>
                <w:rFonts w:ascii="Courier New" w:eastAsia="Times New Roman" w:hAnsi="Courier New" w:cs="Courier New"/>
                <w:color w:val="0000FF"/>
                <w:kern w:val="0"/>
                <w:sz w:val="26"/>
                <w:szCs w:val="26"/>
                <w:lang w:eastAsia="en-GB"/>
                <w14:ligatures w14:val="none"/>
              </w:rPr>
              <w:t>False</w:t>
            </w:r>
            <w:r w:rsidRPr="00B76C2F">
              <w:rPr>
                <w:rFonts w:ascii="Courier New" w:eastAsia="Times New Roman" w:hAnsi="Courier New" w:cs="Courier New"/>
                <w:color w:val="000000"/>
                <w:kern w:val="0"/>
                <w:sz w:val="26"/>
                <w:szCs w:val="26"/>
                <w:lang w:eastAsia="en-GB"/>
                <w14:ligatures w14:val="none"/>
              </w:rPr>
              <w:t>, random_state=seed)</w:t>
            </w:r>
          </w:p>
          <w:p w14:paraId="6B48AE39"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y_km = km.fit_predict(X)</w:t>
            </w:r>
          </w:p>
          <w:p w14:paraId="5E50AB1B"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7C101F3"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"Euclidean silhoutte: {:.2f}"</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795E26"/>
                <w:kern w:val="0"/>
                <w:sz w:val="26"/>
                <w:szCs w:val="26"/>
                <w:lang w:eastAsia="en-GB"/>
                <w14:ligatures w14:val="none"/>
              </w:rPr>
              <w:t>format</w:t>
            </w:r>
            <w:r w:rsidRPr="00B76C2F">
              <w:rPr>
                <w:rFonts w:ascii="Courier New" w:eastAsia="Times New Roman" w:hAnsi="Courier New" w:cs="Courier New"/>
                <w:color w:val="000000"/>
                <w:kern w:val="0"/>
                <w:sz w:val="26"/>
                <w:szCs w:val="26"/>
                <w:lang w:eastAsia="en-GB"/>
                <w14:ligatures w14:val="none"/>
              </w:rPr>
              <w:t>(silhouette_score(X, y_km, metric=</w:t>
            </w:r>
            <w:r w:rsidRPr="00B76C2F">
              <w:rPr>
                <w:rFonts w:ascii="Courier New" w:eastAsia="Times New Roman" w:hAnsi="Courier New" w:cs="Courier New"/>
                <w:color w:val="A31515"/>
                <w:kern w:val="0"/>
                <w:sz w:val="26"/>
                <w:szCs w:val="26"/>
                <w:lang w:eastAsia="en-GB"/>
                <w14:ligatures w14:val="none"/>
              </w:rPr>
              <w:t>"euclidean"</w:t>
            </w:r>
            <w:r w:rsidRPr="00B76C2F">
              <w:rPr>
                <w:rFonts w:ascii="Courier New" w:eastAsia="Times New Roman" w:hAnsi="Courier New" w:cs="Courier New"/>
                <w:color w:val="000000"/>
                <w:kern w:val="0"/>
                <w:sz w:val="26"/>
                <w:szCs w:val="26"/>
                <w:lang w:eastAsia="en-GB"/>
                <w14:ligatures w14:val="none"/>
              </w:rPr>
              <w:t>)))</w:t>
            </w:r>
          </w:p>
          <w:p w14:paraId="2274AAA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0C2DD25"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plt.figure()</w:t>
            </w:r>
          </w:p>
          <w:p w14:paraId="7EAABB8A"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yi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795E26"/>
                <w:kern w:val="0"/>
                <w:sz w:val="26"/>
                <w:szCs w:val="26"/>
                <w:lang w:eastAsia="en-GB"/>
                <w14:ligatures w14:val="none"/>
              </w:rPr>
              <w:t>range</w:t>
            </w:r>
            <w:r w:rsidRPr="00B76C2F">
              <w:rPr>
                <w:rFonts w:ascii="Courier New" w:eastAsia="Times New Roman" w:hAnsi="Courier New" w:cs="Courier New"/>
                <w:color w:val="000000"/>
                <w:kern w:val="0"/>
                <w:sz w:val="26"/>
                <w:szCs w:val="26"/>
                <w:lang w:eastAsia="en-GB"/>
                <w14:ligatures w14:val="none"/>
              </w:rPr>
              <w:t>(n_clusters):</w:t>
            </w:r>
          </w:p>
          <w:p w14:paraId="76E99AEF"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plt.subplot(</w:t>
            </w:r>
            <w:r w:rsidRPr="00B76C2F">
              <w:rPr>
                <w:rFonts w:ascii="Courier New" w:eastAsia="Times New Roman" w:hAnsi="Courier New" w:cs="Courier New"/>
                <w:color w:val="098156"/>
                <w:kern w:val="0"/>
                <w:sz w:val="26"/>
                <w:szCs w:val="26"/>
                <w:lang w:eastAsia="en-GB"/>
                <w14:ligatures w14:val="none"/>
              </w:rPr>
              <w:t>3</w:t>
            </w:r>
            <w:r w:rsidRPr="00B76C2F">
              <w:rPr>
                <w:rFonts w:ascii="Courier New" w:eastAsia="Times New Roman" w:hAnsi="Courier New" w:cs="Courier New"/>
                <w:color w:val="000000"/>
                <w:kern w:val="0"/>
                <w:sz w:val="26"/>
                <w:szCs w:val="26"/>
                <w:lang w:eastAsia="en-GB"/>
                <w14:ligatures w14:val="none"/>
              </w:rPr>
              <w:t xml:space="preserve">, n_clusters,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7AE9C220"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xx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X[y_km == yi]:</w:t>
            </w:r>
          </w:p>
          <w:p w14:paraId="74C936D7"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plt.plot(xx.ravel(), </w:t>
            </w:r>
            <w:r w:rsidRPr="00B76C2F">
              <w:rPr>
                <w:rFonts w:ascii="Courier New" w:eastAsia="Times New Roman" w:hAnsi="Courier New" w:cs="Courier New"/>
                <w:color w:val="A31515"/>
                <w:kern w:val="0"/>
                <w:sz w:val="26"/>
                <w:szCs w:val="26"/>
                <w:lang w:eastAsia="en-GB"/>
                <w14:ligatures w14:val="none"/>
              </w:rPr>
              <w:t>"k-"</w:t>
            </w:r>
            <w:r w:rsidRPr="00B76C2F">
              <w:rPr>
                <w:rFonts w:ascii="Courier New" w:eastAsia="Times New Roman" w:hAnsi="Courier New" w:cs="Courier New"/>
                <w:color w:val="000000"/>
                <w:kern w:val="0"/>
                <w:sz w:val="26"/>
                <w:szCs w:val="26"/>
                <w:lang w:eastAsia="en-GB"/>
                <w14:ligatures w14:val="none"/>
              </w:rPr>
              <w:t>, alpha=</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w:t>
            </w:r>
          </w:p>
          <w:p w14:paraId="6649C1A0"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plt.plot(km.cluster_centers_[yi].ravel(), </w:t>
            </w:r>
            <w:r w:rsidRPr="00B76C2F">
              <w:rPr>
                <w:rFonts w:ascii="Courier New" w:eastAsia="Times New Roman" w:hAnsi="Courier New" w:cs="Courier New"/>
                <w:color w:val="A31515"/>
                <w:kern w:val="0"/>
                <w:sz w:val="26"/>
                <w:szCs w:val="26"/>
                <w:lang w:eastAsia="en-GB"/>
                <w14:ligatures w14:val="none"/>
              </w:rPr>
              <w:t>"r-"</w:t>
            </w:r>
            <w:r w:rsidRPr="00B76C2F">
              <w:rPr>
                <w:rFonts w:ascii="Courier New" w:eastAsia="Times New Roman" w:hAnsi="Courier New" w:cs="Courier New"/>
                <w:color w:val="000000"/>
                <w:kern w:val="0"/>
                <w:sz w:val="26"/>
                <w:szCs w:val="26"/>
                <w:lang w:eastAsia="en-GB"/>
                <w14:ligatures w14:val="none"/>
              </w:rPr>
              <w:t>)</w:t>
            </w:r>
          </w:p>
          <w:p w14:paraId="36960A24"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plt.xlim(</w:t>
            </w:r>
            <w:r w:rsidRPr="00B76C2F">
              <w:rPr>
                <w:rFonts w:ascii="Courier New" w:eastAsia="Times New Roman" w:hAnsi="Courier New" w:cs="Courier New"/>
                <w:color w:val="098156"/>
                <w:kern w:val="0"/>
                <w:sz w:val="26"/>
                <w:szCs w:val="26"/>
                <w:lang w:eastAsia="en-GB"/>
                <w14:ligatures w14:val="none"/>
              </w:rPr>
              <w:t>0</w:t>
            </w:r>
            <w:r w:rsidRPr="00B76C2F">
              <w:rPr>
                <w:rFonts w:ascii="Courier New" w:eastAsia="Times New Roman" w:hAnsi="Courier New" w:cs="Courier New"/>
                <w:color w:val="000000"/>
                <w:kern w:val="0"/>
                <w:sz w:val="26"/>
                <w:szCs w:val="26"/>
                <w:lang w:eastAsia="en-GB"/>
                <w14:ligatures w14:val="none"/>
              </w:rPr>
              <w:t>, sz)</w:t>
            </w:r>
          </w:p>
          <w:p w14:paraId="350FD9F3"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plt.ylim(</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w:t>
            </w:r>
          </w:p>
          <w:p w14:paraId="3C29151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plt.text(</w:t>
            </w:r>
            <w:r w:rsidRPr="00B76C2F">
              <w:rPr>
                <w:rFonts w:ascii="Courier New" w:eastAsia="Times New Roman" w:hAnsi="Courier New" w:cs="Courier New"/>
                <w:color w:val="098156"/>
                <w:kern w:val="0"/>
                <w:sz w:val="26"/>
                <w:szCs w:val="26"/>
                <w:lang w:eastAsia="en-GB"/>
                <w14:ligatures w14:val="none"/>
              </w:rPr>
              <w:t>0.55</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0.85</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'Cluster %d'</w:t>
            </w:r>
            <w:r w:rsidRPr="00B76C2F">
              <w:rPr>
                <w:rFonts w:ascii="Courier New" w:eastAsia="Times New Roman" w:hAnsi="Courier New" w:cs="Courier New"/>
                <w:color w:val="000000"/>
                <w:kern w:val="0"/>
                <w:sz w:val="26"/>
                <w:szCs w:val="26"/>
                <w:lang w:eastAsia="en-GB"/>
                <w14:ligatures w14:val="none"/>
              </w:rPr>
              <w:t xml:space="preserve"> %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0F1A2C8F"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transform=plt.gca().transAxes)</w:t>
            </w:r>
          </w:p>
          <w:p w14:paraId="7A2C1554"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if</w:t>
            </w:r>
            <w:r w:rsidRPr="00B76C2F">
              <w:rPr>
                <w:rFonts w:ascii="Courier New" w:eastAsia="Times New Roman" w:hAnsi="Courier New" w:cs="Courier New"/>
                <w:color w:val="000000"/>
                <w:kern w:val="0"/>
                <w:sz w:val="26"/>
                <w:szCs w:val="26"/>
                <w:lang w:eastAsia="en-GB"/>
                <w14:ligatures w14:val="none"/>
              </w:rPr>
              <w:t xml:space="preserve">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083B3E3E"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plt.title(</w:t>
            </w:r>
            <w:r w:rsidRPr="00B76C2F">
              <w:rPr>
                <w:rFonts w:ascii="Courier New" w:eastAsia="Times New Roman" w:hAnsi="Courier New" w:cs="Courier New"/>
                <w:color w:val="A31515"/>
                <w:kern w:val="0"/>
                <w:sz w:val="26"/>
                <w:szCs w:val="26"/>
                <w:lang w:eastAsia="en-GB"/>
                <w14:ligatures w14:val="none"/>
              </w:rPr>
              <w:t>"Euclidean $k$-means"</w:t>
            </w:r>
            <w:r w:rsidRPr="00B76C2F">
              <w:rPr>
                <w:rFonts w:ascii="Courier New" w:eastAsia="Times New Roman" w:hAnsi="Courier New" w:cs="Courier New"/>
                <w:color w:val="000000"/>
                <w:kern w:val="0"/>
                <w:sz w:val="26"/>
                <w:szCs w:val="26"/>
                <w:lang w:eastAsia="en-GB"/>
                <w14:ligatures w14:val="none"/>
              </w:rPr>
              <w:t>)</w:t>
            </w:r>
          </w:p>
          <w:p w14:paraId="63CF746A" w14:textId="77777777" w:rsidR="00460675" w:rsidRDefault="00460675" w:rsidP="00024828">
            <w:pPr>
              <w:spacing w:line="360" w:lineRule="auto"/>
              <w:jc w:val="center"/>
              <w:rPr>
                <w:i/>
                <w:iCs/>
                <w:sz w:val="26"/>
                <w:szCs w:val="26"/>
                <w:lang w:val="en-US"/>
              </w:rPr>
            </w:pPr>
          </w:p>
          <w:p w14:paraId="28B1E093" w14:textId="77777777" w:rsidR="00460675" w:rsidRDefault="00460675" w:rsidP="00024828">
            <w:pPr>
              <w:spacing w:line="360" w:lineRule="auto"/>
              <w:jc w:val="center"/>
              <w:rPr>
                <w:i/>
                <w:iCs/>
                <w:sz w:val="26"/>
                <w:szCs w:val="26"/>
                <w:lang w:val="en-US"/>
              </w:rPr>
            </w:pPr>
            <w:r>
              <w:rPr>
                <w:i/>
                <w:iCs/>
                <w:sz w:val="26"/>
                <w:szCs w:val="26"/>
                <w:lang w:val="en-US"/>
              </w:rPr>
              <w:t xml:space="preserve">Step 4: Kmeans using euclidean distance   </w:t>
            </w:r>
          </w:p>
        </w:tc>
      </w:tr>
      <w:tr w:rsidR="00460675" w:rsidRPr="00C801EA" w14:paraId="57C5E0B1" w14:textId="77777777" w:rsidTr="00024828">
        <w:tc>
          <w:tcPr>
            <w:tcW w:w="9287" w:type="dxa"/>
          </w:tcPr>
          <w:p w14:paraId="0659A56E" w14:textId="77777777" w:rsidR="00460675" w:rsidRPr="00B76C2F"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8000"/>
                <w:kern w:val="0"/>
                <w:sz w:val="26"/>
                <w:szCs w:val="26"/>
                <w:lang w:eastAsia="en-GB"/>
                <w14:ligatures w14:val="none"/>
              </w:rPr>
              <w:t># DBA-k-means</w:t>
            </w:r>
          </w:p>
          <w:p w14:paraId="382C15F3"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"DBA k-means"</w:t>
            </w:r>
            <w:r w:rsidRPr="00B76C2F">
              <w:rPr>
                <w:rFonts w:ascii="Courier New" w:eastAsia="Times New Roman" w:hAnsi="Courier New" w:cs="Courier New"/>
                <w:color w:val="000000"/>
                <w:kern w:val="0"/>
                <w:sz w:val="26"/>
                <w:szCs w:val="26"/>
                <w:lang w:eastAsia="en-GB"/>
                <w14:ligatures w14:val="none"/>
              </w:rPr>
              <w:t>)</w:t>
            </w:r>
          </w:p>
          <w:p w14:paraId="0E52CC78"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dba_km = TimeSeriesKMeans(n_clusters=n_clusters,</w:t>
            </w:r>
          </w:p>
          <w:p w14:paraId="197ACC1F"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n_init=</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w:t>
            </w:r>
          </w:p>
          <w:p w14:paraId="16F58167"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metric=</w:t>
            </w:r>
            <w:r w:rsidRPr="00B76C2F">
              <w:rPr>
                <w:rFonts w:ascii="Courier New" w:eastAsia="Times New Roman" w:hAnsi="Courier New" w:cs="Courier New"/>
                <w:color w:val="A31515"/>
                <w:kern w:val="0"/>
                <w:sz w:val="26"/>
                <w:szCs w:val="26"/>
                <w:lang w:eastAsia="en-GB"/>
                <w14:ligatures w14:val="none"/>
              </w:rPr>
              <w:t>"dtw"</w:t>
            </w:r>
            <w:r w:rsidRPr="00B76C2F">
              <w:rPr>
                <w:rFonts w:ascii="Courier New" w:eastAsia="Times New Roman" w:hAnsi="Courier New" w:cs="Courier New"/>
                <w:color w:val="000000"/>
                <w:kern w:val="0"/>
                <w:sz w:val="26"/>
                <w:szCs w:val="26"/>
                <w:lang w:eastAsia="en-GB"/>
                <w14:ligatures w14:val="none"/>
              </w:rPr>
              <w:t>,</w:t>
            </w:r>
          </w:p>
          <w:p w14:paraId="63721279"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verbose=</w:t>
            </w:r>
            <w:r w:rsidRPr="00B76C2F">
              <w:rPr>
                <w:rFonts w:ascii="Courier New" w:eastAsia="Times New Roman" w:hAnsi="Courier New" w:cs="Courier New"/>
                <w:color w:val="0000FF"/>
                <w:kern w:val="0"/>
                <w:sz w:val="26"/>
                <w:szCs w:val="26"/>
                <w:lang w:eastAsia="en-GB"/>
                <w14:ligatures w14:val="none"/>
              </w:rPr>
              <w:t>False</w:t>
            </w:r>
            <w:r w:rsidRPr="00B76C2F">
              <w:rPr>
                <w:rFonts w:ascii="Courier New" w:eastAsia="Times New Roman" w:hAnsi="Courier New" w:cs="Courier New"/>
                <w:color w:val="000000"/>
                <w:kern w:val="0"/>
                <w:sz w:val="26"/>
                <w:szCs w:val="26"/>
                <w:lang w:eastAsia="en-GB"/>
                <w14:ligatures w14:val="none"/>
              </w:rPr>
              <w:t>,</w:t>
            </w:r>
          </w:p>
          <w:p w14:paraId="2A3BA5CB"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max_iter_barycenter=</w:t>
            </w:r>
            <w:r w:rsidRPr="00B76C2F">
              <w:rPr>
                <w:rFonts w:ascii="Courier New" w:eastAsia="Times New Roman" w:hAnsi="Courier New" w:cs="Courier New"/>
                <w:color w:val="098156"/>
                <w:kern w:val="0"/>
                <w:sz w:val="26"/>
                <w:szCs w:val="26"/>
                <w:lang w:eastAsia="en-GB"/>
                <w14:ligatures w14:val="none"/>
              </w:rPr>
              <w:t>10</w:t>
            </w:r>
            <w:r w:rsidRPr="00B76C2F">
              <w:rPr>
                <w:rFonts w:ascii="Courier New" w:eastAsia="Times New Roman" w:hAnsi="Courier New" w:cs="Courier New"/>
                <w:color w:val="000000"/>
                <w:kern w:val="0"/>
                <w:sz w:val="26"/>
                <w:szCs w:val="26"/>
                <w:lang w:eastAsia="en-GB"/>
                <w14:ligatures w14:val="none"/>
              </w:rPr>
              <w:t>,</w:t>
            </w:r>
          </w:p>
          <w:p w14:paraId="4D541D8F"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random_state=seed)</w:t>
            </w:r>
          </w:p>
          <w:p w14:paraId="2EFED55C"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y_dba_km = dba_km.fit_predict(X)</w:t>
            </w:r>
          </w:p>
          <w:p w14:paraId="014BFF2C"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"DBA silhoutte: {:.2f}"</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795E26"/>
                <w:kern w:val="0"/>
                <w:sz w:val="26"/>
                <w:szCs w:val="26"/>
                <w:lang w:eastAsia="en-GB"/>
                <w14:ligatures w14:val="none"/>
              </w:rPr>
              <w:t>format</w:t>
            </w:r>
            <w:r w:rsidRPr="00B76C2F">
              <w:rPr>
                <w:rFonts w:ascii="Courier New" w:eastAsia="Times New Roman" w:hAnsi="Courier New" w:cs="Courier New"/>
                <w:color w:val="000000"/>
                <w:kern w:val="0"/>
                <w:sz w:val="26"/>
                <w:szCs w:val="26"/>
                <w:lang w:eastAsia="en-GB"/>
                <w14:ligatures w14:val="none"/>
              </w:rPr>
              <w:t xml:space="preserve">(silhouette_score(X, </w:t>
            </w:r>
            <w:r w:rsidRPr="00B76C2F">
              <w:rPr>
                <w:rFonts w:ascii="Courier New" w:eastAsia="Times New Roman" w:hAnsi="Courier New" w:cs="Courier New"/>
                <w:color w:val="000000"/>
                <w:kern w:val="0"/>
                <w:sz w:val="26"/>
                <w:szCs w:val="26"/>
                <w:lang w:eastAsia="en-GB"/>
                <w14:ligatures w14:val="none"/>
              </w:rPr>
              <w:lastRenderedPageBreak/>
              <w:t>y_dba_km, metric=</w:t>
            </w:r>
            <w:r w:rsidRPr="00B76C2F">
              <w:rPr>
                <w:rFonts w:ascii="Courier New" w:eastAsia="Times New Roman" w:hAnsi="Courier New" w:cs="Courier New"/>
                <w:color w:val="A31515"/>
                <w:kern w:val="0"/>
                <w:sz w:val="26"/>
                <w:szCs w:val="26"/>
                <w:lang w:eastAsia="en-GB"/>
                <w14:ligatures w14:val="none"/>
              </w:rPr>
              <w:t>"dtw"</w:t>
            </w:r>
            <w:r w:rsidRPr="00B76C2F">
              <w:rPr>
                <w:rFonts w:ascii="Courier New" w:eastAsia="Times New Roman" w:hAnsi="Courier New" w:cs="Courier New"/>
                <w:color w:val="000000"/>
                <w:kern w:val="0"/>
                <w:sz w:val="26"/>
                <w:szCs w:val="26"/>
                <w:lang w:eastAsia="en-GB"/>
                <w14:ligatures w14:val="none"/>
              </w:rPr>
              <w:t>)))</w:t>
            </w:r>
          </w:p>
          <w:p w14:paraId="5B88D8CE"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BF23BEB"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yi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795E26"/>
                <w:kern w:val="0"/>
                <w:sz w:val="26"/>
                <w:szCs w:val="26"/>
                <w:lang w:eastAsia="en-GB"/>
                <w14:ligatures w14:val="none"/>
              </w:rPr>
              <w:t>range</w:t>
            </w:r>
            <w:r w:rsidRPr="00B76C2F">
              <w:rPr>
                <w:rFonts w:ascii="Courier New" w:eastAsia="Times New Roman" w:hAnsi="Courier New" w:cs="Courier New"/>
                <w:color w:val="000000"/>
                <w:kern w:val="0"/>
                <w:sz w:val="26"/>
                <w:szCs w:val="26"/>
                <w:lang w:eastAsia="en-GB"/>
                <w14:ligatures w14:val="none"/>
              </w:rPr>
              <w:t>(n_clusters):</w:t>
            </w:r>
          </w:p>
          <w:p w14:paraId="06F16697"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plt.subplot(</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 n_clusters, yi+</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75F95584"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xx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X[y_dba_km == yi]:</w:t>
            </w:r>
          </w:p>
          <w:p w14:paraId="79529EAA"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plt.plot(xx.ravel(), </w:t>
            </w:r>
            <w:r w:rsidRPr="00B76C2F">
              <w:rPr>
                <w:rFonts w:ascii="Courier New" w:eastAsia="Times New Roman" w:hAnsi="Courier New" w:cs="Courier New"/>
                <w:color w:val="A31515"/>
                <w:kern w:val="0"/>
                <w:sz w:val="26"/>
                <w:szCs w:val="26"/>
                <w:lang w:eastAsia="en-GB"/>
                <w14:ligatures w14:val="none"/>
              </w:rPr>
              <w:t>"k-"</w:t>
            </w:r>
            <w:r w:rsidRPr="00B76C2F">
              <w:rPr>
                <w:rFonts w:ascii="Courier New" w:eastAsia="Times New Roman" w:hAnsi="Courier New" w:cs="Courier New"/>
                <w:color w:val="000000"/>
                <w:kern w:val="0"/>
                <w:sz w:val="26"/>
                <w:szCs w:val="26"/>
                <w:lang w:eastAsia="en-GB"/>
                <w14:ligatures w14:val="none"/>
              </w:rPr>
              <w:t>, alpha=</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w:t>
            </w:r>
          </w:p>
          <w:p w14:paraId="719DC76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plt.plot(dba_km.cluster_centers_[yi].ravel(), </w:t>
            </w:r>
            <w:r w:rsidRPr="00B76C2F">
              <w:rPr>
                <w:rFonts w:ascii="Courier New" w:eastAsia="Times New Roman" w:hAnsi="Courier New" w:cs="Courier New"/>
                <w:color w:val="A31515"/>
                <w:kern w:val="0"/>
                <w:sz w:val="26"/>
                <w:szCs w:val="26"/>
                <w:lang w:eastAsia="en-GB"/>
                <w14:ligatures w14:val="none"/>
              </w:rPr>
              <w:t>"r-"</w:t>
            </w:r>
            <w:r w:rsidRPr="00B76C2F">
              <w:rPr>
                <w:rFonts w:ascii="Courier New" w:eastAsia="Times New Roman" w:hAnsi="Courier New" w:cs="Courier New"/>
                <w:color w:val="000000"/>
                <w:kern w:val="0"/>
                <w:sz w:val="26"/>
                <w:szCs w:val="26"/>
                <w:lang w:eastAsia="en-GB"/>
                <w14:ligatures w14:val="none"/>
              </w:rPr>
              <w:t>)</w:t>
            </w:r>
          </w:p>
          <w:p w14:paraId="4CF6DC88"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plt.xlim(</w:t>
            </w:r>
            <w:r w:rsidRPr="00B76C2F">
              <w:rPr>
                <w:rFonts w:ascii="Courier New" w:eastAsia="Times New Roman" w:hAnsi="Courier New" w:cs="Courier New"/>
                <w:color w:val="098156"/>
                <w:kern w:val="0"/>
                <w:sz w:val="26"/>
                <w:szCs w:val="26"/>
                <w:lang w:eastAsia="en-GB"/>
                <w14:ligatures w14:val="none"/>
              </w:rPr>
              <w:t>0</w:t>
            </w:r>
            <w:r w:rsidRPr="00B76C2F">
              <w:rPr>
                <w:rFonts w:ascii="Courier New" w:eastAsia="Times New Roman" w:hAnsi="Courier New" w:cs="Courier New"/>
                <w:color w:val="000000"/>
                <w:kern w:val="0"/>
                <w:sz w:val="26"/>
                <w:szCs w:val="26"/>
                <w:lang w:eastAsia="en-GB"/>
                <w14:ligatures w14:val="none"/>
              </w:rPr>
              <w:t>, sz)</w:t>
            </w:r>
          </w:p>
          <w:p w14:paraId="357736D5"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plt.ylim(</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w:t>
            </w:r>
          </w:p>
          <w:p w14:paraId="397F52A9"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plt.text(</w:t>
            </w:r>
            <w:r w:rsidRPr="00B76C2F">
              <w:rPr>
                <w:rFonts w:ascii="Courier New" w:eastAsia="Times New Roman" w:hAnsi="Courier New" w:cs="Courier New"/>
                <w:color w:val="098156"/>
                <w:kern w:val="0"/>
                <w:sz w:val="26"/>
                <w:szCs w:val="26"/>
                <w:lang w:eastAsia="en-GB"/>
                <w14:ligatures w14:val="none"/>
              </w:rPr>
              <w:t>0.55</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0.85</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'Cluster %d'</w:t>
            </w:r>
            <w:r w:rsidRPr="00B76C2F">
              <w:rPr>
                <w:rFonts w:ascii="Courier New" w:eastAsia="Times New Roman" w:hAnsi="Courier New" w:cs="Courier New"/>
                <w:color w:val="000000"/>
                <w:kern w:val="0"/>
                <w:sz w:val="26"/>
                <w:szCs w:val="26"/>
                <w:lang w:eastAsia="en-GB"/>
                <w14:ligatures w14:val="none"/>
              </w:rPr>
              <w:t xml:space="preserve"> %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6492E998"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transform=plt.gca().transAxes)</w:t>
            </w:r>
          </w:p>
          <w:p w14:paraId="73186201"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if</w:t>
            </w:r>
            <w:r w:rsidRPr="00B76C2F">
              <w:rPr>
                <w:rFonts w:ascii="Courier New" w:eastAsia="Times New Roman" w:hAnsi="Courier New" w:cs="Courier New"/>
                <w:color w:val="000000"/>
                <w:kern w:val="0"/>
                <w:sz w:val="26"/>
                <w:szCs w:val="26"/>
                <w:lang w:eastAsia="en-GB"/>
                <w14:ligatures w14:val="none"/>
              </w:rPr>
              <w:t xml:space="preserve">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0974AEE3"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plt.title(</w:t>
            </w:r>
            <w:r w:rsidRPr="00B76C2F">
              <w:rPr>
                <w:rFonts w:ascii="Courier New" w:eastAsia="Times New Roman" w:hAnsi="Courier New" w:cs="Courier New"/>
                <w:color w:val="A31515"/>
                <w:kern w:val="0"/>
                <w:sz w:val="26"/>
                <w:szCs w:val="26"/>
                <w:lang w:eastAsia="en-GB"/>
                <w14:ligatures w14:val="none"/>
              </w:rPr>
              <w:t>"DBA $k$-means"</w:t>
            </w:r>
            <w:r w:rsidRPr="00B76C2F">
              <w:rPr>
                <w:rFonts w:ascii="Courier New" w:eastAsia="Times New Roman" w:hAnsi="Courier New" w:cs="Courier New"/>
                <w:color w:val="000000"/>
                <w:kern w:val="0"/>
                <w:sz w:val="26"/>
                <w:szCs w:val="26"/>
                <w:lang w:eastAsia="en-GB"/>
                <w14:ligatures w14:val="none"/>
              </w:rPr>
              <w:t>)</w:t>
            </w:r>
          </w:p>
          <w:p w14:paraId="5C65EAF1"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CF30D65"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plt.tight_layout()</w:t>
            </w:r>
          </w:p>
          <w:p w14:paraId="2355C079"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plt.show()</w:t>
            </w:r>
          </w:p>
          <w:p w14:paraId="2BC5A133" w14:textId="77777777" w:rsidR="00460675" w:rsidRPr="00517C91" w:rsidRDefault="00460675" w:rsidP="00024828">
            <w:pPr>
              <w:spacing w:line="360" w:lineRule="auto"/>
              <w:jc w:val="center"/>
              <w:rPr>
                <w:i/>
                <w:iCs/>
                <w:sz w:val="26"/>
                <w:szCs w:val="26"/>
                <w:lang w:val="en-US"/>
              </w:rPr>
            </w:pPr>
            <w:r>
              <w:rPr>
                <w:i/>
                <w:iCs/>
                <w:sz w:val="26"/>
                <w:szCs w:val="26"/>
                <w:lang w:val="en-US"/>
              </w:rPr>
              <w:t>Step 5: Kmeans using dynamic time warping (dtw) distance</w:t>
            </w:r>
          </w:p>
        </w:tc>
      </w:tr>
      <w:tr w:rsidR="00460675" w:rsidRPr="00C801EA" w14:paraId="12239A85" w14:textId="77777777" w:rsidTr="00024828">
        <w:tc>
          <w:tcPr>
            <w:tcW w:w="9287" w:type="dxa"/>
          </w:tcPr>
          <w:p w14:paraId="5D49C4DC" w14:textId="77777777" w:rsidR="00460675" w:rsidRPr="00D65138"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lastRenderedPageBreak/>
              <w:t>cluster_labels = dba_km.labels_</w:t>
            </w:r>
          </w:p>
          <w:p w14:paraId="72120E9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9C70C4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cluster_0 = X[cluster_labels == </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242DD91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cluster_1 = X[cluster_labels == </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w:t>
            </w:r>
          </w:p>
          <w:p w14:paraId="0DEDA85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cluster_2 = X[cluster_labels == </w:t>
            </w:r>
            <w:r w:rsidRPr="00D65138">
              <w:rPr>
                <w:rFonts w:ascii="Courier New" w:eastAsia="Times New Roman" w:hAnsi="Courier New" w:cs="Courier New"/>
                <w:color w:val="098156"/>
                <w:kern w:val="0"/>
                <w:sz w:val="26"/>
                <w:szCs w:val="26"/>
                <w:lang w:eastAsia="en-GB"/>
                <w14:ligatures w14:val="none"/>
              </w:rPr>
              <w:t>2</w:t>
            </w:r>
            <w:r w:rsidRPr="00D65138">
              <w:rPr>
                <w:rFonts w:ascii="Courier New" w:eastAsia="Times New Roman" w:hAnsi="Courier New" w:cs="Courier New"/>
                <w:color w:val="000000"/>
                <w:kern w:val="0"/>
                <w:sz w:val="26"/>
                <w:szCs w:val="26"/>
                <w:lang w:eastAsia="en-GB"/>
                <w14:ligatures w14:val="none"/>
              </w:rPr>
              <w:t>]</w:t>
            </w:r>
          </w:p>
          <w:p w14:paraId="715FBD70" w14:textId="77777777" w:rsidR="00460675" w:rsidRDefault="00460675" w:rsidP="00024828">
            <w:pPr>
              <w:spacing w:line="360" w:lineRule="auto"/>
              <w:jc w:val="center"/>
              <w:rPr>
                <w:i/>
                <w:iCs/>
                <w:sz w:val="26"/>
                <w:szCs w:val="26"/>
                <w:lang w:val="en-US"/>
              </w:rPr>
            </w:pPr>
          </w:p>
          <w:p w14:paraId="00F3557F" w14:textId="77777777" w:rsidR="00460675" w:rsidRPr="00317C03" w:rsidRDefault="00460675" w:rsidP="00024828">
            <w:pPr>
              <w:spacing w:line="360" w:lineRule="auto"/>
              <w:jc w:val="center"/>
              <w:rPr>
                <w:i/>
                <w:iCs/>
                <w:sz w:val="26"/>
                <w:szCs w:val="26"/>
                <w:lang w:val="en-US"/>
              </w:rPr>
            </w:pPr>
            <w:r>
              <w:rPr>
                <w:i/>
                <w:iCs/>
                <w:sz w:val="26"/>
                <w:szCs w:val="26"/>
                <w:lang w:val="en-US"/>
              </w:rPr>
              <w:t>Step 6: We separate cluster_labels with 3 dataset: cluster_0, cluster_1, cluster_2</w:t>
            </w:r>
          </w:p>
        </w:tc>
      </w:tr>
    </w:tbl>
    <w:p w14:paraId="7AEB8853" w14:textId="77777777" w:rsidR="00460675" w:rsidRPr="00C801EA" w:rsidRDefault="00460675" w:rsidP="00460675">
      <w:pPr>
        <w:spacing w:line="360" w:lineRule="auto"/>
        <w:rPr>
          <w:b/>
          <w:sz w:val="26"/>
          <w:szCs w:val="26"/>
          <w:lang w:val="en-US"/>
        </w:rPr>
      </w:pPr>
      <w:r w:rsidRPr="00C801EA">
        <w:rPr>
          <w:b/>
          <w:sz w:val="26"/>
          <w:szCs w:val="26"/>
          <w:lang w:val="en-US"/>
        </w:rPr>
        <w:t>Now we apply RNN, LSTM, DNN for each dataset:</w:t>
      </w:r>
    </w:p>
    <w:tbl>
      <w:tblPr>
        <w:tblStyle w:val="TableGrid"/>
        <w:tblW w:w="0" w:type="auto"/>
        <w:tblLook w:val="04A0" w:firstRow="1" w:lastRow="0" w:firstColumn="1" w:lastColumn="0" w:noHBand="0" w:noVBand="1"/>
      </w:tblPr>
      <w:tblGrid>
        <w:gridCol w:w="9287"/>
      </w:tblGrid>
      <w:tr w:rsidR="00460675" w:rsidRPr="00C801EA" w14:paraId="5B5606F2" w14:textId="77777777" w:rsidTr="00024828">
        <w:tc>
          <w:tcPr>
            <w:tcW w:w="9287" w:type="dxa"/>
          </w:tcPr>
          <w:p w14:paraId="38D9E3B5" w14:textId="77777777" w:rsidR="00460675" w:rsidRPr="00C801EA" w:rsidRDefault="00460675" w:rsidP="00024828">
            <w:pPr>
              <w:spacing w:line="360" w:lineRule="auto"/>
              <w:rPr>
                <w:i/>
                <w:sz w:val="26"/>
                <w:szCs w:val="26"/>
                <w:lang w:val="en-US"/>
              </w:rPr>
            </w:pPr>
            <w:r w:rsidRPr="00C801EA">
              <w:rPr>
                <w:i/>
                <w:sz w:val="26"/>
                <w:szCs w:val="26"/>
                <w:lang w:val="en-US"/>
              </w:rPr>
              <w:t>RNN:</w:t>
            </w:r>
          </w:p>
          <w:p w14:paraId="1A016941" w14:textId="77777777" w:rsidR="00460675" w:rsidRPr="00D65138"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Number of samples in cluster_0</w:t>
            </w:r>
          </w:p>
          <w:p w14:paraId="432F959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num_samples = cluster_0.shape[</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1389A2F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23C7AB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an array of random indices for the samples</w:t>
            </w:r>
          </w:p>
          <w:p w14:paraId="053BF0A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indices = np.random.permutation(num_samples)</w:t>
            </w:r>
          </w:p>
          <w:p w14:paraId="678B34E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278F7F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Calculate the number of samples for each set</w:t>
            </w:r>
          </w:p>
          <w:p w14:paraId="55CD1F6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num_train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0.7</w:t>
            </w:r>
            <w:r w:rsidRPr="00D65138">
              <w:rPr>
                <w:rFonts w:ascii="Courier New" w:eastAsia="Times New Roman" w:hAnsi="Courier New" w:cs="Courier New"/>
                <w:color w:val="000000"/>
                <w:kern w:val="0"/>
                <w:sz w:val="26"/>
                <w:szCs w:val="26"/>
                <w:lang w:eastAsia="en-GB"/>
                <w14:ligatures w14:val="none"/>
              </w:rPr>
              <w:t xml:space="preserve"> * num_samples)</w:t>
            </w:r>
          </w:p>
          <w:p w14:paraId="393ADBD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num_test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0.2</w:t>
            </w:r>
            <w:r w:rsidRPr="00D65138">
              <w:rPr>
                <w:rFonts w:ascii="Courier New" w:eastAsia="Times New Roman" w:hAnsi="Courier New" w:cs="Courier New"/>
                <w:color w:val="000000"/>
                <w:kern w:val="0"/>
                <w:sz w:val="26"/>
                <w:szCs w:val="26"/>
                <w:lang w:eastAsia="en-GB"/>
                <w14:ligatures w14:val="none"/>
              </w:rPr>
              <w:t xml:space="preserve"> * num_samples)</w:t>
            </w:r>
          </w:p>
          <w:p w14:paraId="2210484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5B2AE9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Split the data into train, test, validate sets</w:t>
            </w:r>
          </w:p>
          <w:p w14:paraId="12E0403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train_indices = indices[:num_train]</w:t>
            </w:r>
          </w:p>
          <w:p w14:paraId="400CD07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test_indices = indices[num_train:num_train+num_test]</w:t>
            </w:r>
          </w:p>
          <w:p w14:paraId="46A5D4B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val_indices = indices[num_train+num_test:]</w:t>
            </w:r>
          </w:p>
          <w:p w14:paraId="62DF7EB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30D692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sublists to store the samples and corresponding labels</w:t>
            </w:r>
          </w:p>
          <w:p w14:paraId="2487F73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X_train = []</w:t>
            </w:r>
          </w:p>
          <w:p w14:paraId="0F2441C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y_train = []</w:t>
            </w:r>
          </w:p>
          <w:p w14:paraId="7CFCB46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lastRenderedPageBreak/>
              <w:t>X_test = []</w:t>
            </w:r>
          </w:p>
          <w:p w14:paraId="05A2B5D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ytest = []</w:t>
            </w:r>
          </w:p>
          <w:p w14:paraId="4E26662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X_val = []</w:t>
            </w:r>
          </w:p>
          <w:p w14:paraId="32299B5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yval = []</w:t>
            </w:r>
          </w:p>
          <w:p w14:paraId="013A3DA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25B83E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X_train and y_train</w:t>
            </w:r>
          </w:p>
          <w:p w14:paraId="7BE0587C"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train_indices:</w:t>
            </w:r>
          </w:p>
          <w:p w14:paraId="68AF866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30C39DC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5B894B1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X_train.append(sample)</w:t>
            </w:r>
          </w:p>
          <w:p w14:paraId="3D11883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y_train.append(label)</w:t>
            </w:r>
          </w:p>
          <w:p w14:paraId="64A48DC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7E03B0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X_test and ytest</w:t>
            </w:r>
          </w:p>
          <w:p w14:paraId="104446D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test_indices:</w:t>
            </w:r>
          </w:p>
          <w:p w14:paraId="265D954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6F344DA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44932A5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X_test.append(sample)</w:t>
            </w:r>
          </w:p>
          <w:p w14:paraId="5CCB905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ytest.append(label)</w:t>
            </w:r>
          </w:p>
          <w:p w14:paraId="086D197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C75FAF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X_val and yval</w:t>
            </w:r>
          </w:p>
          <w:p w14:paraId="3529935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val_indices:</w:t>
            </w:r>
          </w:p>
          <w:p w14:paraId="1705967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4C6A3FB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231B9D0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X_val.append(sample)</w:t>
            </w:r>
          </w:p>
          <w:p w14:paraId="756338C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yval.append(label)</w:t>
            </w:r>
          </w:p>
          <w:p w14:paraId="7A862F7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8D6D35A" w14:textId="77777777" w:rsidR="00283D9C" w:rsidRPr="00283D9C" w:rsidRDefault="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8000"/>
                <w:kern w:val="0"/>
                <w:sz w:val="26"/>
                <w:szCs w:val="26"/>
                <w:lang w:eastAsia="en-GB"/>
                <w14:ligatures w14:val="none"/>
              </w:rPr>
              <w:t># Convert lists to numpy arrays</w:t>
            </w:r>
          </w:p>
          <w:p w14:paraId="3476DA52"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X_train = np.array(X_train)</w:t>
            </w:r>
          </w:p>
          <w:p w14:paraId="4EA23F39" w14:textId="5F4C2A09"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y_train = np.array(y_train).reshape(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416059D4"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X_test = np.array(X_test)</w:t>
            </w:r>
          </w:p>
          <w:p w14:paraId="2862F7FA" w14:textId="07F586F2"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ytest = np.array(ytest).reshape(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77D0031D"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X_val = np.array(X_val)</w:t>
            </w:r>
          </w:p>
          <w:p w14:paraId="021472D0" w14:textId="7146A610"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yval = np.array(yval).reshape(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6585520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C664AF2" w14:textId="77777777" w:rsidR="00460675" w:rsidRPr="00C801EA" w:rsidRDefault="00460675" w:rsidP="00024828">
            <w:pPr>
              <w:spacing w:line="360" w:lineRule="auto"/>
              <w:jc w:val="center"/>
              <w:rPr>
                <w:i/>
                <w:sz w:val="26"/>
                <w:szCs w:val="26"/>
                <w:lang w:val="en-US"/>
              </w:rPr>
            </w:pPr>
            <w:r w:rsidRPr="00C801EA">
              <w:rPr>
                <w:i/>
                <w:sz w:val="26"/>
                <w:szCs w:val="26"/>
                <w:lang w:val="en-US"/>
              </w:rPr>
              <w:t>Step 1: create X_train, y_train, X_test, ytest, X_val, yval with cluster_0</w:t>
            </w:r>
          </w:p>
        </w:tc>
      </w:tr>
      <w:tr w:rsidR="00460675" w:rsidRPr="00C801EA" w14:paraId="5ADAA165" w14:textId="77777777" w:rsidTr="00024828">
        <w:tc>
          <w:tcPr>
            <w:tcW w:w="9287" w:type="dxa"/>
          </w:tcPr>
          <w:p w14:paraId="0E555460"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lastRenderedPageBreak/>
              <w:t>model = Sequential()</w:t>
            </w:r>
          </w:p>
          <w:p w14:paraId="7A928DE9"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model.add(SimpleRNN(</w:t>
            </w:r>
            <w:r w:rsidRPr="00E74326">
              <w:rPr>
                <w:rFonts w:ascii="Courier New" w:eastAsia="Times New Roman" w:hAnsi="Courier New" w:cs="Courier New"/>
                <w:color w:val="098156"/>
                <w:kern w:val="0"/>
                <w:sz w:val="26"/>
                <w:szCs w:val="26"/>
                <w:lang w:eastAsia="en-GB"/>
                <w14:ligatures w14:val="none"/>
              </w:rPr>
              <w:t>50</w:t>
            </w:r>
            <w:r w:rsidRPr="00E74326">
              <w:rPr>
                <w:rFonts w:ascii="Courier New" w:eastAsia="Times New Roman" w:hAnsi="Courier New" w:cs="Courier New"/>
                <w:color w:val="000000"/>
                <w:kern w:val="0"/>
                <w:sz w:val="26"/>
                <w:szCs w:val="26"/>
                <w:lang w:eastAsia="en-GB"/>
                <w14:ligatures w14:val="none"/>
              </w:rPr>
              <w:t xml:space="preserve">, input_shape=(time_step, </w:t>
            </w:r>
            <w:r w:rsidRPr="00E74326">
              <w:rPr>
                <w:rFonts w:ascii="Courier New" w:eastAsia="Times New Roman" w:hAnsi="Courier New" w:cs="Courier New"/>
                <w:color w:val="098156"/>
                <w:kern w:val="0"/>
                <w:sz w:val="26"/>
                <w:szCs w:val="26"/>
                <w:lang w:eastAsia="en-GB"/>
                <w14:ligatures w14:val="none"/>
              </w:rPr>
              <w:t>1</w:t>
            </w:r>
            <w:r w:rsidRPr="00E74326">
              <w:rPr>
                <w:rFonts w:ascii="Courier New" w:eastAsia="Times New Roman" w:hAnsi="Courier New" w:cs="Courier New"/>
                <w:color w:val="000000"/>
                <w:kern w:val="0"/>
                <w:sz w:val="26"/>
                <w:szCs w:val="26"/>
                <w:lang w:eastAsia="en-GB"/>
                <w14:ligatures w14:val="none"/>
              </w:rPr>
              <w:t>)))</w:t>
            </w:r>
          </w:p>
          <w:p w14:paraId="635B15D5"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model.add(Dense(</w:t>
            </w:r>
            <w:r w:rsidRPr="00E74326">
              <w:rPr>
                <w:rFonts w:ascii="Courier New" w:eastAsia="Times New Roman" w:hAnsi="Courier New" w:cs="Courier New"/>
                <w:color w:val="098156"/>
                <w:kern w:val="0"/>
                <w:sz w:val="26"/>
                <w:szCs w:val="26"/>
                <w:lang w:eastAsia="en-GB"/>
                <w14:ligatures w14:val="none"/>
              </w:rPr>
              <w:t>1</w:t>
            </w:r>
            <w:r w:rsidRPr="00E74326">
              <w:rPr>
                <w:rFonts w:ascii="Courier New" w:eastAsia="Times New Roman" w:hAnsi="Courier New" w:cs="Courier New"/>
                <w:color w:val="000000"/>
                <w:kern w:val="0"/>
                <w:sz w:val="26"/>
                <w:szCs w:val="26"/>
                <w:lang w:eastAsia="en-GB"/>
                <w14:ligatures w14:val="none"/>
              </w:rPr>
              <w:t>))</w:t>
            </w:r>
          </w:p>
          <w:p w14:paraId="386185B0"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w:t>
            </w:r>
            <w:r w:rsidRPr="00E74326">
              <w:rPr>
                <w:rFonts w:ascii="Courier New" w:eastAsia="Times New Roman" w:hAnsi="Courier New" w:cs="Courier New"/>
                <w:color w:val="795E26"/>
                <w:kern w:val="0"/>
                <w:sz w:val="26"/>
                <w:szCs w:val="26"/>
                <w:lang w:eastAsia="en-GB"/>
                <w14:ligatures w14:val="none"/>
              </w:rPr>
              <w:t>compile</w:t>
            </w:r>
            <w:r w:rsidRPr="00E74326">
              <w:rPr>
                <w:rFonts w:ascii="Courier New" w:eastAsia="Times New Roman" w:hAnsi="Courier New" w:cs="Courier New"/>
                <w:color w:val="000000"/>
                <w:kern w:val="0"/>
                <w:sz w:val="26"/>
                <w:szCs w:val="26"/>
                <w:lang w:eastAsia="en-GB"/>
                <w14:ligatures w14:val="none"/>
              </w:rPr>
              <w:t>(loss=</w:t>
            </w:r>
            <w:r w:rsidRPr="00E74326">
              <w:rPr>
                <w:rFonts w:ascii="Courier New" w:eastAsia="Times New Roman" w:hAnsi="Courier New" w:cs="Courier New"/>
                <w:color w:val="A31515"/>
                <w:kern w:val="0"/>
                <w:sz w:val="26"/>
                <w:szCs w:val="26"/>
                <w:lang w:eastAsia="en-GB"/>
                <w14:ligatures w14:val="none"/>
              </w:rPr>
              <w:t>'mean_squared_error'</w:t>
            </w:r>
            <w:r w:rsidRPr="00E74326">
              <w:rPr>
                <w:rFonts w:ascii="Courier New" w:eastAsia="Times New Roman" w:hAnsi="Courier New" w:cs="Courier New"/>
                <w:color w:val="000000"/>
                <w:kern w:val="0"/>
                <w:sz w:val="26"/>
                <w:szCs w:val="26"/>
                <w:lang w:eastAsia="en-GB"/>
                <w14:ligatures w14:val="none"/>
              </w:rPr>
              <w:t>,optimizer=</w:t>
            </w:r>
            <w:r w:rsidRPr="00E74326">
              <w:rPr>
                <w:rFonts w:ascii="Courier New" w:eastAsia="Times New Roman" w:hAnsi="Courier New" w:cs="Courier New"/>
                <w:color w:val="A31515"/>
                <w:kern w:val="0"/>
                <w:sz w:val="26"/>
                <w:szCs w:val="26"/>
                <w:lang w:eastAsia="en-GB"/>
                <w14:ligatures w14:val="none"/>
              </w:rPr>
              <w:t>'adam'</w:t>
            </w:r>
            <w:r w:rsidRPr="00E74326">
              <w:rPr>
                <w:rFonts w:ascii="Courier New" w:eastAsia="Times New Roman" w:hAnsi="Courier New" w:cs="Courier New"/>
                <w:color w:val="000000"/>
                <w:kern w:val="0"/>
                <w:sz w:val="26"/>
                <w:szCs w:val="26"/>
                <w:lang w:eastAsia="en-GB"/>
                <w14:ligatures w14:val="none"/>
              </w:rPr>
              <w:t>)</w:t>
            </w:r>
          </w:p>
          <w:p w14:paraId="10528DB4"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model.fit(X_train,y_train,validation_data=(X_test,ytest),epochs=</w:t>
            </w:r>
            <w:r w:rsidRPr="00E74326">
              <w:rPr>
                <w:rFonts w:ascii="Courier New" w:eastAsia="Times New Roman" w:hAnsi="Courier New" w:cs="Courier New"/>
                <w:color w:val="098156"/>
                <w:kern w:val="0"/>
                <w:sz w:val="26"/>
                <w:szCs w:val="26"/>
                <w:lang w:eastAsia="en-GB"/>
                <w14:ligatures w14:val="none"/>
              </w:rPr>
              <w:t>100</w:t>
            </w:r>
            <w:r w:rsidRPr="00E74326">
              <w:rPr>
                <w:rFonts w:ascii="Courier New" w:eastAsia="Times New Roman" w:hAnsi="Courier New" w:cs="Courier New"/>
                <w:color w:val="000000"/>
                <w:kern w:val="0"/>
                <w:sz w:val="26"/>
                <w:szCs w:val="26"/>
                <w:lang w:eastAsia="en-GB"/>
                <w14:ligatures w14:val="none"/>
              </w:rPr>
              <w:t>,batch_size=</w:t>
            </w:r>
            <w:r w:rsidRPr="00E74326">
              <w:rPr>
                <w:rFonts w:ascii="Courier New" w:eastAsia="Times New Roman" w:hAnsi="Courier New" w:cs="Courier New"/>
                <w:color w:val="098156"/>
                <w:kern w:val="0"/>
                <w:sz w:val="26"/>
                <w:szCs w:val="26"/>
                <w:lang w:eastAsia="en-GB"/>
                <w14:ligatures w14:val="none"/>
              </w:rPr>
              <w:t>64</w:t>
            </w:r>
            <w:r w:rsidRPr="00E74326">
              <w:rPr>
                <w:rFonts w:ascii="Courier New" w:eastAsia="Times New Roman" w:hAnsi="Courier New" w:cs="Courier New"/>
                <w:color w:val="000000"/>
                <w:kern w:val="0"/>
                <w:sz w:val="26"/>
                <w:szCs w:val="26"/>
                <w:lang w:eastAsia="en-GB"/>
                <w14:ligatures w14:val="none"/>
              </w:rPr>
              <w:t>,verbose=</w:t>
            </w:r>
            <w:r w:rsidRPr="00E74326">
              <w:rPr>
                <w:rFonts w:ascii="Courier New" w:eastAsia="Times New Roman" w:hAnsi="Courier New" w:cs="Courier New"/>
                <w:color w:val="098156"/>
                <w:kern w:val="0"/>
                <w:sz w:val="26"/>
                <w:szCs w:val="26"/>
                <w:lang w:eastAsia="en-GB"/>
                <w14:ligatures w14:val="none"/>
              </w:rPr>
              <w:t>1</w:t>
            </w:r>
            <w:r w:rsidRPr="00E74326">
              <w:rPr>
                <w:rFonts w:ascii="Courier New" w:eastAsia="Times New Roman" w:hAnsi="Courier New" w:cs="Courier New"/>
                <w:color w:val="000000"/>
                <w:kern w:val="0"/>
                <w:sz w:val="26"/>
                <w:szCs w:val="26"/>
                <w:lang w:eastAsia="en-GB"/>
                <w14:ligatures w14:val="none"/>
              </w:rPr>
              <w:t>)</w:t>
            </w:r>
          </w:p>
          <w:p w14:paraId="4A12E0EC" w14:textId="77777777" w:rsidR="00460675" w:rsidRPr="00C801EA" w:rsidRDefault="00460675" w:rsidP="00024828">
            <w:pPr>
              <w:shd w:val="clear" w:color="auto" w:fill="F7F7F7"/>
              <w:spacing w:line="285" w:lineRule="atLeast"/>
              <w:rPr>
                <w:i/>
                <w:sz w:val="26"/>
                <w:szCs w:val="26"/>
                <w:lang w:val="en-US"/>
              </w:rPr>
            </w:pPr>
          </w:p>
          <w:p w14:paraId="514B8FDB" w14:textId="77777777" w:rsidR="00460675" w:rsidRPr="00C801EA" w:rsidRDefault="00460675" w:rsidP="00024828">
            <w:pPr>
              <w:shd w:val="clear" w:color="auto" w:fill="F7F7F7"/>
              <w:spacing w:line="285" w:lineRule="atLeast"/>
              <w:jc w:val="center"/>
              <w:rPr>
                <w:i/>
                <w:sz w:val="26"/>
                <w:szCs w:val="26"/>
                <w:lang w:val="en-US"/>
              </w:rPr>
            </w:pPr>
            <w:r w:rsidRPr="00C801EA">
              <w:rPr>
                <w:i/>
                <w:sz w:val="26"/>
                <w:szCs w:val="26"/>
                <w:lang w:val="en-US"/>
              </w:rPr>
              <w:t>Step 2: Apply RNN model to predict</w:t>
            </w:r>
          </w:p>
        </w:tc>
      </w:tr>
      <w:tr w:rsidR="00460675" w:rsidRPr="00C801EA" w14:paraId="6561F5B1" w14:textId="77777777" w:rsidTr="00024828">
        <w:tc>
          <w:tcPr>
            <w:tcW w:w="9287" w:type="dxa"/>
          </w:tcPr>
          <w:p w14:paraId="106E7B8F" w14:textId="77777777" w:rsidR="00460675" w:rsidRPr="000F643E"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train_predict=model.predict(X_train)</w:t>
            </w:r>
          </w:p>
          <w:p w14:paraId="7986C495" w14:textId="77777777" w:rsidR="00460675" w:rsidRPr="000F643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y_pred=model.predict(X_test)</w:t>
            </w:r>
          </w:p>
          <w:p w14:paraId="42308BB4"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lastRenderedPageBreak/>
              <w:t>y_pred_val=model.predict(X_val)</w:t>
            </w:r>
          </w:p>
          <w:p w14:paraId="5B6C50BB" w14:textId="77777777" w:rsidR="00460675" w:rsidRPr="00C801EA" w:rsidRDefault="00460675" w:rsidP="00024828">
            <w:pPr>
              <w:spacing w:line="360" w:lineRule="auto"/>
              <w:jc w:val="center"/>
              <w:rPr>
                <w:i/>
                <w:sz w:val="26"/>
                <w:szCs w:val="26"/>
                <w:lang w:val="en-US"/>
              </w:rPr>
            </w:pPr>
            <w:r w:rsidRPr="00C801EA">
              <w:rPr>
                <w:i/>
                <w:sz w:val="26"/>
                <w:szCs w:val="26"/>
                <w:lang w:val="en-US"/>
              </w:rPr>
              <w:t>Step 3: Predict X_train, X_test, X_val</w:t>
            </w:r>
          </w:p>
        </w:tc>
      </w:tr>
      <w:tr w:rsidR="00460675" w:rsidRPr="00C801EA" w14:paraId="293E66CF" w14:textId="77777777" w:rsidTr="00024828">
        <w:tc>
          <w:tcPr>
            <w:tcW w:w="9287" w:type="dxa"/>
          </w:tcPr>
          <w:p w14:paraId="7A1B6662" w14:textId="77777777" w:rsidR="00460675" w:rsidRPr="00B948B2"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lastRenderedPageBreak/>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'---------VALIDATE----------'</w:t>
            </w:r>
            <w:r w:rsidRPr="00B948B2">
              <w:rPr>
                <w:rFonts w:ascii="Courier New" w:eastAsia="Times New Roman" w:hAnsi="Courier New" w:cs="Courier New"/>
                <w:color w:val="000000"/>
                <w:kern w:val="0"/>
                <w:sz w:val="26"/>
                <w:szCs w:val="26"/>
                <w:lang w:eastAsia="en-GB"/>
                <w14:ligatures w14:val="none"/>
              </w:rPr>
              <w:t>)</w:t>
            </w:r>
          </w:p>
          <w:p w14:paraId="0833AAB3"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1285A7C"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(y_pred_val - yval))</w:t>
            </w:r>
          </w:p>
          <w:p w14:paraId="44242F7F"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valid_mae)</w:t>
            </w:r>
          </w:p>
          <w:p w14:paraId="3B3EFCEB"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A799EC8"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valid_rmse = np.sqrt(np.mean((y_pred_val - yval)**</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26CD4F93"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valid_rmse)</w:t>
            </w:r>
          </w:p>
          <w:p w14:paraId="2D728A0D"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E26F1C9"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5716766C"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'---------TEST----------'</w:t>
            </w:r>
            <w:r w:rsidRPr="00B948B2">
              <w:rPr>
                <w:rFonts w:ascii="Courier New" w:eastAsia="Times New Roman" w:hAnsi="Courier New" w:cs="Courier New"/>
                <w:color w:val="000000"/>
                <w:kern w:val="0"/>
                <w:sz w:val="26"/>
                <w:szCs w:val="26"/>
                <w:lang w:eastAsia="en-GB"/>
                <w14:ligatures w14:val="none"/>
              </w:rPr>
              <w:t>)</w:t>
            </w:r>
          </w:p>
          <w:p w14:paraId="13C9F53D"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5D1DD22"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 - ytest))</w:t>
            </w:r>
          </w:p>
          <w:p w14:paraId="1F1D2F21"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test_mae)</w:t>
            </w:r>
          </w:p>
          <w:p w14:paraId="3DA5CD4B"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CC19AF4"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test_rmse = np.sqrt(np.mean((y_pred - ytest)**</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4A623AE9"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test_rmse)</w:t>
            </w:r>
          </w:p>
          <w:p w14:paraId="357AE64B"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6E1A96E"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5A2DC729" w14:textId="77777777" w:rsidR="00460675" w:rsidRPr="00C801EA" w:rsidRDefault="00460675" w:rsidP="00024828">
            <w:pPr>
              <w:spacing w:line="360" w:lineRule="auto"/>
              <w:jc w:val="center"/>
              <w:rPr>
                <w:i/>
                <w:sz w:val="26"/>
                <w:szCs w:val="26"/>
                <w:lang w:val="en-US"/>
              </w:rPr>
            </w:pPr>
            <w:r w:rsidRPr="00C801EA">
              <w:rPr>
                <w:i/>
                <w:sz w:val="26"/>
                <w:szCs w:val="26"/>
                <w:lang w:val="en-US"/>
              </w:rPr>
              <w:t>Step 4: Evaluate RNN model</w:t>
            </w:r>
          </w:p>
        </w:tc>
      </w:tr>
      <w:tr w:rsidR="00460675" w:rsidRPr="00C801EA" w14:paraId="02C30D06" w14:textId="77777777" w:rsidTr="00024828">
        <w:tc>
          <w:tcPr>
            <w:tcW w:w="9287" w:type="dxa"/>
          </w:tcPr>
          <w:p w14:paraId="59FAD0CA" w14:textId="77777777" w:rsidR="00460675" w:rsidRPr="00C801EA" w:rsidRDefault="00460675" w:rsidP="00024828">
            <w:pPr>
              <w:spacing w:line="360" w:lineRule="auto"/>
              <w:rPr>
                <w:i/>
                <w:sz w:val="26"/>
                <w:szCs w:val="26"/>
                <w:lang w:val="en-US"/>
              </w:rPr>
            </w:pPr>
            <w:r w:rsidRPr="00C801EA">
              <w:rPr>
                <w:i/>
                <w:sz w:val="26"/>
                <w:szCs w:val="26"/>
                <w:lang w:val="en-US"/>
              </w:rPr>
              <w:t>LSTM:</w:t>
            </w:r>
          </w:p>
          <w:p w14:paraId="0628BB10" w14:textId="77777777" w:rsidR="00460675" w:rsidRPr="00D65138"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Number of samples in cluster_0</w:t>
            </w:r>
          </w:p>
          <w:p w14:paraId="639D1AF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num_samples = cluster_0.shape[</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1D1F905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EF1AFC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an array of random indices for the samples</w:t>
            </w:r>
          </w:p>
          <w:p w14:paraId="78F0378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indices = np.random.permutation(num_samples)</w:t>
            </w:r>
          </w:p>
          <w:p w14:paraId="328F53F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F960D3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Calculate the number of samples for each set</w:t>
            </w:r>
          </w:p>
          <w:p w14:paraId="7A85DDE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num_train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0.7</w:t>
            </w:r>
            <w:r w:rsidRPr="00D65138">
              <w:rPr>
                <w:rFonts w:ascii="Courier New" w:eastAsia="Times New Roman" w:hAnsi="Courier New" w:cs="Courier New"/>
                <w:color w:val="000000"/>
                <w:kern w:val="0"/>
                <w:sz w:val="26"/>
                <w:szCs w:val="26"/>
                <w:lang w:eastAsia="en-GB"/>
                <w14:ligatures w14:val="none"/>
              </w:rPr>
              <w:t xml:space="preserve"> * num_samples)</w:t>
            </w:r>
          </w:p>
          <w:p w14:paraId="7C9FE35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num_test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0.2</w:t>
            </w:r>
            <w:r w:rsidRPr="00D65138">
              <w:rPr>
                <w:rFonts w:ascii="Courier New" w:eastAsia="Times New Roman" w:hAnsi="Courier New" w:cs="Courier New"/>
                <w:color w:val="000000"/>
                <w:kern w:val="0"/>
                <w:sz w:val="26"/>
                <w:szCs w:val="26"/>
                <w:lang w:eastAsia="en-GB"/>
                <w14:ligatures w14:val="none"/>
              </w:rPr>
              <w:t xml:space="preserve"> * num_samples)</w:t>
            </w:r>
          </w:p>
          <w:p w14:paraId="1CE0EEB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C32132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Split the data into train, test, validate sets</w:t>
            </w:r>
          </w:p>
          <w:p w14:paraId="2814CB7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train_indices = indices[:num_train]</w:t>
            </w:r>
          </w:p>
          <w:p w14:paraId="40CEF62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test_indices = indices[num_train:num_train+num_test]</w:t>
            </w:r>
          </w:p>
          <w:p w14:paraId="5EC58F5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val_indices = indices[num_train+num_test:]</w:t>
            </w:r>
          </w:p>
          <w:p w14:paraId="5C196C7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662622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sublists to store the samples and corresponding labels</w:t>
            </w:r>
          </w:p>
          <w:p w14:paraId="175D2F7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X_train = []</w:t>
            </w:r>
          </w:p>
          <w:p w14:paraId="6CF3B1C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y_train = []</w:t>
            </w:r>
          </w:p>
          <w:p w14:paraId="5BF7807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X_test = []</w:t>
            </w:r>
          </w:p>
          <w:p w14:paraId="41096F5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ytest = []</w:t>
            </w:r>
          </w:p>
          <w:p w14:paraId="22002E7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X_val = []</w:t>
            </w:r>
          </w:p>
          <w:p w14:paraId="7C03ACB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yval = []</w:t>
            </w:r>
          </w:p>
          <w:p w14:paraId="3405399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77EA1A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X_train and y_train</w:t>
            </w:r>
          </w:p>
          <w:p w14:paraId="600B868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lastRenderedPageBreak/>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train_indices:</w:t>
            </w:r>
          </w:p>
          <w:p w14:paraId="353528E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537039A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135FC96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X_train.append(sample)</w:t>
            </w:r>
          </w:p>
          <w:p w14:paraId="5CBE4E2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y_train.append(label)</w:t>
            </w:r>
          </w:p>
          <w:p w14:paraId="0BCA2BC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5FE4EC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X_test and ytest</w:t>
            </w:r>
          </w:p>
          <w:p w14:paraId="682202A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test_indices:</w:t>
            </w:r>
          </w:p>
          <w:p w14:paraId="7BCDE93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25789D3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1F338C9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X_test.append(sample)</w:t>
            </w:r>
          </w:p>
          <w:p w14:paraId="17A629C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ytest.append(label)</w:t>
            </w:r>
          </w:p>
          <w:p w14:paraId="5C9D300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5483EA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X_val and yval</w:t>
            </w:r>
          </w:p>
          <w:p w14:paraId="0F97884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val_indices:</w:t>
            </w:r>
          </w:p>
          <w:p w14:paraId="43539A7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795A2B3C"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133992B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X_val.append(sample)</w:t>
            </w:r>
          </w:p>
          <w:p w14:paraId="22BF0C8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yval.append(label)</w:t>
            </w:r>
          </w:p>
          <w:p w14:paraId="1650E69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8AB349A" w14:textId="77777777" w:rsidR="00283D9C" w:rsidRPr="00283D9C" w:rsidRDefault="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8000"/>
                <w:kern w:val="0"/>
                <w:sz w:val="26"/>
                <w:szCs w:val="26"/>
                <w:lang w:eastAsia="en-GB"/>
                <w14:ligatures w14:val="none"/>
              </w:rPr>
              <w:t># Convert lists to numpy arrays</w:t>
            </w:r>
          </w:p>
          <w:p w14:paraId="1B0DDA8E"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X_train = np.array(X_train)</w:t>
            </w:r>
          </w:p>
          <w:p w14:paraId="7D862E8F" w14:textId="3E5D9DD6"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y_train = np.array(y_train).reshape(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1FB50DE6"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X_test = np.array(X_test)</w:t>
            </w:r>
          </w:p>
          <w:p w14:paraId="7FE30465" w14:textId="287CF57B"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ytest = np.array(ytest).reshape(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432CA0B6"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X_val = np.array(X_val)</w:t>
            </w:r>
          </w:p>
          <w:p w14:paraId="221E3013" w14:textId="5CE2483F"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yval = np.array(yval).reshape(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7B27071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A3372AC" w14:textId="77777777" w:rsidR="00460675" w:rsidRPr="00C801EA" w:rsidRDefault="00460675" w:rsidP="00024828">
            <w:pPr>
              <w:spacing w:line="360" w:lineRule="auto"/>
              <w:jc w:val="center"/>
              <w:rPr>
                <w:i/>
                <w:sz w:val="26"/>
                <w:szCs w:val="26"/>
                <w:lang w:val="en-US"/>
              </w:rPr>
            </w:pPr>
            <w:r w:rsidRPr="00C801EA">
              <w:rPr>
                <w:i/>
                <w:sz w:val="26"/>
                <w:szCs w:val="26"/>
                <w:lang w:val="en-US"/>
              </w:rPr>
              <w:t>Step 1: create X_train, y_train, X_test, ytest, X_val, yval with cluster_0</w:t>
            </w:r>
          </w:p>
        </w:tc>
      </w:tr>
      <w:tr w:rsidR="00460675" w:rsidRPr="00C801EA" w14:paraId="2517D7BD" w14:textId="77777777" w:rsidTr="00024828">
        <w:tc>
          <w:tcPr>
            <w:tcW w:w="9287" w:type="dxa"/>
          </w:tcPr>
          <w:p w14:paraId="0FD75F2C" w14:textId="77777777" w:rsidR="00460675" w:rsidRPr="00041305"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lastRenderedPageBreak/>
              <w:t>model=Sequential()</w:t>
            </w:r>
          </w:p>
          <w:p w14:paraId="546AD31B" w14:textId="77777777" w:rsidR="00460675" w:rsidRPr="0004130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model.add(LSTM(</w:t>
            </w:r>
            <w:r w:rsidRPr="00041305">
              <w:rPr>
                <w:rFonts w:ascii="Courier New" w:eastAsia="Times New Roman" w:hAnsi="Courier New" w:cs="Courier New"/>
                <w:color w:val="098156"/>
                <w:kern w:val="0"/>
                <w:sz w:val="26"/>
                <w:szCs w:val="26"/>
                <w:lang w:eastAsia="en-GB"/>
                <w14:ligatures w14:val="none"/>
              </w:rPr>
              <w:t>50</w:t>
            </w:r>
            <w:r w:rsidRPr="00041305">
              <w:rPr>
                <w:rFonts w:ascii="Courier New" w:eastAsia="Times New Roman" w:hAnsi="Courier New" w:cs="Courier New"/>
                <w:color w:val="000000"/>
                <w:kern w:val="0"/>
                <w:sz w:val="26"/>
                <w:szCs w:val="26"/>
                <w:lang w:eastAsia="en-GB"/>
                <w14:ligatures w14:val="none"/>
              </w:rPr>
              <w:t>,return_sequences=</w:t>
            </w:r>
            <w:r w:rsidRPr="00041305">
              <w:rPr>
                <w:rFonts w:ascii="Courier New" w:eastAsia="Times New Roman" w:hAnsi="Courier New" w:cs="Courier New"/>
                <w:color w:val="0000FF"/>
                <w:kern w:val="0"/>
                <w:sz w:val="26"/>
                <w:szCs w:val="26"/>
                <w:lang w:eastAsia="en-GB"/>
                <w14:ligatures w14:val="none"/>
              </w:rPr>
              <w:t>True</w:t>
            </w:r>
            <w:r w:rsidRPr="00041305">
              <w:rPr>
                <w:rFonts w:ascii="Courier New" w:eastAsia="Times New Roman" w:hAnsi="Courier New" w:cs="Courier New"/>
                <w:color w:val="000000"/>
                <w:kern w:val="0"/>
                <w:sz w:val="26"/>
                <w:szCs w:val="26"/>
                <w:lang w:eastAsia="en-GB"/>
                <w14:ligatures w14:val="none"/>
              </w:rPr>
              <w:t>,input_shape=(time_step,</w:t>
            </w:r>
            <w:r w:rsidRPr="00041305">
              <w:rPr>
                <w:rFonts w:ascii="Courier New" w:eastAsia="Times New Roman" w:hAnsi="Courier New" w:cs="Courier New"/>
                <w:color w:val="098156"/>
                <w:kern w:val="0"/>
                <w:sz w:val="26"/>
                <w:szCs w:val="26"/>
                <w:lang w:eastAsia="en-GB"/>
                <w14:ligatures w14:val="none"/>
              </w:rPr>
              <w:t>1</w:t>
            </w:r>
            <w:r w:rsidRPr="00041305">
              <w:rPr>
                <w:rFonts w:ascii="Courier New" w:eastAsia="Times New Roman" w:hAnsi="Courier New" w:cs="Courier New"/>
                <w:color w:val="000000"/>
                <w:kern w:val="0"/>
                <w:sz w:val="26"/>
                <w:szCs w:val="26"/>
                <w:lang w:eastAsia="en-GB"/>
                <w14:ligatures w14:val="none"/>
              </w:rPr>
              <w:t>)))</w:t>
            </w:r>
          </w:p>
          <w:p w14:paraId="2131A587" w14:textId="77777777" w:rsidR="00460675" w:rsidRPr="0004130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model.add(LSTM(</w:t>
            </w:r>
            <w:r w:rsidRPr="00041305">
              <w:rPr>
                <w:rFonts w:ascii="Courier New" w:eastAsia="Times New Roman" w:hAnsi="Courier New" w:cs="Courier New"/>
                <w:color w:val="098156"/>
                <w:kern w:val="0"/>
                <w:sz w:val="26"/>
                <w:szCs w:val="26"/>
                <w:lang w:eastAsia="en-GB"/>
                <w14:ligatures w14:val="none"/>
              </w:rPr>
              <w:t>50</w:t>
            </w:r>
            <w:r w:rsidRPr="00041305">
              <w:rPr>
                <w:rFonts w:ascii="Courier New" w:eastAsia="Times New Roman" w:hAnsi="Courier New" w:cs="Courier New"/>
                <w:color w:val="000000"/>
                <w:kern w:val="0"/>
                <w:sz w:val="26"/>
                <w:szCs w:val="26"/>
                <w:lang w:eastAsia="en-GB"/>
                <w14:ligatures w14:val="none"/>
              </w:rPr>
              <w:t>,return_sequences=</w:t>
            </w:r>
            <w:r w:rsidRPr="00041305">
              <w:rPr>
                <w:rFonts w:ascii="Courier New" w:eastAsia="Times New Roman" w:hAnsi="Courier New" w:cs="Courier New"/>
                <w:color w:val="0000FF"/>
                <w:kern w:val="0"/>
                <w:sz w:val="26"/>
                <w:szCs w:val="26"/>
                <w:lang w:eastAsia="en-GB"/>
                <w14:ligatures w14:val="none"/>
              </w:rPr>
              <w:t>True</w:t>
            </w:r>
            <w:r w:rsidRPr="00041305">
              <w:rPr>
                <w:rFonts w:ascii="Courier New" w:eastAsia="Times New Roman" w:hAnsi="Courier New" w:cs="Courier New"/>
                <w:color w:val="000000"/>
                <w:kern w:val="0"/>
                <w:sz w:val="26"/>
                <w:szCs w:val="26"/>
                <w:lang w:eastAsia="en-GB"/>
                <w14:ligatures w14:val="none"/>
              </w:rPr>
              <w:t>))</w:t>
            </w:r>
          </w:p>
          <w:p w14:paraId="08A7E30B" w14:textId="77777777" w:rsidR="00460675" w:rsidRPr="0004130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model.add(LSTM(</w:t>
            </w:r>
            <w:r w:rsidRPr="00041305">
              <w:rPr>
                <w:rFonts w:ascii="Courier New" w:eastAsia="Times New Roman" w:hAnsi="Courier New" w:cs="Courier New"/>
                <w:color w:val="098156"/>
                <w:kern w:val="0"/>
                <w:sz w:val="26"/>
                <w:szCs w:val="26"/>
                <w:lang w:eastAsia="en-GB"/>
                <w14:ligatures w14:val="none"/>
              </w:rPr>
              <w:t>50</w:t>
            </w:r>
            <w:r w:rsidRPr="00041305">
              <w:rPr>
                <w:rFonts w:ascii="Courier New" w:eastAsia="Times New Roman" w:hAnsi="Courier New" w:cs="Courier New"/>
                <w:color w:val="000000"/>
                <w:kern w:val="0"/>
                <w:sz w:val="26"/>
                <w:szCs w:val="26"/>
                <w:lang w:eastAsia="en-GB"/>
                <w14:ligatures w14:val="none"/>
              </w:rPr>
              <w:t>))</w:t>
            </w:r>
          </w:p>
          <w:p w14:paraId="2BBDDCE9" w14:textId="77777777" w:rsidR="00460675" w:rsidRPr="0004130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model.add(Dense(</w:t>
            </w:r>
            <w:r w:rsidRPr="00041305">
              <w:rPr>
                <w:rFonts w:ascii="Courier New" w:eastAsia="Times New Roman" w:hAnsi="Courier New" w:cs="Courier New"/>
                <w:color w:val="098156"/>
                <w:kern w:val="0"/>
                <w:sz w:val="26"/>
                <w:szCs w:val="26"/>
                <w:lang w:eastAsia="en-GB"/>
                <w14:ligatures w14:val="none"/>
              </w:rPr>
              <w:t>1</w:t>
            </w:r>
            <w:r w:rsidRPr="00041305">
              <w:rPr>
                <w:rFonts w:ascii="Courier New" w:eastAsia="Times New Roman" w:hAnsi="Courier New" w:cs="Courier New"/>
                <w:color w:val="000000"/>
                <w:kern w:val="0"/>
                <w:sz w:val="26"/>
                <w:szCs w:val="26"/>
                <w:lang w:eastAsia="en-GB"/>
                <w14:ligatures w14:val="none"/>
              </w:rPr>
              <w:t>))</w:t>
            </w:r>
          </w:p>
          <w:p w14:paraId="2DD0AE2A"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w:t>
            </w:r>
            <w:r w:rsidRPr="00041305">
              <w:rPr>
                <w:rFonts w:ascii="Courier New" w:eastAsia="Times New Roman" w:hAnsi="Courier New" w:cs="Courier New"/>
                <w:color w:val="795E26"/>
                <w:kern w:val="0"/>
                <w:sz w:val="26"/>
                <w:szCs w:val="26"/>
                <w:lang w:eastAsia="en-GB"/>
                <w14:ligatures w14:val="none"/>
              </w:rPr>
              <w:t>compile</w:t>
            </w:r>
            <w:r w:rsidRPr="00041305">
              <w:rPr>
                <w:rFonts w:ascii="Courier New" w:eastAsia="Times New Roman" w:hAnsi="Courier New" w:cs="Courier New"/>
                <w:color w:val="000000"/>
                <w:kern w:val="0"/>
                <w:sz w:val="26"/>
                <w:szCs w:val="26"/>
                <w:lang w:eastAsia="en-GB"/>
                <w14:ligatures w14:val="none"/>
              </w:rPr>
              <w:t>(loss=</w:t>
            </w:r>
            <w:r w:rsidRPr="00041305">
              <w:rPr>
                <w:rFonts w:ascii="Courier New" w:eastAsia="Times New Roman" w:hAnsi="Courier New" w:cs="Courier New"/>
                <w:color w:val="A31515"/>
                <w:kern w:val="0"/>
                <w:sz w:val="26"/>
                <w:szCs w:val="26"/>
                <w:lang w:eastAsia="en-GB"/>
                <w14:ligatures w14:val="none"/>
              </w:rPr>
              <w:t>'mean_squared_error'</w:t>
            </w:r>
            <w:r w:rsidRPr="00041305">
              <w:rPr>
                <w:rFonts w:ascii="Courier New" w:eastAsia="Times New Roman" w:hAnsi="Courier New" w:cs="Courier New"/>
                <w:color w:val="000000"/>
                <w:kern w:val="0"/>
                <w:sz w:val="26"/>
                <w:szCs w:val="26"/>
                <w:lang w:eastAsia="en-GB"/>
                <w14:ligatures w14:val="none"/>
              </w:rPr>
              <w:t>,optimizer=</w:t>
            </w:r>
            <w:r w:rsidRPr="00041305">
              <w:rPr>
                <w:rFonts w:ascii="Courier New" w:eastAsia="Times New Roman" w:hAnsi="Courier New" w:cs="Courier New"/>
                <w:color w:val="A31515"/>
                <w:kern w:val="0"/>
                <w:sz w:val="26"/>
                <w:szCs w:val="26"/>
                <w:lang w:eastAsia="en-GB"/>
                <w14:ligatures w14:val="none"/>
              </w:rPr>
              <w:t>'adam'</w:t>
            </w:r>
            <w:r w:rsidRPr="00041305">
              <w:rPr>
                <w:rFonts w:ascii="Courier New" w:eastAsia="Times New Roman" w:hAnsi="Courier New" w:cs="Courier New"/>
                <w:color w:val="000000"/>
                <w:kern w:val="0"/>
                <w:sz w:val="26"/>
                <w:szCs w:val="26"/>
                <w:lang w:eastAsia="en-GB"/>
                <w14:ligatures w14:val="none"/>
              </w:rPr>
              <w:t>)</w:t>
            </w:r>
          </w:p>
          <w:p w14:paraId="39B63ABB"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12D8C">
              <w:rPr>
                <w:rFonts w:ascii="Courier New" w:eastAsia="Times New Roman" w:hAnsi="Courier New" w:cs="Courier New"/>
                <w:color w:val="000000"/>
                <w:kern w:val="0"/>
                <w:sz w:val="26"/>
                <w:szCs w:val="26"/>
                <w:lang w:eastAsia="en-GB"/>
                <w14:ligatures w14:val="none"/>
              </w:rPr>
              <w:t>model.fit(X_train,y_train,validation_data=(X_test,ytest),epochs=</w:t>
            </w:r>
            <w:r w:rsidRPr="00212D8C">
              <w:rPr>
                <w:rFonts w:ascii="Courier New" w:eastAsia="Times New Roman" w:hAnsi="Courier New" w:cs="Courier New"/>
                <w:color w:val="098156"/>
                <w:kern w:val="0"/>
                <w:sz w:val="26"/>
                <w:szCs w:val="26"/>
                <w:lang w:eastAsia="en-GB"/>
                <w14:ligatures w14:val="none"/>
              </w:rPr>
              <w:t>100</w:t>
            </w:r>
            <w:r w:rsidRPr="00212D8C">
              <w:rPr>
                <w:rFonts w:ascii="Courier New" w:eastAsia="Times New Roman" w:hAnsi="Courier New" w:cs="Courier New"/>
                <w:color w:val="000000"/>
                <w:kern w:val="0"/>
                <w:sz w:val="26"/>
                <w:szCs w:val="26"/>
                <w:lang w:eastAsia="en-GB"/>
                <w14:ligatures w14:val="none"/>
              </w:rPr>
              <w:t>,batch_size=</w:t>
            </w:r>
            <w:r w:rsidRPr="00212D8C">
              <w:rPr>
                <w:rFonts w:ascii="Courier New" w:eastAsia="Times New Roman" w:hAnsi="Courier New" w:cs="Courier New"/>
                <w:color w:val="098156"/>
                <w:kern w:val="0"/>
                <w:sz w:val="26"/>
                <w:szCs w:val="26"/>
                <w:lang w:eastAsia="en-GB"/>
                <w14:ligatures w14:val="none"/>
              </w:rPr>
              <w:t>64</w:t>
            </w:r>
            <w:r w:rsidRPr="00212D8C">
              <w:rPr>
                <w:rFonts w:ascii="Courier New" w:eastAsia="Times New Roman" w:hAnsi="Courier New" w:cs="Courier New"/>
                <w:color w:val="000000"/>
                <w:kern w:val="0"/>
                <w:sz w:val="26"/>
                <w:szCs w:val="26"/>
                <w:lang w:eastAsia="en-GB"/>
                <w14:ligatures w14:val="none"/>
              </w:rPr>
              <w:t>,verbose=</w:t>
            </w:r>
            <w:r w:rsidRPr="00212D8C">
              <w:rPr>
                <w:rFonts w:ascii="Courier New" w:eastAsia="Times New Roman" w:hAnsi="Courier New" w:cs="Courier New"/>
                <w:color w:val="098156"/>
                <w:kern w:val="0"/>
                <w:sz w:val="26"/>
                <w:szCs w:val="26"/>
                <w:lang w:eastAsia="en-GB"/>
                <w14:ligatures w14:val="none"/>
              </w:rPr>
              <w:t>1</w:t>
            </w:r>
            <w:r w:rsidRPr="00212D8C">
              <w:rPr>
                <w:rFonts w:ascii="Courier New" w:eastAsia="Times New Roman" w:hAnsi="Courier New" w:cs="Courier New"/>
                <w:color w:val="000000"/>
                <w:kern w:val="0"/>
                <w:sz w:val="26"/>
                <w:szCs w:val="26"/>
                <w:lang w:eastAsia="en-GB"/>
                <w14:ligatures w14:val="none"/>
              </w:rPr>
              <w:t>)</w:t>
            </w:r>
          </w:p>
          <w:p w14:paraId="1EF7D7A0" w14:textId="77777777" w:rsidR="00460675" w:rsidRPr="00C801EA" w:rsidRDefault="00460675" w:rsidP="00024828">
            <w:pPr>
              <w:shd w:val="clear" w:color="auto" w:fill="F7F7F7"/>
              <w:spacing w:line="285" w:lineRule="atLeast"/>
              <w:jc w:val="center"/>
              <w:rPr>
                <w:i/>
                <w:sz w:val="26"/>
                <w:szCs w:val="26"/>
                <w:lang w:val="en-US"/>
              </w:rPr>
            </w:pPr>
            <w:r w:rsidRPr="00C801EA">
              <w:rPr>
                <w:i/>
                <w:sz w:val="26"/>
                <w:szCs w:val="26"/>
                <w:lang w:val="en-US"/>
              </w:rPr>
              <w:t>Step 2: Apply LSTM model to predict</w:t>
            </w:r>
          </w:p>
        </w:tc>
      </w:tr>
      <w:tr w:rsidR="00460675" w:rsidRPr="00C801EA" w14:paraId="3F0E8EAD" w14:textId="77777777" w:rsidTr="00024828">
        <w:tc>
          <w:tcPr>
            <w:tcW w:w="9287" w:type="dxa"/>
          </w:tcPr>
          <w:p w14:paraId="1EBC337F" w14:textId="77777777" w:rsidR="00460675" w:rsidRPr="000F643E"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train_predict=model.predict(X_train)</w:t>
            </w:r>
          </w:p>
          <w:p w14:paraId="35104DB4" w14:textId="77777777" w:rsidR="00460675" w:rsidRPr="000F643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y_pred=model.predict(X_test)</w:t>
            </w:r>
          </w:p>
          <w:p w14:paraId="4D81BF91"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y_pred_val=model.predict(X_val)</w:t>
            </w:r>
          </w:p>
          <w:p w14:paraId="059EFAF7" w14:textId="77777777" w:rsidR="00460675" w:rsidRPr="00C801EA" w:rsidRDefault="00460675" w:rsidP="00024828">
            <w:pPr>
              <w:spacing w:line="360" w:lineRule="auto"/>
              <w:jc w:val="center"/>
              <w:rPr>
                <w:i/>
                <w:sz w:val="26"/>
                <w:szCs w:val="26"/>
                <w:lang w:val="en-US"/>
              </w:rPr>
            </w:pPr>
            <w:r w:rsidRPr="00C801EA">
              <w:rPr>
                <w:i/>
                <w:sz w:val="26"/>
                <w:szCs w:val="26"/>
                <w:lang w:val="en-US"/>
              </w:rPr>
              <w:t>Step 3: Predict X_train, X_test, X_val</w:t>
            </w:r>
          </w:p>
        </w:tc>
      </w:tr>
      <w:tr w:rsidR="00460675" w:rsidRPr="00C801EA" w14:paraId="6127A557" w14:textId="77777777" w:rsidTr="00024828">
        <w:tc>
          <w:tcPr>
            <w:tcW w:w="9287" w:type="dxa"/>
          </w:tcPr>
          <w:p w14:paraId="2C845E7D" w14:textId="77777777" w:rsidR="00460675" w:rsidRPr="00B948B2"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'---------VALIDATE----------'</w:t>
            </w:r>
            <w:r w:rsidRPr="00B948B2">
              <w:rPr>
                <w:rFonts w:ascii="Courier New" w:eastAsia="Times New Roman" w:hAnsi="Courier New" w:cs="Courier New"/>
                <w:color w:val="000000"/>
                <w:kern w:val="0"/>
                <w:sz w:val="26"/>
                <w:szCs w:val="26"/>
                <w:lang w:eastAsia="en-GB"/>
                <w14:ligatures w14:val="none"/>
              </w:rPr>
              <w:t>)</w:t>
            </w:r>
          </w:p>
          <w:p w14:paraId="6D299A81"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019306F"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(y_pred_val - yval))</w:t>
            </w:r>
          </w:p>
          <w:p w14:paraId="11640FFB"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valid_mae)</w:t>
            </w:r>
          </w:p>
          <w:p w14:paraId="46C5DB3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F769376"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valid_rmse = np.sqrt(np.mean((y_pred_val - yval)**</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7303D33B"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valid_rmse)</w:t>
            </w:r>
          </w:p>
          <w:p w14:paraId="74CB7591"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C6A34AF"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517404E6"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'---------TEST----------'</w:t>
            </w:r>
            <w:r w:rsidRPr="00B948B2">
              <w:rPr>
                <w:rFonts w:ascii="Courier New" w:eastAsia="Times New Roman" w:hAnsi="Courier New" w:cs="Courier New"/>
                <w:color w:val="000000"/>
                <w:kern w:val="0"/>
                <w:sz w:val="26"/>
                <w:szCs w:val="26"/>
                <w:lang w:eastAsia="en-GB"/>
                <w14:ligatures w14:val="none"/>
              </w:rPr>
              <w:t>)</w:t>
            </w:r>
          </w:p>
          <w:p w14:paraId="6AECD7E6"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B23856C"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 - ytest))</w:t>
            </w:r>
          </w:p>
          <w:p w14:paraId="3CC2453E"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test_mae)</w:t>
            </w:r>
          </w:p>
          <w:p w14:paraId="03E74088"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9A34F3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test_rmse = np.sqrt(np.mean((y_pred - ytest)**</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6921BD9A"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test_rmse)</w:t>
            </w:r>
          </w:p>
          <w:p w14:paraId="4E739CA1"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44CA49B"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4B539929" w14:textId="77777777" w:rsidR="00460675" w:rsidRPr="00C801EA" w:rsidRDefault="00460675" w:rsidP="00024828">
            <w:pPr>
              <w:spacing w:line="360" w:lineRule="auto"/>
              <w:jc w:val="center"/>
              <w:rPr>
                <w:i/>
                <w:sz w:val="26"/>
                <w:szCs w:val="26"/>
                <w:lang w:val="en-US"/>
              </w:rPr>
            </w:pPr>
            <w:r w:rsidRPr="00C801EA">
              <w:rPr>
                <w:i/>
                <w:sz w:val="26"/>
                <w:szCs w:val="26"/>
                <w:lang w:val="en-US"/>
              </w:rPr>
              <w:t>Step 4: Evaluate LSTM model</w:t>
            </w:r>
          </w:p>
        </w:tc>
      </w:tr>
      <w:tr w:rsidR="00460675" w:rsidRPr="00C801EA" w14:paraId="3B6C43B1" w14:textId="77777777" w:rsidTr="00024828">
        <w:tc>
          <w:tcPr>
            <w:tcW w:w="9287" w:type="dxa"/>
          </w:tcPr>
          <w:p w14:paraId="48FEE694" w14:textId="77777777" w:rsidR="00460675" w:rsidRPr="00C801EA" w:rsidRDefault="00460675" w:rsidP="00024828">
            <w:pPr>
              <w:spacing w:line="360" w:lineRule="auto"/>
              <w:rPr>
                <w:i/>
                <w:sz w:val="26"/>
                <w:szCs w:val="26"/>
                <w:lang w:val="en-US"/>
              </w:rPr>
            </w:pPr>
            <w:r w:rsidRPr="00C801EA">
              <w:rPr>
                <w:i/>
                <w:sz w:val="26"/>
                <w:szCs w:val="26"/>
                <w:lang w:val="en-US"/>
              </w:rPr>
              <w:lastRenderedPageBreak/>
              <w:t>DNN:</w:t>
            </w:r>
          </w:p>
          <w:p w14:paraId="75E08BC9" w14:textId="77777777" w:rsidR="00460675" w:rsidRPr="00D65138"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Number of samples in cluster_0</w:t>
            </w:r>
          </w:p>
          <w:p w14:paraId="425F9DEC"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num_samples = cluster_0.shape[</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693A42F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B2814E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an array of random indices for the samples</w:t>
            </w:r>
          </w:p>
          <w:p w14:paraId="4BB803C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indices = np.random.permutation(num_samples)</w:t>
            </w:r>
          </w:p>
          <w:p w14:paraId="6D765D0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0DBF76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Calculate the number of samples for each set</w:t>
            </w:r>
          </w:p>
          <w:p w14:paraId="41AE77F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num_train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0.7</w:t>
            </w:r>
            <w:r w:rsidRPr="00D65138">
              <w:rPr>
                <w:rFonts w:ascii="Courier New" w:eastAsia="Times New Roman" w:hAnsi="Courier New" w:cs="Courier New"/>
                <w:color w:val="000000"/>
                <w:kern w:val="0"/>
                <w:sz w:val="26"/>
                <w:szCs w:val="26"/>
                <w:lang w:eastAsia="en-GB"/>
                <w14:ligatures w14:val="none"/>
              </w:rPr>
              <w:t xml:space="preserve"> * num_samples)</w:t>
            </w:r>
          </w:p>
          <w:p w14:paraId="5D3E1BD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num_test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0.2</w:t>
            </w:r>
            <w:r w:rsidRPr="00D65138">
              <w:rPr>
                <w:rFonts w:ascii="Courier New" w:eastAsia="Times New Roman" w:hAnsi="Courier New" w:cs="Courier New"/>
                <w:color w:val="000000"/>
                <w:kern w:val="0"/>
                <w:sz w:val="26"/>
                <w:szCs w:val="26"/>
                <w:lang w:eastAsia="en-GB"/>
                <w14:ligatures w14:val="none"/>
              </w:rPr>
              <w:t xml:space="preserve"> * num_samples)</w:t>
            </w:r>
          </w:p>
          <w:p w14:paraId="32BE2B3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48DCF3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Split the data into train, test, validate sets</w:t>
            </w:r>
          </w:p>
          <w:p w14:paraId="0F52C40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train_indices = indices[:num_train]</w:t>
            </w:r>
          </w:p>
          <w:p w14:paraId="7536F49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test_indices = indices[num_train:num_train+num_test]</w:t>
            </w:r>
          </w:p>
          <w:p w14:paraId="5853347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val_indices = indices[num_train+num_test:]</w:t>
            </w:r>
          </w:p>
          <w:p w14:paraId="0B10251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56B291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sublists to store the samples and corresponding labels</w:t>
            </w:r>
          </w:p>
          <w:p w14:paraId="7B13188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X_train = []</w:t>
            </w:r>
          </w:p>
          <w:p w14:paraId="26A0414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y_train = []</w:t>
            </w:r>
          </w:p>
          <w:p w14:paraId="6CF59CB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X_test = []</w:t>
            </w:r>
          </w:p>
          <w:p w14:paraId="2589AA0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ytest = []</w:t>
            </w:r>
          </w:p>
          <w:p w14:paraId="2D4C226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X_val = []</w:t>
            </w:r>
          </w:p>
          <w:p w14:paraId="5CD0F08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yval = []</w:t>
            </w:r>
          </w:p>
          <w:p w14:paraId="56A7875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3FEEAF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X_train and y_train</w:t>
            </w:r>
          </w:p>
          <w:p w14:paraId="1588FCF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train_indices:</w:t>
            </w:r>
          </w:p>
          <w:p w14:paraId="435C831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4F1DE58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48FAE2D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lastRenderedPageBreak/>
              <w:t>    X_train.append(sample)</w:t>
            </w:r>
          </w:p>
          <w:p w14:paraId="5BDCABB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y_train.append(label)</w:t>
            </w:r>
          </w:p>
          <w:p w14:paraId="3BB571D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ADDFCF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X_test and ytest</w:t>
            </w:r>
          </w:p>
          <w:p w14:paraId="713E1C6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test_indices:</w:t>
            </w:r>
          </w:p>
          <w:p w14:paraId="76D41CE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42662F2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652AAAA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X_test.append(sample)</w:t>
            </w:r>
          </w:p>
          <w:p w14:paraId="30E296B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ytest.append(label)</w:t>
            </w:r>
          </w:p>
          <w:p w14:paraId="7FBC216C"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F5B289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X_val and yval</w:t>
            </w:r>
          </w:p>
          <w:p w14:paraId="1731FCF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val_indices:</w:t>
            </w:r>
          </w:p>
          <w:p w14:paraId="73C2087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75CB7F5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1AE0285C"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X_val.append(sample)</w:t>
            </w:r>
          </w:p>
          <w:p w14:paraId="2479147C"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yval.append(label)</w:t>
            </w:r>
          </w:p>
          <w:p w14:paraId="5413A25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0473CB9" w14:textId="77777777" w:rsidR="00283D9C" w:rsidRPr="00283D9C" w:rsidRDefault="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8000"/>
                <w:kern w:val="0"/>
                <w:sz w:val="26"/>
                <w:szCs w:val="26"/>
                <w:lang w:eastAsia="en-GB"/>
                <w14:ligatures w14:val="none"/>
              </w:rPr>
              <w:t># Convert lists to numpy arrays</w:t>
            </w:r>
          </w:p>
          <w:p w14:paraId="17F12E45"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X_train = np.array(X_train)</w:t>
            </w:r>
          </w:p>
          <w:p w14:paraId="1A88D53A" w14:textId="6FFA8D8C"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y_train = np.array(y_train).reshape(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0E68C27A"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X_test = np.array(X_test)</w:t>
            </w:r>
          </w:p>
          <w:p w14:paraId="63F982D5" w14:textId="7A152CF1"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ytest = np.array(ytest).reshape(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761D0E47"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X_val = np.array(X_val)</w:t>
            </w:r>
          </w:p>
          <w:p w14:paraId="53B99F05" w14:textId="196A07C6"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yval = np.array(yval).reshape(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13166BF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5B7E8D6" w14:textId="77777777" w:rsidR="00460675" w:rsidRPr="00C801EA" w:rsidRDefault="00460675" w:rsidP="00024828">
            <w:pPr>
              <w:spacing w:line="360" w:lineRule="auto"/>
              <w:jc w:val="center"/>
              <w:rPr>
                <w:i/>
                <w:sz w:val="26"/>
                <w:szCs w:val="26"/>
                <w:lang w:val="en-US"/>
              </w:rPr>
            </w:pPr>
            <w:r w:rsidRPr="00C801EA">
              <w:rPr>
                <w:i/>
                <w:sz w:val="26"/>
                <w:szCs w:val="26"/>
                <w:lang w:val="en-US"/>
              </w:rPr>
              <w:t>Step 1: create X_train, y_train, X_test, ytest, X_val, yval with cluster_0</w:t>
            </w:r>
          </w:p>
        </w:tc>
      </w:tr>
      <w:tr w:rsidR="00460675" w:rsidRPr="00C801EA" w14:paraId="073379CB" w14:textId="77777777" w:rsidTr="00024828">
        <w:tc>
          <w:tcPr>
            <w:tcW w:w="9287" w:type="dxa"/>
          </w:tcPr>
          <w:p w14:paraId="436DB0FF" w14:textId="77777777" w:rsidR="00460675" w:rsidRPr="003210FB"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lastRenderedPageBreak/>
              <w:t>model = Sequential()</w:t>
            </w:r>
          </w:p>
          <w:p w14:paraId="622BFC5A"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 input_shape=(time_step,)))</w:t>
            </w:r>
          </w:p>
          <w:p w14:paraId="4C7D011B"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w:t>
            </w:r>
          </w:p>
          <w:p w14:paraId="72A03EAC"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w:t>
            </w:r>
          </w:p>
          <w:p w14:paraId="089152D6"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w:t>
            </w:r>
          </w:p>
          <w:p w14:paraId="4A238314"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1</w:t>
            </w:r>
            <w:r w:rsidRPr="003210FB">
              <w:rPr>
                <w:rFonts w:ascii="Courier New" w:eastAsia="Times New Roman" w:hAnsi="Courier New" w:cs="Courier New"/>
                <w:color w:val="000000"/>
                <w:kern w:val="0"/>
                <w:sz w:val="26"/>
                <w:szCs w:val="26"/>
                <w:lang w:eastAsia="en-GB"/>
                <w14:ligatures w14:val="none"/>
              </w:rPr>
              <w:t>))</w:t>
            </w:r>
          </w:p>
          <w:p w14:paraId="4F687DF7"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w:t>
            </w:r>
            <w:r w:rsidRPr="003210FB">
              <w:rPr>
                <w:rFonts w:ascii="Courier New" w:eastAsia="Times New Roman" w:hAnsi="Courier New" w:cs="Courier New"/>
                <w:color w:val="795E26"/>
                <w:kern w:val="0"/>
                <w:sz w:val="26"/>
                <w:szCs w:val="26"/>
                <w:lang w:eastAsia="en-GB"/>
                <w14:ligatures w14:val="none"/>
              </w:rPr>
              <w:t>compile</w:t>
            </w:r>
            <w:r w:rsidRPr="003210FB">
              <w:rPr>
                <w:rFonts w:ascii="Courier New" w:eastAsia="Times New Roman" w:hAnsi="Courier New" w:cs="Courier New"/>
                <w:color w:val="000000"/>
                <w:kern w:val="0"/>
                <w:sz w:val="26"/>
                <w:szCs w:val="26"/>
                <w:lang w:eastAsia="en-GB"/>
                <w14:ligatures w14:val="none"/>
              </w:rPr>
              <w:t>(optimizer=</w:t>
            </w:r>
            <w:r w:rsidRPr="003210FB">
              <w:rPr>
                <w:rFonts w:ascii="Courier New" w:eastAsia="Times New Roman" w:hAnsi="Courier New" w:cs="Courier New"/>
                <w:color w:val="A31515"/>
                <w:kern w:val="0"/>
                <w:sz w:val="26"/>
                <w:szCs w:val="26"/>
                <w:lang w:eastAsia="en-GB"/>
                <w14:ligatures w14:val="none"/>
              </w:rPr>
              <w:t>'adam'</w:t>
            </w:r>
            <w:r w:rsidRPr="003210FB">
              <w:rPr>
                <w:rFonts w:ascii="Courier New" w:eastAsia="Times New Roman" w:hAnsi="Courier New" w:cs="Courier New"/>
                <w:color w:val="000000"/>
                <w:kern w:val="0"/>
                <w:sz w:val="26"/>
                <w:szCs w:val="26"/>
                <w:lang w:eastAsia="en-GB"/>
                <w14:ligatures w14:val="none"/>
              </w:rPr>
              <w:t>, loss=</w:t>
            </w:r>
            <w:r w:rsidRPr="003210FB">
              <w:rPr>
                <w:rFonts w:ascii="Courier New" w:eastAsia="Times New Roman" w:hAnsi="Courier New" w:cs="Courier New"/>
                <w:color w:val="A31515"/>
                <w:kern w:val="0"/>
                <w:sz w:val="26"/>
                <w:szCs w:val="26"/>
                <w:lang w:eastAsia="en-GB"/>
                <w14:ligatures w14:val="none"/>
              </w:rPr>
              <w:t>'mean_squared_error'</w:t>
            </w:r>
            <w:r w:rsidRPr="003210FB">
              <w:rPr>
                <w:rFonts w:ascii="Courier New" w:eastAsia="Times New Roman" w:hAnsi="Courier New" w:cs="Courier New"/>
                <w:color w:val="000000"/>
                <w:kern w:val="0"/>
                <w:sz w:val="26"/>
                <w:szCs w:val="26"/>
                <w:lang w:eastAsia="en-GB"/>
                <w14:ligatures w14:val="none"/>
              </w:rPr>
              <w:t>)</w:t>
            </w:r>
          </w:p>
          <w:p w14:paraId="76B5558D"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model.fit(X_train, y_train, epochs=</w:t>
            </w:r>
            <w:r w:rsidRPr="003210FB">
              <w:rPr>
                <w:rFonts w:ascii="Courier New" w:eastAsia="Times New Roman" w:hAnsi="Courier New" w:cs="Courier New"/>
                <w:color w:val="098156"/>
                <w:kern w:val="0"/>
                <w:sz w:val="26"/>
                <w:szCs w:val="26"/>
                <w:lang w:eastAsia="en-GB"/>
                <w14:ligatures w14:val="none"/>
              </w:rPr>
              <w:t>100</w:t>
            </w:r>
            <w:r w:rsidRPr="003210FB">
              <w:rPr>
                <w:rFonts w:ascii="Courier New" w:eastAsia="Times New Roman" w:hAnsi="Courier New" w:cs="Courier New"/>
                <w:color w:val="000000"/>
                <w:kern w:val="0"/>
                <w:sz w:val="26"/>
                <w:szCs w:val="26"/>
                <w:lang w:eastAsia="en-GB"/>
                <w14:ligatures w14:val="none"/>
              </w:rPr>
              <w:t>, batch_size=</w:t>
            </w:r>
            <w:r w:rsidRPr="003210FB">
              <w:rPr>
                <w:rFonts w:ascii="Courier New" w:eastAsia="Times New Roman" w:hAnsi="Courier New" w:cs="Courier New"/>
                <w:color w:val="098156"/>
                <w:kern w:val="0"/>
                <w:sz w:val="26"/>
                <w:szCs w:val="26"/>
                <w:lang w:eastAsia="en-GB"/>
                <w14:ligatures w14:val="none"/>
              </w:rPr>
              <w:t>64</w:t>
            </w:r>
            <w:r w:rsidRPr="003210FB">
              <w:rPr>
                <w:rFonts w:ascii="Courier New" w:eastAsia="Times New Roman" w:hAnsi="Courier New" w:cs="Courier New"/>
                <w:color w:val="000000"/>
                <w:kern w:val="0"/>
                <w:sz w:val="26"/>
                <w:szCs w:val="26"/>
                <w:lang w:eastAsia="en-GB"/>
                <w14:ligatures w14:val="none"/>
              </w:rPr>
              <w:t>)</w:t>
            </w:r>
          </w:p>
          <w:p w14:paraId="25A006D9" w14:textId="77777777" w:rsidR="00460675" w:rsidRPr="00C801EA" w:rsidRDefault="00460675" w:rsidP="00024828">
            <w:pPr>
              <w:shd w:val="clear" w:color="auto" w:fill="F7F7F7"/>
              <w:spacing w:line="285" w:lineRule="atLeast"/>
              <w:jc w:val="center"/>
              <w:rPr>
                <w:i/>
                <w:sz w:val="26"/>
                <w:szCs w:val="26"/>
                <w:lang w:val="en-US"/>
              </w:rPr>
            </w:pPr>
            <w:r w:rsidRPr="00C801EA">
              <w:rPr>
                <w:i/>
                <w:sz w:val="26"/>
                <w:szCs w:val="26"/>
                <w:lang w:val="en-US"/>
              </w:rPr>
              <w:t>Step 2: Apply LSTM model to predict</w:t>
            </w:r>
          </w:p>
        </w:tc>
      </w:tr>
      <w:tr w:rsidR="00460675" w:rsidRPr="00C801EA" w14:paraId="67A1A3D1" w14:textId="77777777" w:rsidTr="00024828">
        <w:tc>
          <w:tcPr>
            <w:tcW w:w="9287" w:type="dxa"/>
          </w:tcPr>
          <w:p w14:paraId="5CD414BF" w14:textId="77777777" w:rsidR="00460675" w:rsidRPr="000F643E"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train_predict=model.predict(X_train)</w:t>
            </w:r>
          </w:p>
          <w:p w14:paraId="4F2CBF79" w14:textId="77777777" w:rsidR="00460675" w:rsidRPr="000F643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y_pred=model.predict(X_test)</w:t>
            </w:r>
          </w:p>
          <w:p w14:paraId="02BA67DE"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y_pred_val=model.predict(X_val)</w:t>
            </w:r>
          </w:p>
          <w:p w14:paraId="442F5A22" w14:textId="77777777" w:rsidR="00460675" w:rsidRPr="00C801EA" w:rsidRDefault="00460675" w:rsidP="00024828">
            <w:pPr>
              <w:spacing w:line="360" w:lineRule="auto"/>
              <w:jc w:val="center"/>
              <w:rPr>
                <w:i/>
                <w:sz w:val="26"/>
                <w:szCs w:val="26"/>
                <w:lang w:val="en-US"/>
              </w:rPr>
            </w:pPr>
            <w:r w:rsidRPr="00C801EA">
              <w:rPr>
                <w:i/>
                <w:sz w:val="26"/>
                <w:szCs w:val="26"/>
                <w:lang w:val="en-US"/>
              </w:rPr>
              <w:t>Step 3: Predict X_train, X_test, X_val</w:t>
            </w:r>
          </w:p>
        </w:tc>
      </w:tr>
      <w:tr w:rsidR="00460675" w:rsidRPr="00C801EA" w14:paraId="3931A658" w14:textId="77777777" w:rsidTr="00024828">
        <w:trPr>
          <w:trHeight w:val="697"/>
        </w:trPr>
        <w:tc>
          <w:tcPr>
            <w:tcW w:w="9287" w:type="dxa"/>
          </w:tcPr>
          <w:p w14:paraId="3F16751F" w14:textId="77777777" w:rsidR="00460675" w:rsidRPr="00B948B2"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'---------VALIDATE----------'</w:t>
            </w:r>
            <w:r w:rsidRPr="00B948B2">
              <w:rPr>
                <w:rFonts w:ascii="Courier New" w:eastAsia="Times New Roman" w:hAnsi="Courier New" w:cs="Courier New"/>
                <w:color w:val="000000"/>
                <w:kern w:val="0"/>
                <w:sz w:val="26"/>
                <w:szCs w:val="26"/>
                <w:lang w:eastAsia="en-GB"/>
                <w14:ligatures w14:val="none"/>
              </w:rPr>
              <w:t>)</w:t>
            </w:r>
          </w:p>
          <w:p w14:paraId="5B980B3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2F223F9"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(y_pred_val - yval))</w:t>
            </w:r>
          </w:p>
          <w:p w14:paraId="4E5B0B1B"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valid_mae)</w:t>
            </w:r>
          </w:p>
          <w:p w14:paraId="15C5EA32"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4B63C68"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lastRenderedPageBreak/>
              <w:t>valid_rmse = np.sqrt(np.mean((y_pred_val - yval)**</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3E383D1F"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valid_rmse)</w:t>
            </w:r>
          </w:p>
          <w:p w14:paraId="0E8D91DA"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8210586"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55DDE1C3"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'---------TEST----------'</w:t>
            </w:r>
            <w:r w:rsidRPr="00B948B2">
              <w:rPr>
                <w:rFonts w:ascii="Courier New" w:eastAsia="Times New Roman" w:hAnsi="Courier New" w:cs="Courier New"/>
                <w:color w:val="000000"/>
                <w:kern w:val="0"/>
                <w:sz w:val="26"/>
                <w:szCs w:val="26"/>
                <w:lang w:eastAsia="en-GB"/>
                <w14:ligatures w14:val="none"/>
              </w:rPr>
              <w:t>)</w:t>
            </w:r>
          </w:p>
          <w:p w14:paraId="3C2AC7E3"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0432555"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 - ytest))</w:t>
            </w:r>
          </w:p>
          <w:p w14:paraId="3AFC0DDD"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test_mae)</w:t>
            </w:r>
          </w:p>
          <w:p w14:paraId="72ACA4E8"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43F5F6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test_rmse = np.sqrt(np.mean((y_pred - ytest)**</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6E3AD2E5"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test_rmse)</w:t>
            </w:r>
          </w:p>
          <w:p w14:paraId="61B9800B"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47212B8"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4744E5D3" w14:textId="77777777" w:rsidR="00460675" w:rsidRPr="00C801EA" w:rsidRDefault="00460675" w:rsidP="00024828">
            <w:pPr>
              <w:spacing w:line="360" w:lineRule="auto"/>
              <w:jc w:val="center"/>
              <w:rPr>
                <w:i/>
                <w:sz w:val="26"/>
                <w:szCs w:val="26"/>
                <w:lang w:val="en-US"/>
              </w:rPr>
            </w:pPr>
            <w:r w:rsidRPr="00C801EA">
              <w:rPr>
                <w:i/>
                <w:sz w:val="26"/>
                <w:szCs w:val="26"/>
                <w:lang w:val="en-US"/>
              </w:rPr>
              <w:t>Step 4: Evaluate LSTM model</w:t>
            </w:r>
          </w:p>
        </w:tc>
      </w:tr>
      <w:tr w:rsidR="00317C03" w:rsidRPr="00C801EA" w14:paraId="59B6BF29" w14:textId="77777777" w:rsidTr="00F11A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287" w:type="dxa"/>
          </w:tcPr>
          <w:p w14:paraId="652F1147" w14:textId="4D3A24F3" w:rsidR="00317C03" w:rsidRPr="00517C91" w:rsidRDefault="00317C03" w:rsidP="00460675">
            <w:pPr>
              <w:jc w:val="both"/>
              <w:rPr>
                <w:i/>
                <w:iCs/>
                <w:sz w:val="26"/>
                <w:szCs w:val="26"/>
                <w:lang w:val="en-US"/>
              </w:rPr>
            </w:pPr>
          </w:p>
        </w:tc>
      </w:tr>
    </w:tbl>
    <w:p w14:paraId="0C1EF28A" w14:textId="4CE5A398" w:rsidR="00460675" w:rsidRPr="008835C5" w:rsidRDefault="00984652" w:rsidP="008835C5">
      <w:pPr>
        <w:pStyle w:val="ListParagraph"/>
        <w:numPr>
          <w:ilvl w:val="0"/>
          <w:numId w:val="21"/>
        </w:numPr>
        <w:spacing w:line="360" w:lineRule="auto"/>
        <w:rPr>
          <w:b/>
          <w:sz w:val="26"/>
          <w:szCs w:val="26"/>
        </w:rPr>
      </w:pPr>
      <w:r w:rsidRPr="008835C5">
        <w:rPr>
          <w:b/>
          <w:sz w:val="26"/>
          <w:szCs w:val="26"/>
          <w:lang w:val="en-US"/>
        </w:rPr>
        <w:t>XLM</w:t>
      </w:r>
      <w:r w:rsidRPr="008835C5">
        <w:rPr>
          <w:b/>
          <w:sz w:val="26"/>
          <w:szCs w:val="26"/>
        </w:rPr>
        <w:t xml:space="preserve">-USD </w:t>
      </w:r>
    </w:p>
    <w:tbl>
      <w:tblPr>
        <w:tblStyle w:val="TableGrid"/>
        <w:tblW w:w="0" w:type="auto"/>
        <w:tblLook w:val="04A0" w:firstRow="1" w:lastRow="0" w:firstColumn="1" w:lastColumn="0" w:noHBand="0" w:noVBand="1"/>
      </w:tblPr>
      <w:tblGrid>
        <w:gridCol w:w="9287"/>
      </w:tblGrid>
      <w:tr w:rsidR="00460675" w:rsidRPr="00C801EA" w14:paraId="661542B5" w14:textId="77777777" w:rsidTr="00024828">
        <w:tc>
          <w:tcPr>
            <w:tcW w:w="9287" w:type="dxa"/>
          </w:tcPr>
          <w:p w14:paraId="49EAFD5C" w14:textId="77777777" w:rsidR="008835C5" w:rsidRPr="008835C5" w:rsidRDefault="008835C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df = pd.read_csv(</w:t>
            </w:r>
            <w:r w:rsidRPr="008835C5">
              <w:rPr>
                <w:rFonts w:ascii="Courier New" w:eastAsia="Times New Roman" w:hAnsi="Courier New" w:cs="Courier New"/>
                <w:color w:val="A31515"/>
                <w:kern w:val="0"/>
                <w:sz w:val="26"/>
                <w:szCs w:val="26"/>
                <w:lang w:eastAsia="en-GB"/>
                <w14:ligatures w14:val="none"/>
              </w:rPr>
              <w:t>'/content/drive/MyDrive/BA/Dataset/XLM-USD.csv'</w:t>
            </w:r>
            <w:r w:rsidRPr="008835C5">
              <w:rPr>
                <w:rFonts w:ascii="Courier New" w:eastAsia="Times New Roman" w:hAnsi="Courier New" w:cs="Courier New"/>
                <w:color w:val="000000"/>
                <w:kern w:val="0"/>
                <w:sz w:val="26"/>
                <w:szCs w:val="26"/>
                <w:lang w:eastAsia="en-GB"/>
                <w14:ligatures w14:val="none"/>
              </w:rPr>
              <w:t>,usecols=[</w:t>
            </w:r>
            <w:r w:rsidRPr="008835C5">
              <w:rPr>
                <w:rFonts w:ascii="Courier New" w:eastAsia="Times New Roman" w:hAnsi="Courier New" w:cs="Courier New"/>
                <w:color w:val="A31515"/>
                <w:kern w:val="0"/>
                <w:sz w:val="26"/>
                <w:szCs w:val="26"/>
                <w:lang w:eastAsia="en-GB"/>
                <w14:ligatures w14:val="none"/>
              </w:rPr>
              <w:t>'Date'</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A31515"/>
                <w:kern w:val="0"/>
                <w:sz w:val="26"/>
                <w:szCs w:val="26"/>
                <w:lang w:eastAsia="en-GB"/>
                <w14:ligatures w14:val="none"/>
              </w:rPr>
              <w:t>'Close'</w:t>
            </w:r>
            <w:r w:rsidRPr="008835C5">
              <w:rPr>
                <w:rFonts w:ascii="Courier New" w:eastAsia="Times New Roman" w:hAnsi="Courier New" w:cs="Courier New"/>
                <w:color w:val="000000"/>
                <w:kern w:val="0"/>
                <w:sz w:val="26"/>
                <w:szCs w:val="26"/>
                <w:lang w:eastAsia="en-GB"/>
                <w14:ligatures w14:val="none"/>
              </w:rPr>
              <w:t>])</w:t>
            </w:r>
          </w:p>
          <w:p w14:paraId="570699D2" w14:textId="77777777" w:rsidR="008835C5" w:rsidRPr="008835C5" w:rsidRDefault="008835C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df = df[</w:t>
            </w:r>
            <w:r w:rsidRPr="008835C5">
              <w:rPr>
                <w:rFonts w:ascii="Courier New" w:eastAsia="Times New Roman" w:hAnsi="Courier New" w:cs="Courier New"/>
                <w:color w:val="A31515"/>
                <w:kern w:val="0"/>
                <w:sz w:val="26"/>
                <w:szCs w:val="26"/>
                <w:lang w:eastAsia="en-GB"/>
                <w14:ligatures w14:val="none"/>
              </w:rPr>
              <w:t>'Close'</w:t>
            </w:r>
            <w:r w:rsidRPr="008835C5">
              <w:rPr>
                <w:rFonts w:ascii="Courier New" w:eastAsia="Times New Roman" w:hAnsi="Courier New" w:cs="Courier New"/>
                <w:color w:val="000000"/>
                <w:kern w:val="0"/>
                <w:sz w:val="26"/>
                <w:szCs w:val="26"/>
                <w:lang w:eastAsia="en-GB"/>
                <w14:ligatures w14:val="none"/>
              </w:rPr>
              <w:t>]</w:t>
            </w:r>
          </w:p>
          <w:p w14:paraId="5DDE5E4C" w14:textId="77777777" w:rsidR="008835C5" w:rsidRPr="008835C5" w:rsidRDefault="008835C5" w:rsidP="008835C5">
            <w:pPr>
              <w:shd w:val="clear" w:color="auto" w:fill="F7F7F7"/>
              <w:spacing w:line="285" w:lineRule="atLeast"/>
              <w:ind w:left="360"/>
              <w:rPr>
                <w:sz w:val="26"/>
                <w:szCs w:val="26"/>
              </w:rPr>
            </w:pPr>
          </w:p>
          <w:p w14:paraId="1A4B5CFF" w14:textId="11D61B34"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df1 = df.values.reshape(</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583B5357"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p>
          <w:p w14:paraId="76F90CFD"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AF00DB"/>
                <w:kern w:val="0"/>
                <w:sz w:val="26"/>
                <w:szCs w:val="26"/>
                <w:lang w:eastAsia="en-GB"/>
                <w14:ligatures w14:val="none"/>
              </w:rPr>
              <w:t>import</w:t>
            </w:r>
            <w:r w:rsidRPr="008835C5">
              <w:rPr>
                <w:rFonts w:ascii="Courier New" w:eastAsia="Times New Roman" w:hAnsi="Courier New" w:cs="Courier New"/>
                <w:color w:val="000000"/>
                <w:kern w:val="0"/>
                <w:sz w:val="26"/>
                <w:szCs w:val="26"/>
                <w:lang w:eastAsia="en-GB"/>
                <w14:ligatures w14:val="none"/>
              </w:rPr>
              <w:t xml:space="preserve"> numpy</w:t>
            </w:r>
          </w:p>
          <w:p w14:paraId="4B7444B0"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8000"/>
                <w:kern w:val="0"/>
                <w:sz w:val="26"/>
                <w:szCs w:val="26"/>
                <w:lang w:eastAsia="en-GB"/>
                <w14:ligatures w14:val="none"/>
              </w:rPr>
              <w:t># convert an array of values into a dataset matrix</w:t>
            </w:r>
          </w:p>
          <w:p w14:paraId="467BFAAA"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FF"/>
                <w:kern w:val="0"/>
                <w:sz w:val="26"/>
                <w:szCs w:val="26"/>
                <w:lang w:eastAsia="en-GB"/>
                <w14:ligatures w14:val="none"/>
              </w:rPr>
              <w:t>def</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795E26"/>
                <w:kern w:val="0"/>
                <w:sz w:val="26"/>
                <w:szCs w:val="26"/>
                <w:lang w:eastAsia="en-GB"/>
                <w14:ligatures w14:val="none"/>
              </w:rPr>
              <w:t>create_dataset</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001080"/>
                <w:kern w:val="0"/>
                <w:sz w:val="26"/>
                <w:szCs w:val="26"/>
                <w:lang w:eastAsia="en-GB"/>
                <w14:ligatures w14:val="none"/>
              </w:rPr>
              <w:t>dataset</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001080"/>
                <w:kern w:val="0"/>
                <w:sz w:val="26"/>
                <w:szCs w:val="26"/>
                <w:lang w:eastAsia="en-GB"/>
                <w14:ligatures w14:val="none"/>
              </w:rPr>
              <w:t>time_step</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1D4C26B9"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dataX, dataY = [], []</w:t>
            </w:r>
          </w:p>
          <w:p w14:paraId="0D764E51"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AF00DB"/>
                <w:kern w:val="0"/>
                <w:sz w:val="26"/>
                <w:szCs w:val="26"/>
                <w:lang w:eastAsia="en-GB"/>
                <w14:ligatures w14:val="none"/>
              </w:rPr>
              <w:t>for</w:t>
            </w:r>
            <w:r w:rsidRPr="008835C5">
              <w:rPr>
                <w:rFonts w:ascii="Courier New" w:eastAsia="Times New Roman" w:hAnsi="Courier New" w:cs="Courier New"/>
                <w:color w:val="000000"/>
                <w:kern w:val="0"/>
                <w:sz w:val="26"/>
                <w:szCs w:val="26"/>
                <w:lang w:eastAsia="en-GB"/>
                <w14:ligatures w14:val="none"/>
              </w:rPr>
              <w:t xml:space="preserve"> i </w:t>
            </w:r>
            <w:r w:rsidRPr="008835C5">
              <w:rPr>
                <w:rFonts w:ascii="Courier New" w:eastAsia="Times New Roman" w:hAnsi="Courier New" w:cs="Courier New"/>
                <w:color w:val="0000FF"/>
                <w:kern w:val="0"/>
                <w:sz w:val="26"/>
                <w:szCs w:val="26"/>
                <w:lang w:eastAsia="en-GB"/>
                <w14:ligatures w14:val="none"/>
              </w:rPr>
              <w:t>in</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795E26"/>
                <w:kern w:val="0"/>
                <w:sz w:val="26"/>
                <w:szCs w:val="26"/>
                <w:lang w:eastAsia="en-GB"/>
                <w14:ligatures w14:val="none"/>
              </w:rPr>
              <w:t>range</w:t>
            </w:r>
            <w:r w:rsidRPr="008835C5">
              <w:rPr>
                <w:rFonts w:ascii="Courier New" w:eastAsia="Times New Roman" w:hAnsi="Courier New" w:cs="Courier New"/>
                <w:color w:val="000000"/>
                <w:kern w:val="0"/>
                <w:sz w:val="26"/>
                <w:szCs w:val="26"/>
                <w:lang w:eastAsia="en-GB"/>
                <w14:ligatures w14:val="none"/>
              </w:rPr>
              <w:t>(</w:t>
            </w:r>
            <w:r w:rsidRPr="008835C5">
              <w:rPr>
                <w:rFonts w:ascii="Courier New" w:eastAsia="Times New Roman" w:hAnsi="Courier New" w:cs="Courier New"/>
                <w:color w:val="795E26"/>
                <w:kern w:val="0"/>
                <w:sz w:val="26"/>
                <w:szCs w:val="26"/>
                <w:lang w:eastAsia="en-GB"/>
                <w14:ligatures w14:val="none"/>
              </w:rPr>
              <w:t>len</w:t>
            </w:r>
            <w:r w:rsidRPr="008835C5">
              <w:rPr>
                <w:rFonts w:ascii="Courier New" w:eastAsia="Times New Roman" w:hAnsi="Courier New" w:cs="Courier New"/>
                <w:color w:val="000000"/>
                <w:kern w:val="0"/>
                <w:sz w:val="26"/>
                <w:szCs w:val="26"/>
                <w:lang w:eastAsia="en-GB"/>
                <w14:ligatures w14:val="none"/>
              </w:rPr>
              <w:t>(dataset)-time_step</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0EA73B5E"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a = dataset[i:(i+time_step), </w:t>
            </w:r>
            <w:r w:rsidRPr="008835C5">
              <w:rPr>
                <w:rFonts w:ascii="Courier New" w:eastAsia="Times New Roman" w:hAnsi="Courier New" w:cs="Courier New"/>
                <w:color w:val="098156"/>
                <w:kern w:val="0"/>
                <w:sz w:val="26"/>
                <w:szCs w:val="26"/>
                <w:lang w:eastAsia="en-GB"/>
                <w14:ligatures w14:val="none"/>
              </w:rPr>
              <w:t>0</w:t>
            </w: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008000"/>
                <w:kern w:val="0"/>
                <w:sz w:val="26"/>
                <w:szCs w:val="26"/>
                <w:lang w:eastAsia="en-GB"/>
                <w14:ligatures w14:val="none"/>
              </w:rPr>
              <w:t>###i=0, X=0,1,2,3-----99   Y=100</w:t>
            </w:r>
          </w:p>
          <w:p w14:paraId="409D32A1"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dataX.append(a)</w:t>
            </w:r>
          </w:p>
          <w:p w14:paraId="69AC2E24"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dataY.append(dataset[i + time_step, </w:t>
            </w:r>
            <w:r w:rsidRPr="008835C5">
              <w:rPr>
                <w:rFonts w:ascii="Courier New" w:eastAsia="Times New Roman" w:hAnsi="Courier New" w:cs="Courier New"/>
                <w:color w:val="098156"/>
                <w:kern w:val="0"/>
                <w:sz w:val="26"/>
                <w:szCs w:val="26"/>
                <w:lang w:eastAsia="en-GB"/>
                <w14:ligatures w14:val="none"/>
              </w:rPr>
              <w:t>0</w:t>
            </w:r>
            <w:r w:rsidRPr="008835C5">
              <w:rPr>
                <w:rFonts w:ascii="Courier New" w:eastAsia="Times New Roman" w:hAnsi="Courier New" w:cs="Courier New"/>
                <w:color w:val="000000"/>
                <w:kern w:val="0"/>
                <w:sz w:val="26"/>
                <w:szCs w:val="26"/>
                <w:lang w:eastAsia="en-GB"/>
                <w14:ligatures w14:val="none"/>
              </w:rPr>
              <w:t>])</w:t>
            </w:r>
          </w:p>
          <w:p w14:paraId="0D730B40"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  </w:t>
            </w:r>
            <w:r w:rsidRPr="008835C5">
              <w:rPr>
                <w:rFonts w:ascii="Courier New" w:eastAsia="Times New Roman" w:hAnsi="Courier New" w:cs="Courier New"/>
                <w:color w:val="AF00DB"/>
                <w:kern w:val="0"/>
                <w:sz w:val="26"/>
                <w:szCs w:val="26"/>
                <w:lang w:eastAsia="en-GB"/>
                <w14:ligatures w14:val="none"/>
              </w:rPr>
              <w:t>return</w:t>
            </w:r>
            <w:r w:rsidRPr="008835C5">
              <w:rPr>
                <w:rFonts w:ascii="Courier New" w:eastAsia="Times New Roman" w:hAnsi="Courier New" w:cs="Courier New"/>
                <w:color w:val="000000"/>
                <w:kern w:val="0"/>
                <w:sz w:val="26"/>
                <w:szCs w:val="26"/>
                <w:lang w:eastAsia="en-GB"/>
                <w14:ligatures w14:val="none"/>
              </w:rPr>
              <w:t xml:space="preserve"> numpy.array(dataX), numpy.array(dataY)</w:t>
            </w:r>
          </w:p>
          <w:p w14:paraId="11834682"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w:t>
            </w:r>
          </w:p>
          <w:p w14:paraId="74349BCD"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 xml:space="preserve">time_step = </w:t>
            </w:r>
            <w:r w:rsidRPr="008835C5">
              <w:rPr>
                <w:rFonts w:ascii="Courier New" w:eastAsia="Times New Roman" w:hAnsi="Courier New" w:cs="Courier New"/>
                <w:color w:val="098156"/>
                <w:kern w:val="0"/>
                <w:sz w:val="26"/>
                <w:szCs w:val="26"/>
                <w:lang w:eastAsia="en-GB"/>
                <w14:ligatures w14:val="none"/>
              </w:rPr>
              <w:t>100</w:t>
            </w:r>
          </w:p>
          <w:p w14:paraId="2149F89E"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X, y = create_dataset(df1, time_step)</w:t>
            </w:r>
          </w:p>
          <w:p w14:paraId="2DD383AA"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p>
          <w:p w14:paraId="266EE86D" w14:textId="77777777" w:rsidR="00460675" w:rsidRPr="008835C5" w:rsidRDefault="00460675" w:rsidP="008835C5">
            <w:pPr>
              <w:shd w:val="clear" w:color="auto" w:fill="F7F7F7"/>
              <w:spacing w:line="285" w:lineRule="atLeast"/>
              <w:ind w:left="360"/>
              <w:rPr>
                <w:rFonts w:ascii="Courier New" w:eastAsia="Times New Roman" w:hAnsi="Courier New" w:cs="Courier New"/>
                <w:color w:val="000000"/>
                <w:kern w:val="0"/>
                <w:sz w:val="26"/>
                <w:szCs w:val="26"/>
                <w:lang w:eastAsia="en-GB"/>
                <w14:ligatures w14:val="none"/>
              </w:rPr>
            </w:pPr>
            <w:r w:rsidRPr="008835C5">
              <w:rPr>
                <w:rFonts w:ascii="Courier New" w:eastAsia="Times New Roman" w:hAnsi="Courier New" w:cs="Courier New"/>
                <w:color w:val="000000"/>
                <w:kern w:val="0"/>
                <w:sz w:val="26"/>
                <w:szCs w:val="26"/>
                <w:lang w:eastAsia="en-GB"/>
                <w14:ligatures w14:val="none"/>
              </w:rPr>
              <w:t>X = X.reshape(X.shape[</w:t>
            </w:r>
            <w:r w:rsidRPr="008835C5">
              <w:rPr>
                <w:rFonts w:ascii="Courier New" w:eastAsia="Times New Roman" w:hAnsi="Courier New" w:cs="Courier New"/>
                <w:color w:val="098156"/>
                <w:kern w:val="0"/>
                <w:sz w:val="26"/>
                <w:szCs w:val="26"/>
                <w:lang w:eastAsia="en-GB"/>
                <w14:ligatures w14:val="none"/>
              </w:rPr>
              <w:t>0</w:t>
            </w:r>
            <w:r w:rsidRPr="008835C5">
              <w:rPr>
                <w:rFonts w:ascii="Courier New" w:eastAsia="Times New Roman" w:hAnsi="Courier New" w:cs="Courier New"/>
                <w:color w:val="000000"/>
                <w:kern w:val="0"/>
                <w:sz w:val="26"/>
                <w:szCs w:val="26"/>
                <w:lang w:eastAsia="en-GB"/>
                <w14:ligatures w14:val="none"/>
              </w:rPr>
              <w:t>],X.shape[</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 xml:space="preserve">] , </w:t>
            </w:r>
            <w:r w:rsidRPr="008835C5">
              <w:rPr>
                <w:rFonts w:ascii="Courier New" w:eastAsia="Times New Roman" w:hAnsi="Courier New" w:cs="Courier New"/>
                <w:color w:val="098156"/>
                <w:kern w:val="0"/>
                <w:sz w:val="26"/>
                <w:szCs w:val="26"/>
                <w:lang w:eastAsia="en-GB"/>
                <w14:ligatures w14:val="none"/>
              </w:rPr>
              <w:t>1</w:t>
            </w:r>
            <w:r w:rsidRPr="008835C5">
              <w:rPr>
                <w:rFonts w:ascii="Courier New" w:eastAsia="Times New Roman" w:hAnsi="Courier New" w:cs="Courier New"/>
                <w:color w:val="000000"/>
                <w:kern w:val="0"/>
                <w:sz w:val="26"/>
                <w:szCs w:val="26"/>
                <w:lang w:eastAsia="en-GB"/>
                <w14:ligatures w14:val="none"/>
              </w:rPr>
              <w:t>)</w:t>
            </w:r>
          </w:p>
          <w:p w14:paraId="07D76502" w14:textId="77777777" w:rsidR="00460675" w:rsidRPr="008835C5" w:rsidRDefault="00460675" w:rsidP="008835C5">
            <w:pPr>
              <w:ind w:left="360"/>
              <w:rPr>
                <w:sz w:val="26"/>
                <w:szCs w:val="26"/>
                <w:lang w:val="en-US"/>
              </w:rPr>
            </w:pPr>
          </w:p>
          <w:p w14:paraId="6D4AB52C" w14:textId="77777777" w:rsidR="00460675" w:rsidRPr="008835C5" w:rsidRDefault="00460675" w:rsidP="008835C5">
            <w:pPr>
              <w:spacing w:line="360" w:lineRule="auto"/>
              <w:ind w:left="360"/>
              <w:jc w:val="center"/>
              <w:rPr>
                <w:i/>
                <w:iCs/>
                <w:sz w:val="26"/>
                <w:szCs w:val="26"/>
                <w:lang w:val="en-US"/>
              </w:rPr>
            </w:pPr>
            <w:r w:rsidRPr="008835C5">
              <w:rPr>
                <w:i/>
                <w:iCs/>
                <w:sz w:val="26"/>
                <w:szCs w:val="26"/>
                <w:lang w:val="en-US"/>
              </w:rPr>
              <w:t>Step 1: Create dataset with time_step = 100.</w:t>
            </w:r>
          </w:p>
        </w:tc>
      </w:tr>
      <w:tr w:rsidR="00460675" w:rsidRPr="00C801EA" w14:paraId="55ADE699" w14:textId="77777777" w:rsidTr="00024828">
        <w:tc>
          <w:tcPr>
            <w:tcW w:w="9287" w:type="dxa"/>
          </w:tcPr>
          <w:p w14:paraId="58ACFEFB" w14:textId="77777777" w:rsidR="00460675" w:rsidRDefault="00460675" w:rsidP="00024828">
            <w:pPr>
              <w:shd w:val="clear" w:color="auto" w:fill="F7F7F7"/>
              <w:spacing w:line="285" w:lineRule="atLeast"/>
              <w:jc w:val="center"/>
              <w:rPr>
                <w:i/>
                <w:iCs/>
                <w:sz w:val="26"/>
                <w:szCs w:val="26"/>
                <w:lang w:val="en-US"/>
              </w:rPr>
            </w:pPr>
            <w:r w:rsidRPr="00EC24CD">
              <w:rPr>
                <w:i/>
                <w:iCs/>
                <w:sz w:val="26"/>
                <w:szCs w:val="26"/>
                <w:lang w:val="en-US"/>
              </w:rPr>
              <w:drawing>
                <wp:inline distT="0" distB="0" distL="0" distR="0" wp14:anchorId="26888DF5" wp14:editId="5FBABFE0">
                  <wp:extent cx="1492250" cy="523597"/>
                  <wp:effectExtent l="0" t="0" r="0" b="0"/>
                  <wp:docPr id="1613849527" name="Picture 1613849527"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49527" name="Picture 1613849527" descr="A picture containing text, font, white, typography&#10;&#10;Description automatically generated"/>
                          <pic:cNvPicPr/>
                        </pic:nvPicPr>
                        <pic:blipFill>
                          <a:blip r:embed="rId97"/>
                          <a:stretch>
                            <a:fillRect/>
                          </a:stretch>
                        </pic:blipFill>
                        <pic:spPr>
                          <a:xfrm>
                            <a:off x="0" y="0"/>
                            <a:ext cx="1495165" cy="524620"/>
                          </a:xfrm>
                          <a:prstGeom prst="rect">
                            <a:avLst/>
                          </a:prstGeom>
                        </pic:spPr>
                      </pic:pic>
                    </a:graphicData>
                  </a:graphic>
                </wp:inline>
              </w:drawing>
            </w:r>
          </w:p>
          <w:p w14:paraId="7FBECC3B" w14:textId="77777777" w:rsidR="00460675" w:rsidRPr="00C801EA" w:rsidRDefault="00460675" w:rsidP="00024828">
            <w:pPr>
              <w:shd w:val="clear" w:color="auto" w:fill="F7F7F7"/>
              <w:spacing w:line="285" w:lineRule="atLeast"/>
              <w:jc w:val="center"/>
              <w:rPr>
                <w:rFonts w:ascii="Courier New" w:eastAsia="Times New Roman" w:hAnsi="Courier New" w:cs="Courier New"/>
                <w:color w:val="000000"/>
                <w:kern w:val="0"/>
                <w:sz w:val="26"/>
                <w:szCs w:val="26"/>
                <w:lang w:eastAsia="en-GB"/>
                <w14:ligatures w14:val="none"/>
              </w:rPr>
            </w:pPr>
            <w:r>
              <w:rPr>
                <w:i/>
                <w:iCs/>
                <w:sz w:val="26"/>
                <w:szCs w:val="26"/>
                <w:lang w:val="en-US"/>
              </w:rPr>
              <w:t xml:space="preserve">We have 1916 samples, each sample </w:t>
            </w:r>
            <w:r w:rsidRPr="00D95CDB">
              <w:rPr>
                <w:i/>
                <w:iCs/>
                <w:sz w:val="26"/>
                <w:szCs w:val="26"/>
                <w:lang w:val="en-US"/>
              </w:rPr>
              <w:t xml:space="preserve">has </w:t>
            </w:r>
            <w:r w:rsidRPr="00217379">
              <w:rPr>
                <w:i/>
                <w:iCs/>
                <w:sz w:val="26"/>
                <w:szCs w:val="26"/>
                <w:lang w:val="en-US"/>
              </w:rPr>
              <w:t>a length of 100</w:t>
            </w:r>
            <w:r>
              <w:rPr>
                <w:i/>
                <w:iCs/>
                <w:sz w:val="26"/>
                <w:szCs w:val="26"/>
                <w:lang w:val="en-US"/>
              </w:rPr>
              <w:t xml:space="preserve"> and 1 feature</w:t>
            </w:r>
          </w:p>
        </w:tc>
      </w:tr>
      <w:tr w:rsidR="00460675" w:rsidRPr="00C801EA" w14:paraId="77BEEB31" w14:textId="77777777" w:rsidTr="00024828">
        <w:tc>
          <w:tcPr>
            <w:tcW w:w="9287" w:type="dxa"/>
          </w:tcPr>
          <w:p w14:paraId="0B745C78" w14:textId="77777777" w:rsidR="00460675" w:rsidRPr="00FB3D74"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 xml:space="preserve">seed = </w:t>
            </w:r>
            <w:r w:rsidRPr="00FB3D74">
              <w:rPr>
                <w:rFonts w:ascii="Courier New" w:eastAsia="Times New Roman" w:hAnsi="Courier New" w:cs="Courier New"/>
                <w:color w:val="098156"/>
                <w:kern w:val="0"/>
                <w:sz w:val="26"/>
                <w:szCs w:val="26"/>
                <w:lang w:eastAsia="en-GB"/>
                <w14:ligatures w14:val="none"/>
              </w:rPr>
              <w:t>0</w:t>
            </w:r>
          </w:p>
          <w:p w14:paraId="0A0C15C1" w14:textId="77777777" w:rsidR="00460675" w:rsidRPr="00FB3D74"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np.random.seed(seed)</w:t>
            </w:r>
          </w:p>
          <w:p w14:paraId="0CAB3C66" w14:textId="77777777" w:rsidR="00460675" w:rsidRPr="00FB3D74"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t>X = TimeSeriesScalerMeanVariance().fit_transform(X)</w:t>
            </w:r>
          </w:p>
          <w:p w14:paraId="2038B9C6"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FB3D74">
              <w:rPr>
                <w:rFonts w:ascii="Courier New" w:eastAsia="Times New Roman" w:hAnsi="Courier New" w:cs="Courier New"/>
                <w:color w:val="000000"/>
                <w:kern w:val="0"/>
                <w:sz w:val="26"/>
                <w:szCs w:val="26"/>
                <w:lang w:eastAsia="en-GB"/>
                <w14:ligatures w14:val="none"/>
              </w:rPr>
              <w:lastRenderedPageBreak/>
              <w:t>sz = X.shape[</w:t>
            </w:r>
            <w:r w:rsidRPr="00FB3D74">
              <w:rPr>
                <w:rFonts w:ascii="Courier New" w:eastAsia="Times New Roman" w:hAnsi="Courier New" w:cs="Courier New"/>
                <w:color w:val="098156"/>
                <w:kern w:val="0"/>
                <w:sz w:val="26"/>
                <w:szCs w:val="26"/>
                <w:lang w:eastAsia="en-GB"/>
                <w14:ligatures w14:val="none"/>
              </w:rPr>
              <w:t>1</w:t>
            </w:r>
            <w:r w:rsidRPr="00FB3D74">
              <w:rPr>
                <w:rFonts w:ascii="Courier New" w:eastAsia="Times New Roman" w:hAnsi="Courier New" w:cs="Courier New"/>
                <w:color w:val="000000"/>
                <w:kern w:val="0"/>
                <w:sz w:val="26"/>
                <w:szCs w:val="26"/>
                <w:lang w:eastAsia="en-GB"/>
                <w14:ligatures w14:val="none"/>
              </w:rPr>
              <w:t>]</w:t>
            </w:r>
          </w:p>
          <w:p w14:paraId="3B3B948E" w14:textId="77777777" w:rsidR="00460675" w:rsidRPr="00DC456B" w:rsidRDefault="00460675" w:rsidP="00024828">
            <w:pPr>
              <w:spacing w:line="360" w:lineRule="auto"/>
              <w:jc w:val="center"/>
              <w:rPr>
                <w:i/>
                <w:iCs/>
                <w:sz w:val="26"/>
                <w:szCs w:val="26"/>
                <w:lang w:val="en-US"/>
              </w:rPr>
            </w:pPr>
            <w:r>
              <w:rPr>
                <w:i/>
                <w:iCs/>
                <w:sz w:val="26"/>
                <w:szCs w:val="26"/>
                <w:lang w:val="en-US"/>
              </w:rPr>
              <w:t>Step 2: Using TimeSeriesScalerMeanVariance() to scaled time series data</w:t>
            </w:r>
          </w:p>
        </w:tc>
      </w:tr>
      <w:tr w:rsidR="00460675" w:rsidRPr="00C801EA" w14:paraId="14AC0A5C" w14:textId="77777777" w:rsidTr="00024828">
        <w:tc>
          <w:tcPr>
            <w:tcW w:w="9287" w:type="dxa"/>
          </w:tcPr>
          <w:p w14:paraId="7251AE4F" w14:textId="77777777" w:rsidR="00460675" w:rsidRPr="00756FFE"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756FFE">
              <w:rPr>
                <w:rFonts w:ascii="Courier New" w:eastAsia="Times New Roman" w:hAnsi="Courier New" w:cs="Courier New"/>
                <w:color w:val="AF00DB"/>
                <w:kern w:val="0"/>
                <w:sz w:val="26"/>
                <w:szCs w:val="26"/>
                <w:lang w:eastAsia="en-GB"/>
                <w14:ligatures w14:val="none"/>
              </w:rPr>
              <w:lastRenderedPageBreak/>
              <w:t>for</w:t>
            </w:r>
            <w:r w:rsidRPr="00756FFE">
              <w:rPr>
                <w:rFonts w:ascii="Courier New" w:eastAsia="Times New Roman" w:hAnsi="Courier New" w:cs="Courier New"/>
                <w:color w:val="000000"/>
                <w:kern w:val="0"/>
                <w:sz w:val="26"/>
                <w:szCs w:val="26"/>
                <w:lang w:eastAsia="en-GB"/>
                <w14:ligatures w14:val="none"/>
              </w:rPr>
              <w:t xml:space="preserve"> yi </w:t>
            </w:r>
            <w:r w:rsidRPr="00756FFE">
              <w:rPr>
                <w:rFonts w:ascii="Courier New" w:eastAsia="Times New Roman" w:hAnsi="Courier New" w:cs="Courier New"/>
                <w:color w:val="0000FF"/>
                <w:kern w:val="0"/>
                <w:sz w:val="26"/>
                <w:szCs w:val="26"/>
                <w:lang w:eastAsia="en-GB"/>
                <w14:ligatures w14:val="none"/>
              </w:rPr>
              <w:t>in</w:t>
            </w:r>
            <w:r w:rsidRPr="00756FFE">
              <w:rPr>
                <w:rFonts w:ascii="Courier New" w:eastAsia="Times New Roman" w:hAnsi="Courier New" w:cs="Courier New"/>
                <w:color w:val="000000"/>
                <w:kern w:val="0"/>
                <w:sz w:val="26"/>
                <w:szCs w:val="26"/>
                <w:lang w:eastAsia="en-GB"/>
                <w14:ligatures w14:val="none"/>
              </w:rPr>
              <w:t xml:space="preserve"> </w:t>
            </w:r>
            <w:r w:rsidRPr="00756FFE">
              <w:rPr>
                <w:rFonts w:ascii="Courier New" w:eastAsia="Times New Roman" w:hAnsi="Courier New" w:cs="Courier New"/>
                <w:color w:val="795E26"/>
                <w:kern w:val="0"/>
                <w:sz w:val="26"/>
                <w:szCs w:val="26"/>
                <w:lang w:eastAsia="en-GB"/>
                <w14:ligatures w14:val="none"/>
              </w:rPr>
              <w:t>range</w:t>
            </w:r>
            <w:r w:rsidRPr="00756FFE">
              <w:rPr>
                <w:rFonts w:ascii="Courier New" w:eastAsia="Times New Roman" w:hAnsi="Courier New" w:cs="Courier New"/>
                <w:color w:val="000000"/>
                <w:kern w:val="0"/>
                <w:sz w:val="26"/>
                <w:szCs w:val="26"/>
                <w:lang w:eastAsia="en-GB"/>
                <w14:ligatures w14:val="none"/>
              </w:rPr>
              <w:t>(</w:t>
            </w:r>
            <w:r w:rsidRPr="00756FFE">
              <w:rPr>
                <w:rFonts w:ascii="Courier New" w:eastAsia="Times New Roman" w:hAnsi="Courier New" w:cs="Courier New"/>
                <w:color w:val="098156"/>
                <w:kern w:val="0"/>
                <w:sz w:val="26"/>
                <w:szCs w:val="26"/>
                <w:lang w:eastAsia="en-GB"/>
                <w14:ligatures w14:val="none"/>
              </w:rPr>
              <w:t>12</w:t>
            </w:r>
            <w:r w:rsidRPr="00756FFE">
              <w:rPr>
                <w:rFonts w:ascii="Courier New" w:eastAsia="Times New Roman" w:hAnsi="Courier New" w:cs="Courier New"/>
                <w:color w:val="000000"/>
                <w:kern w:val="0"/>
                <w:sz w:val="26"/>
                <w:szCs w:val="26"/>
                <w:lang w:eastAsia="en-GB"/>
                <w14:ligatures w14:val="none"/>
              </w:rPr>
              <w:t>):</w:t>
            </w:r>
          </w:p>
          <w:p w14:paraId="4299021D" w14:textId="77777777" w:rsidR="00460675" w:rsidRPr="00756FF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756FFE">
              <w:rPr>
                <w:rFonts w:ascii="Courier New" w:eastAsia="Times New Roman" w:hAnsi="Courier New" w:cs="Courier New"/>
                <w:color w:val="000000"/>
                <w:kern w:val="0"/>
                <w:sz w:val="26"/>
                <w:szCs w:val="26"/>
                <w:lang w:eastAsia="en-GB"/>
                <w14:ligatures w14:val="none"/>
              </w:rPr>
              <w:t>    plt.subplot(</w:t>
            </w:r>
            <w:r w:rsidRPr="00756FFE">
              <w:rPr>
                <w:rFonts w:ascii="Courier New" w:eastAsia="Times New Roman" w:hAnsi="Courier New" w:cs="Courier New"/>
                <w:color w:val="098156"/>
                <w:kern w:val="0"/>
                <w:sz w:val="26"/>
                <w:szCs w:val="26"/>
                <w:lang w:eastAsia="en-GB"/>
                <w14:ligatures w14:val="none"/>
              </w:rPr>
              <w:t>4</w:t>
            </w:r>
            <w:r w:rsidRPr="00756FFE">
              <w:rPr>
                <w:rFonts w:ascii="Courier New" w:eastAsia="Times New Roman" w:hAnsi="Courier New" w:cs="Courier New"/>
                <w:color w:val="000000"/>
                <w:kern w:val="0"/>
                <w:sz w:val="26"/>
                <w:szCs w:val="26"/>
                <w:lang w:eastAsia="en-GB"/>
                <w14:ligatures w14:val="none"/>
              </w:rPr>
              <w:t xml:space="preserve">, </w:t>
            </w:r>
            <w:r w:rsidRPr="00756FFE">
              <w:rPr>
                <w:rFonts w:ascii="Courier New" w:eastAsia="Times New Roman" w:hAnsi="Courier New" w:cs="Courier New"/>
                <w:color w:val="098156"/>
                <w:kern w:val="0"/>
                <w:sz w:val="26"/>
                <w:szCs w:val="26"/>
                <w:lang w:eastAsia="en-GB"/>
                <w14:ligatures w14:val="none"/>
              </w:rPr>
              <w:t>3</w:t>
            </w:r>
            <w:r w:rsidRPr="00756FFE">
              <w:rPr>
                <w:rFonts w:ascii="Courier New" w:eastAsia="Times New Roman" w:hAnsi="Courier New" w:cs="Courier New"/>
                <w:color w:val="000000"/>
                <w:kern w:val="0"/>
                <w:sz w:val="26"/>
                <w:szCs w:val="26"/>
                <w:lang w:eastAsia="en-GB"/>
                <w14:ligatures w14:val="none"/>
              </w:rPr>
              <w:t xml:space="preserve">, yi + </w:t>
            </w:r>
            <w:r w:rsidRPr="00756FFE">
              <w:rPr>
                <w:rFonts w:ascii="Courier New" w:eastAsia="Times New Roman" w:hAnsi="Courier New" w:cs="Courier New"/>
                <w:color w:val="098156"/>
                <w:kern w:val="0"/>
                <w:sz w:val="26"/>
                <w:szCs w:val="26"/>
                <w:lang w:eastAsia="en-GB"/>
                <w14:ligatures w14:val="none"/>
              </w:rPr>
              <w:t>1</w:t>
            </w:r>
            <w:r w:rsidRPr="00756FFE">
              <w:rPr>
                <w:rFonts w:ascii="Courier New" w:eastAsia="Times New Roman" w:hAnsi="Courier New" w:cs="Courier New"/>
                <w:color w:val="000000"/>
                <w:kern w:val="0"/>
                <w:sz w:val="26"/>
                <w:szCs w:val="26"/>
                <w:lang w:eastAsia="en-GB"/>
                <w14:ligatures w14:val="none"/>
              </w:rPr>
              <w:t>)</w:t>
            </w:r>
          </w:p>
          <w:p w14:paraId="02F2DE4B" w14:textId="77777777" w:rsidR="00460675" w:rsidRPr="00756FF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756FFE">
              <w:rPr>
                <w:rFonts w:ascii="Courier New" w:eastAsia="Times New Roman" w:hAnsi="Courier New" w:cs="Courier New"/>
                <w:color w:val="000000"/>
                <w:kern w:val="0"/>
                <w:sz w:val="26"/>
                <w:szCs w:val="26"/>
                <w:lang w:eastAsia="en-GB"/>
                <w14:ligatures w14:val="none"/>
              </w:rPr>
              <w:t xml:space="preserve">    plt.plot(X[yi].ravel(), </w:t>
            </w:r>
            <w:r w:rsidRPr="00756FFE">
              <w:rPr>
                <w:rFonts w:ascii="Courier New" w:eastAsia="Times New Roman" w:hAnsi="Courier New" w:cs="Courier New"/>
                <w:color w:val="A31515"/>
                <w:kern w:val="0"/>
                <w:sz w:val="26"/>
                <w:szCs w:val="26"/>
                <w:lang w:eastAsia="en-GB"/>
                <w14:ligatures w14:val="none"/>
              </w:rPr>
              <w:t>"k-"</w:t>
            </w:r>
            <w:r w:rsidRPr="00756FFE">
              <w:rPr>
                <w:rFonts w:ascii="Courier New" w:eastAsia="Times New Roman" w:hAnsi="Courier New" w:cs="Courier New"/>
                <w:color w:val="000000"/>
                <w:kern w:val="0"/>
                <w:sz w:val="26"/>
                <w:szCs w:val="26"/>
                <w:lang w:eastAsia="en-GB"/>
                <w14:ligatures w14:val="none"/>
              </w:rPr>
              <w:t>, alpha=</w:t>
            </w:r>
            <w:r w:rsidRPr="00756FFE">
              <w:rPr>
                <w:rFonts w:ascii="Courier New" w:eastAsia="Times New Roman" w:hAnsi="Courier New" w:cs="Courier New"/>
                <w:color w:val="098156"/>
                <w:kern w:val="0"/>
                <w:sz w:val="26"/>
                <w:szCs w:val="26"/>
                <w:lang w:eastAsia="en-GB"/>
                <w14:ligatures w14:val="none"/>
              </w:rPr>
              <w:t>.2</w:t>
            </w:r>
            <w:r w:rsidRPr="00756FFE">
              <w:rPr>
                <w:rFonts w:ascii="Courier New" w:eastAsia="Times New Roman" w:hAnsi="Courier New" w:cs="Courier New"/>
                <w:color w:val="000000"/>
                <w:kern w:val="0"/>
                <w:sz w:val="26"/>
                <w:szCs w:val="26"/>
                <w:lang w:eastAsia="en-GB"/>
                <w14:ligatures w14:val="none"/>
              </w:rPr>
              <w:t>)</w:t>
            </w:r>
          </w:p>
          <w:p w14:paraId="3A4688DC" w14:textId="77777777" w:rsidR="00460675" w:rsidRDefault="00460675" w:rsidP="00024828">
            <w:pPr>
              <w:spacing w:line="360" w:lineRule="auto"/>
              <w:jc w:val="center"/>
              <w:rPr>
                <w:i/>
                <w:iCs/>
                <w:sz w:val="26"/>
                <w:szCs w:val="26"/>
                <w:lang w:val="en-US"/>
              </w:rPr>
            </w:pPr>
            <w:r w:rsidRPr="00965CE5">
              <w:rPr>
                <w:i/>
                <w:iCs/>
                <w:sz w:val="26"/>
                <w:szCs w:val="26"/>
                <w:lang w:val="en-US"/>
              </w:rPr>
              <w:drawing>
                <wp:inline distT="0" distB="0" distL="0" distR="0" wp14:anchorId="1A5FE658" wp14:editId="6C147C02">
                  <wp:extent cx="5760085" cy="1917065"/>
                  <wp:effectExtent l="0" t="0" r="0" b="6985"/>
                  <wp:docPr id="832631132" name="Picture 832631132" descr="A picture containing line, diagram,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31132" name="Picture 832631132" descr="A picture containing line, diagram, text, pattern&#10;&#10;Description automatically generated"/>
                          <pic:cNvPicPr/>
                        </pic:nvPicPr>
                        <pic:blipFill>
                          <a:blip r:embed="rId98"/>
                          <a:stretch>
                            <a:fillRect/>
                          </a:stretch>
                        </pic:blipFill>
                        <pic:spPr>
                          <a:xfrm>
                            <a:off x="0" y="0"/>
                            <a:ext cx="5760085" cy="1917065"/>
                          </a:xfrm>
                          <a:prstGeom prst="rect">
                            <a:avLst/>
                          </a:prstGeom>
                        </pic:spPr>
                      </pic:pic>
                    </a:graphicData>
                  </a:graphic>
                </wp:inline>
              </w:drawing>
            </w:r>
          </w:p>
          <w:p w14:paraId="3EFD40CF" w14:textId="77777777" w:rsidR="00460675" w:rsidRPr="00F40294" w:rsidRDefault="00460675" w:rsidP="00024828">
            <w:pPr>
              <w:spacing w:line="360" w:lineRule="auto"/>
              <w:jc w:val="center"/>
              <w:rPr>
                <w:i/>
                <w:iCs/>
                <w:sz w:val="26"/>
                <w:szCs w:val="26"/>
                <w:lang w:val="en-US"/>
              </w:rPr>
            </w:pPr>
            <w:r>
              <w:rPr>
                <w:i/>
                <w:iCs/>
                <w:sz w:val="26"/>
                <w:szCs w:val="26"/>
                <w:lang w:val="en-US"/>
              </w:rPr>
              <w:t>Step 3: Look shape of 12 data</w:t>
            </w:r>
          </w:p>
        </w:tc>
      </w:tr>
      <w:tr w:rsidR="00460675" w:rsidRPr="00C801EA" w14:paraId="0C2AD008" w14:textId="77777777" w:rsidTr="00024828">
        <w:tc>
          <w:tcPr>
            <w:tcW w:w="9287" w:type="dxa"/>
          </w:tcPr>
          <w:p w14:paraId="27163800" w14:textId="77777777" w:rsidR="00460675" w:rsidRPr="00965CE5"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8000"/>
                <w:kern w:val="0"/>
                <w:sz w:val="26"/>
                <w:szCs w:val="26"/>
                <w:lang w:eastAsia="en-GB"/>
                <w14:ligatures w14:val="none"/>
              </w:rPr>
              <w:t># Using sum of squared distances to decide cluster number</w:t>
            </w:r>
          </w:p>
          <w:p w14:paraId="1A6F23E8"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Sum_of_squared_distances = []</w:t>
            </w:r>
          </w:p>
          <w:p w14:paraId="34C12ED5"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xml:space="preserve">K = </w:t>
            </w:r>
            <w:r w:rsidRPr="00965CE5">
              <w:rPr>
                <w:rFonts w:ascii="Courier New" w:eastAsia="Times New Roman" w:hAnsi="Courier New" w:cs="Courier New"/>
                <w:color w:val="795E26"/>
                <w:kern w:val="0"/>
                <w:sz w:val="26"/>
                <w:szCs w:val="26"/>
                <w:lang w:eastAsia="en-GB"/>
                <w14:ligatures w14:val="none"/>
              </w:rPr>
              <w:t>range</w:t>
            </w:r>
            <w:r w:rsidRPr="00965CE5">
              <w:rPr>
                <w:rFonts w:ascii="Courier New" w:eastAsia="Times New Roman" w:hAnsi="Courier New" w:cs="Courier New"/>
                <w:color w:val="000000"/>
                <w:kern w:val="0"/>
                <w:sz w:val="26"/>
                <w:szCs w:val="26"/>
                <w:lang w:eastAsia="en-GB"/>
                <w14:ligatures w14:val="none"/>
              </w:rPr>
              <w:t>(</w:t>
            </w:r>
            <w:r w:rsidRPr="00965CE5">
              <w:rPr>
                <w:rFonts w:ascii="Courier New" w:eastAsia="Times New Roman" w:hAnsi="Courier New" w:cs="Courier New"/>
                <w:color w:val="098156"/>
                <w:kern w:val="0"/>
                <w:sz w:val="26"/>
                <w:szCs w:val="26"/>
                <w:lang w:eastAsia="en-GB"/>
                <w14:ligatures w14:val="none"/>
              </w:rPr>
              <w:t>1</w:t>
            </w:r>
            <w:r w:rsidRPr="00965CE5">
              <w:rPr>
                <w:rFonts w:ascii="Courier New" w:eastAsia="Times New Roman" w:hAnsi="Courier New" w:cs="Courier New"/>
                <w:color w:val="000000"/>
                <w:kern w:val="0"/>
                <w:sz w:val="26"/>
                <w:szCs w:val="26"/>
                <w:lang w:eastAsia="en-GB"/>
                <w14:ligatures w14:val="none"/>
              </w:rPr>
              <w:t>,</w:t>
            </w:r>
            <w:r w:rsidRPr="00965CE5">
              <w:rPr>
                <w:rFonts w:ascii="Courier New" w:eastAsia="Times New Roman" w:hAnsi="Courier New" w:cs="Courier New"/>
                <w:color w:val="098156"/>
                <w:kern w:val="0"/>
                <w:sz w:val="26"/>
                <w:szCs w:val="26"/>
                <w:lang w:eastAsia="en-GB"/>
                <w14:ligatures w14:val="none"/>
              </w:rPr>
              <w:t>8</w:t>
            </w:r>
            <w:r w:rsidRPr="00965CE5">
              <w:rPr>
                <w:rFonts w:ascii="Courier New" w:eastAsia="Times New Roman" w:hAnsi="Courier New" w:cs="Courier New"/>
                <w:color w:val="000000"/>
                <w:kern w:val="0"/>
                <w:sz w:val="26"/>
                <w:szCs w:val="26"/>
                <w:lang w:eastAsia="en-GB"/>
                <w14:ligatures w14:val="none"/>
              </w:rPr>
              <w:t>)</w:t>
            </w:r>
          </w:p>
          <w:p w14:paraId="722E7A04"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AF00DB"/>
                <w:kern w:val="0"/>
                <w:sz w:val="26"/>
                <w:szCs w:val="26"/>
                <w:lang w:eastAsia="en-GB"/>
                <w14:ligatures w14:val="none"/>
              </w:rPr>
              <w:t>for</w:t>
            </w:r>
            <w:r w:rsidRPr="00965CE5">
              <w:rPr>
                <w:rFonts w:ascii="Courier New" w:eastAsia="Times New Roman" w:hAnsi="Courier New" w:cs="Courier New"/>
                <w:color w:val="000000"/>
                <w:kern w:val="0"/>
                <w:sz w:val="26"/>
                <w:szCs w:val="26"/>
                <w:lang w:eastAsia="en-GB"/>
                <w14:ligatures w14:val="none"/>
              </w:rPr>
              <w:t xml:space="preserve"> k </w:t>
            </w:r>
            <w:r w:rsidRPr="00965CE5">
              <w:rPr>
                <w:rFonts w:ascii="Courier New" w:eastAsia="Times New Roman" w:hAnsi="Courier New" w:cs="Courier New"/>
                <w:color w:val="0000FF"/>
                <w:kern w:val="0"/>
                <w:sz w:val="26"/>
                <w:szCs w:val="26"/>
                <w:lang w:eastAsia="en-GB"/>
                <w14:ligatures w14:val="none"/>
              </w:rPr>
              <w:t>in</w:t>
            </w:r>
            <w:r w:rsidRPr="00965CE5">
              <w:rPr>
                <w:rFonts w:ascii="Courier New" w:eastAsia="Times New Roman" w:hAnsi="Courier New" w:cs="Courier New"/>
                <w:color w:val="000000"/>
                <w:kern w:val="0"/>
                <w:sz w:val="26"/>
                <w:szCs w:val="26"/>
                <w:lang w:eastAsia="en-GB"/>
                <w14:ligatures w14:val="none"/>
              </w:rPr>
              <w:t xml:space="preserve"> K:</w:t>
            </w:r>
          </w:p>
          <w:p w14:paraId="7C0BE715"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km = TimeSeriesKMeans(n_clusters=k,</w:t>
            </w:r>
          </w:p>
          <w:p w14:paraId="6FAD05BD"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n_init=</w:t>
            </w:r>
            <w:r w:rsidRPr="00965CE5">
              <w:rPr>
                <w:rFonts w:ascii="Courier New" w:eastAsia="Times New Roman" w:hAnsi="Courier New" w:cs="Courier New"/>
                <w:color w:val="098156"/>
                <w:kern w:val="0"/>
                <w:sz w:val="26"/>
                <w:szCs w:val="26"/>
                <w:lang w:eastAsia="en-GB"/>
                <w14:ligatures w14:val="none"/>
              </w:rPr>
              <w:t>2</w:t>
            </w:r>
            <w:r w:rsidRPr="00965CE5">
              <w:rPr>
                <w:rFonts w:ascii="Courier New" w:eastAsia="Times New Roman" w:hAnsi="Courier New" w:cs="Courier New"/>
                <w:color w:val="000000"/>
                <w:kern w:val="0"/>
                <w:sz w:val="26"/>
                <w:szCs w:val="26"/>
                <w:lang w:eastAsia="en-GB"/>
                <w14:ligatures w14:val="none"/>
              </w:rPr>
              <w:t>,</w:t>
            </w:r>
          </w:p>
          <w:p w14:paraId="5BC22044"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metric=</w:t>
            </w:r>
            <w:r w:rsidRPr="00965CE5">
              <w:rPr>
                <w:rFonts w:ascii="Courier New" w:eastAsia="Times New Roman" w:hAnsi="Courier New" w:cs="Courier New"/>
                <w:color w:val="A31515"/>
                <w:kern w:val="0"/>
                <w:sz w:val="26"/>
                <w:szCs w:val="26"/>
                <w:lang w:eastAsia="en-GB"/>
                <w14:ligatures w14:val="none"/>
              </w:rPr>
              <w:t>"dtw"</w:t>
            </w:r>
            <w:r w:rsidRPr="00965CE5">
              <w:rPr>
                <w:rFonts w:ascii="Courier New" w:eastAsia="Times New Roman" w:hAnsi="Courier New" w:cs="Courier New"/>
                <w:color w:val="000000"/>
                <w:kern w:val="0"/>
                <w:sz w:val="26"/>
                <w:szCs w:val="26"/>
                <w:lang w:eastAsia="en-GB"/>
                <w14:ligatures w14:val="none"/>
              </w:rPr>
              <w:t>,</w:t>
            </w:r>
          </w:p>
          <w:p w14:paraId="415CAD3D"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verbose=</w:t>
            </w:r>
            <w:r w:rsidRPr="00965CE5">
              <w:rPr>
                <w:rFonts w:ascii="Courier New" w:eastAsia="Times New Roman" w:hAnsi="Courier New" w:cs="Courier New"/>
                <w:color w:val="0000FF"/>
                <w:kern w:val="0"/>
                <w:sz w:val="26"/>
                <w:szCs w:val="26"/>
                <w:lang w:eastAsia="en-GB"/>
                <w14:ligatures w14:val="none"/>
              </w:rPr>
              <w:t>False</w:t>
            </w:r>
            <w:r w:rsidRPr="00965CE5">
              <w:rPr>
                <w:rFonts w:ascii="Courier New" w:eastAsia="Times New Roman" w:hAnsi="Courier New" w:cs="Courier New"/>
                <w:color w:val="000000"/>
                <w:kern w:val="0"/>
                <w:sz w:val="26"/>
                <w:szCs w:val="26"/>
                <w:lang w:eastAsia="en-GB"/>
                <w14:ligatures w14:val="none"/>
              </w:rPr>
              <w:t>,</w:t>
            </w:r>
          </w:p>
          <w:p w14:paraId="1B6EE384"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max_iter_barycenter=</w:t>
            </w:r>
            <w:r w:rsidRPr="00965CE5">
              <w:rPr>
                <w:rFonts w:ascii="Courier New" w:eastAsia="Times New Roman" w:hAnsi="Courier New" w:cs="Courier New"/>
                <w:color w:val="098156"/>
                <w:kern w:val="0"/>
                <w:sz w:val="26"/>
                <w:szCs w:val="26"/>
                <w:lang w:eastAsia="en-GB"/>
                <w14:ligatures w14:val="none"/>
              </w:rPr>
              <w:t>10</w:t>
            </w:r>
            <w:r w:rsidRPr="00965CE5">
              <w:rPr>
                <w:rFonts w:ascii="Courier New" w:eastAsia="Times New Roman" w:hAnsi="Courier New" w:cs="Courier New"/>
                <w:color w:val="000000"/>
                <w:kern w:val="0"/>
                <w:sz w:val="26"/>
                <w:szCs w:val="26"/>
                <w:lang w:eastAsia="en-GB"/>
                <w14:ligatures w14:val="none"/>
              </w:rPr>
              <w:t>,</w:t>
            </w:r>
          </w:p>
          <w:p w14:paraId="081AF714"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random_state=</w:t>
            </w:r>
            <w:r w:rsidRPr="00965CE5">
              <w:rPr>
                <w:rFonts w:ascii="Courier New" w:eastAsia="Times New Roman" w:hAnsi="Courier New" w:cs="Courier New"/>
                <w:color w:val="098156"/>
                <w:kern w:val="0"/>
                <w:sz w:val="26"/>
                <w:szCs w:val="26"/>
                <w:lang w:eastAsia="en-GB"/>
                <w14:ligatures w14:val="none"/>
              </w:rPr>
              <w:t>0</w:t>
            </w:r>
            <w:r w:rsidRPr="00965CE5">
              <w:rPr>
                <w:rFonts w:ascii="Courier New" w:eastAsia="Times New Roman" w:hAnsi="Courier New" w:cs="Courier New"/>
                <w:color w:val="000000"/>
                <w:kern w:val="0"/>
                <w:sz w:val="26"/>
                <w:szCs w:val="26"/>
                <w:lang w:eastAsia="en-GB"/>
                <w14:ligatures w14:val="none"/>
              </w:rPr>
              <w:t>)</w:t>
            </w:r>
          </w:p>
          <w:p w14:paraId="0D856F9E"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317C076"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km = km.fit(X)</w:t>
            </w:r>
          </w:p>
          <w:p w14:paraId="513F5452"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Sum_of_squared_distances.append(km.inertia_)</w:t>
            </w:r>
          </w:p>
          <w:p w14:paraId="0592A562"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5DF610A"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 xml:space="preserve">plt.plot(K, Sum_of_squared_distances, </w:t>
            </w:r>
            <w:r w:rsidRPr="00965CE5">
              <w:rPr>
                <w:rFonts w:ascii="Courier New" w:eastAsia="Times New Roman" w:hAnsi="Courier New" w:cs="Courier New"/>
                <w:color w:val="A31515"/>
                <w:kern w:val="0"/>
                <w:sz w:val="26"/>
                <w:szCs w:val="26"/>
                <w:lang w:eastAsia="en-GB"/>
                <w14:ligatures w14:val="none"/>
              </w:rPr>
              <w:t>'bx-'</w:t>
            </w:r>
            <w:r w:rsidRPr="00965CE5">
              <w:rPr>
                <w:rFonts w:ascii="Courier New" w:eastAsia="Times New Roman" w:hAnsi="Courier New" w:cs="Courier New"/>
                <w:color w:val="000000"/>
                <w:kern w:val="0"/>
                <w:sz w:val="26"/>
                <w:szCs w:val="26"/>
                <w:lang w:eastAsia="en-GB"/>
                <w14:ligatures w14:val="none"/>
              </w:rPr>
              <w:t>)</w:t>
            </w:r>
          </w:p>
          <w:p w14:paraId="459A9E90"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plt.xlabel(</w:t>
            </w:r>
            <w:r w:rsidRPr="00965CE5">
              <w:rPr>
                <w:rFonts w:ascii="Courier New" w:eastAsia="Times New Roman" w:hAnsi="Courier New" w:cs="Courier New"/>
                <w:color w:val="A31515"/>
                <w:kern w:val="0"/>
                <w:sz w:val="26"/>
                <w:szCs w:val="26"/>
                <w:lang w:eastAsia="en-GB"/>
                <w14:ligatures w14:val="none"/>
              </w:rPr>
              <w:t>'k'</w:t>
            </w:r>
            <w:r w:rsidRPr="00965CE5">
              <w:rPr>
                <w:rFonts w:ascii="Courier New" w:eastAsia="Times New Roman" w:hAnsi="Courier New" w:cs="Courier New"/>
                <w:color w:val="000000"/>
                <w:kern w:val="0"/>
                <w:sz w:val="26"/>
                <w:szCs w:val="26"/>
                <w:lang w:eastAsia="en-GB"/>
                <w14:ligatures w14:val="none"/>
              </w:rPr>
              <w:t>)</w:t>
            </w:r>
          </w:p>
          <w:p w14:paraId="57C1E3A9"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plt.ylabel(</w:t>
            </w:r>
            <w:r w:rsidRPr="00965CE5">
              <w:rPr>
                <w:rFonts w:ascii="Courier New" w:eastAsia="Times New Roman" w:hAnsi="Courier New" w:cs="Courier New"/>
                <w:color w:val="A31515"/>
                <w:kern w:val="0"/>
                <w:sz w:val="26"/>
                <w:szCs w:val="26"/>
                <w:lang w:eastAsia="en-GB"/>
                <w14:ligatures w14:val="none"/>
              </w:rPr>
              <w:t>'Sum_of_squared_distances'</w:t>
            </w:r>
            <w:r w:rsidRPr="00965CE5">
              <w:rPr>
                <w:rFonts w:ascii="Courier New" w:eastAsia="Times New Roman" w:hAnsi="Courier New" w:cs="Courier New"/>
                <w:color w:val="000000"/>
                <w:kern w:val="0"/>
                <w:sz w:val="26"/>
                <w:szCs w:val="26"/>
                <w:lang w:eastAsia="en-GB"/>
                <w14:ligatures w14:val="none"/>
              </w:rPr>
              <w:t>)</w:t>
            </w:r>
          </w:p>
          <w:p w14:paraId="4447B312" w14:textId="77777777" w:rsidR="00460675" w:rsidRPr="00965CE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plt.title(</w:t>
            </w:r>
            <w:r w:rsidRPr="00965CE5">
              <w:rPr>
                <w:rFonts w:ascii="Courier New" w:eastAsia="Times New Roman" w:hAnsi="Courier New" w:cs="Courier New"/>
                <w:color w:val="A31515"/>
                <w:kern w:val="0"/>
                <w:sz w:val="26"/>
                <w:szCs w:val="26"/>
                <w:lang w:eastAsia="en-GB"/>
                <w14:ligatures w14:val="none"/>
              </w:rPr>
              <w:t>'Elbow Method For Optimal k'</w:t>
            </w:r>
            <w:r w:rsidRPr="00965CE5">
              <w:rPr>
                <w:rFonts w:ascii="Courier New" w:eastAsia="Times New Roman" w:hAnsi="Courier New" w:cs="Courier New"/>
                <w:color w:val="000000"/>
                <w:kern w:val="0"/>
                <w:sz w:val="26"/>
                <w:szCs w:val="26"/>
                <w:lang w:eastAsia="en-GB"/>
                <w14:ligatures w14:val="none"/>
              </w:rPr>
              <w:t>)</w:t>
            </w:r>
          </w:p>
          <w:p w14:paraId="0DAD89DE"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965CE5">
              <w:rPr>
                <w:rFonts w:ascii="Courier New" w:eastAsia="Times New Roman" w:hAnsi="Courier New" w:cs="Courier New"/>
                <w:color w:val="000000"/>
                <w:kern w:val="0"/>
                <w:sz w:val="26"/>
                <w:szCs w:val="26"/>
                <w:lang w:eastAsia="en-GB"/>
                <w14:ligatures w14:val="none"/>
              </w:rPr>
              <w:t>plt.show()</w:t>
            </w:r>
          </w:p>
          <w:p w14:paraId="558EB255" w14:textId="77777777" w:rsidR="00460675" w:rsidRDefault="00460675" w:rsidP="00024828">
            <w:pPr>
              <w:spacing w:line="360" w:lineRule="auto"/>
              <w:jc w:val="center"/>
              <w:rPr>
                <w:i/>
                <w:iCs/>
                <w:sz w:val="26"/>
                <w:szCs w:val="26"/>
                <w:lang w:val="en-US"/>
              </w:rPr>
            </w:pPr>
            <w:r>
              <w:rPr>
                <w:i/>
                <w:iCs/>
                <w:sz w:val="26"/>
                <w:szCs w:val="26"/>
                <w:lang w:val="en-US"/>
              </w:rPr>
              <w:t xml:space="preserve">Step 2: </w:t>
            </w:r>
            <w:r w:rsidRPr="008D0BF8">
              <w:rPr>
                <w:i/>
                <w:iCs/>
                <w:sz w:val="26"/>
                <w:szCs w:val="26"/>
                <w:lang w:val="en-US"/>
              </w:rPr>
              <w:t>Using sum of squared distances to decide cluster number</w:t>
            </w:r>
            <w:r>
              <w:rPr>
                <w:i/>
                <w:iCs/>
                <w:sz w:val="26"/>
                <w:szCs w:val="26"/>
                <w:lang w:val="en-US"/>
              </w:rPr>
              <w:t xml:space="preserve"> (k)</w:t>
            </w:r>
          </w:p>
          <w:p w14:paraId="5E5C58EB" w14:textId="77777777" w:rsidR="00460675" w:rsidRDefault="00460675" w:rsidP="00024828">
            <w:pPr>
              <w:spacing w:line="360" w:lineRule="auto"/>
              <w:jc w:val="center"/>
              <w:rPr>
                <w:i/>
                <w:iCs/>
                <w:sz w:val="26"/>
                <w:szCs w:val="26"/>
                <w:lang w:val="en-US"/>
              </w:rPr>
            </w:pPr>
            <w:r w:rsidRPr="00A902F7">
              <w:rPr>
                <w:i/>
                <w:iCs/>
                <w:sz w:val="26"/>
                <w:szCs w:val="26"/>
                <w:lang w:val="en-US"/>
              </w:rPr>
              <w:lastRenderedPageBreak/>
              <w:drawing>
                <wp:inline distT="0" distB="0" distL="0" distR="0" wp14:anchorId="68E641D9" wp14:editId="64791C0A">
                  <wp:extent cx="5760085" cy="1963420"/>
                  <wp:effectExtent l="0" t="0" r="0" b="0"/>
                  <wp:docPr id="926983591" name="Picture 926983591" descr="A picture containing line, plo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83591" name="Picture 926983591" descr="A picture containing line, plot, diagram, screenshot&#10;&#10;Description automatically generated"/>
                          <pic:cNvPicPr/>
                        </pic:nvPicPr>
                        <pic:blipFill>
                          <a:blip r:embed="rId99"/>
                          <a:stretch>
                            <a:fillRect/>
                          </a:stretch>
                        </pic:blipFill>
                        <pic:spPr>
                          <a:xfrm>
                            <a:off x="0" y="0"/>
                            <a:ext cx="5760085" cy="1963420"/>
                          </a:xfrm>
                          <a:prstGeom prst="rect">
                            <a:avLst/>
                          </a:prstGeom>
                        </pic:spPr>
                      </pic:pic>
                    </a:graphicData>
                  </a:graphic>
                </wp:inline>
              </w:drawing>
            </w:r>
          </w:p>
          <w:p w14:paraId="17CC1ABF" w14:textId="77777777" w:rsidR="00460675" w:rsidRDefault="00460675" w:rsidP="00024828">
            <w:pPr>
              <w:spacing w:line="360" w:lineRule="auto"/>
              <w:jc w:val="center"/>
              <w:rPr>
                <w:i/>
                <w:iCs/>
                <w:sz w:val="26"/>
                <w:szCs w:val="26"/>
                <w:lang w:val="en-US"/>
              </w:rPr>
            </w:pPr>
            <w:r>
              <w:rPr>
                <w:i/>
                <w:iCs/>
                <w:sz w:val="26"/>
                <w:szCs w:val="26"/>
                <w:lang w:val="en-US"/>
              </w:rPr>
              <w:t>Look at this plot, we choose k = 3</w:t>
            </w:r>
          </w:p>
        </w:tc>
      </w:tr>
      <w:tr w:rsidR="00460675" w:rsidRPr="00C801EA" w14:paraId="41FD2207" w14:textId="77777777" w:rsidTr="00024828">
        <w:tc>
          <w:tcPr>
            <w:tcW w:w="9287" w:type="dxa"/>
          </w:tcPr>
          <w:p w14:paraId="617B70B0" w14:textId="77777777" w:rsidR="00460675" w:rsidRPr="00B76C2F"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8000"/>
                <w:kern w:val="0"/>
                <w:sz w:val="26"/>
                <w:szCs w:val="26"/>
                <w:lang w:eastAsia="en-GB"/>
                <w14:ligatures w14:val="none"/>
              </w:rPr>
              <w:lastRenderedPageBreak/>
              <w:t># Euclidean k-means</w:t>
            </w:r>
          </w:p>
          <w:p w14:paraId="579EE91A"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"-----Euclidean k-means-----"</w:t>
            </w:r>
            <w:r w:rsidRPr="00B76C2F">
              <w:rPr>
                <w:rFonts w:ascii="Courier New" w:eastAsia="Times New Roman" w:hAnsi="Courier New" w:cs="Courier New"/>
                <w:color w:val="000000"/>
                <w:kern w:val="0"/>
                <w:sz w:val="26"/>
                <w:szCs w:val="26"/>
                <w:lang w:eastAsia="en-GB"/>
                <w14:ligatures w14:val="none"/>
              </w:rPr>
              <w:t>)</w:t>
            </w:r>
          </w:p>
          <w:p w14:paraId="06616A2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n_clusters=</w:t>
            </w:r>
            <w:r w:rsidRPr="00B76C2F">
              <w:rPr>
                <w:rFonts w:ascii="Courier New" w:eastAsia="Times New Roman" w:hAnsi="Courier New" w:cs="Courier New"/>
                <w:color w:val="098156"/>
                <w:kern w:val="0"/>
                <w:sz w:val="26"/>
                <w:szCs w:val="26"/>
                <w:lang w:eastAsia="en-GB"/>
                <w14:ligatures w14:val="none"/>
              </w:rPr>
              <w:t>3</w:t>
            </w:r>
          </w:p>
          <w:p w14:paraId="62314C1A"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km = TimeSeriesKMeans(n_clusters=n_clusters, verbose=</w:t>
            </w:r>
            <w:r w:rsidRPr="00B76C2F">
              <w:rPr>
                <w:rFonts w:ascii="Courier New" w:eastAsia="Times New Roman" w:hAnsi="Courier New" w:cs="Courier New"/>
                <w:color w:val="0000FF"/>
                <w:kern w:val="0"/>
                <w:sz w:val="26"/>
                <w:szCs w:val="26"/>
                <w:lang w:eastAsia="en-GB"/>
                <w14:ligatures w14:val="none"/>
              </w:rPr>
              <w:t>False</w:t>
            </w:r>
            <w:r w:rsidRPr="00B76C2F">
              <w:rPr>
                <w:rFonts w:ascii="Courier New" w:eastAsia="Times New Roman" w:hAnsi="Courier New" w:cs="Courier New"/>
                <w:color w:val="000000"/>
                <w:kern w:val="0"/>
                <w:sz w:val="26"/>
                <w:szCs w:val="26"/>
                <w:lang w:eastAsia="en-GB"/>
                <w14:ligatures w14:val="none"/>
              </w:rPr>
              <w:t>, random_state=seed)</w:t>
            </w:r>
          </w:p>
          <w:p w14:paraId="184172AA"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y_km = km.fit_predict(X)</w:t>
            </w:r>
          </w:p>
          <w:p w14:paraId="21D8A8D8"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FD22C15"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"Euclidean silhoutte: {:.2f}"</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795E26"/>
                <w:kern w:val="0"/>
                <w:sz w:val="26"/>
                <w:szCs w:val="26"/>
                <w:lang w:eastAsia="en-GB"/>
                <w14:ligatures w14:val="none"/>
              </w:rPr>
              <w:t>format</w:t>
            </w:r>
            <w:r w:rsidRPr="00B76C2F">
              <w:rPr>
                <w:rFonts w:ascii="Courier New" w:eastAsia="Times New Roman" w:hAnsi="Courier New" w:cs="Courier New"/>
                <w:color w:val="000000"/>
                <w:kern w:val="0"/>
                <w:sz w:val="26"/>
                <w:szCs w:val="26"/>
                <w:lang w:eastAsia="en-GB"/>
                <w14:ligatures w14:val="none"/>
              </w:rPr>
              <w:t>(silhouette_score(X, y_km, metric=</w:t>
            </w:r>
            <w:r w:rsidRPr="00B76C2F">
              <w:rPr>
                <w:rFonts w:ascii="Courier New" w:eastAsia="Times New Roman" w:hAnsi="Courier New" w:cs="Courier New"/>
                <w:color w:val="A31515"/>
                <w:kern w:val="0"/>
                <w:sz w:val="26"/>
                <w:szCs w:val="26"/>
                <w:lang w:eastAsia="en-GB"/>
                <w14:ligatures w14:val="none"/>
              </w:rPr>
              <w:t>"euclidean"</w:t>
            </w:r>
            <w:r w:rsidRPr="00B76C2F">
              <w:rPr>
                <w:rFonts w:ascii="Courier New" w:eastAsia="Times New Roman" w:hAnsi="Courier New" w:cs="Courier New"/>
                <w:color w:val="000000"/>
                <w:kern w:val="0"/>
                <w:sz w:val="26"/>
                <w:szCs w:val="26"/>
                <w:lang w:eastAsia="en-GB"/>
                <w14:ligatures w14:val="none"/>
              </w:rPr>
              <w:t>)))</w:t>
            </w:r>
          </w:p>
          <w:p w14:paraId="0CF1CB4B"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310AF6C"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plt.figure()</w:t>
            </w:r>
          </w:p>
          <w:p w14:paraId="22269E66"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yi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795E26"/>
                <w:kern w:val="0"/>
                <w:sz w:val="26"/>
                <w:szCs w:val="26"/>
                <w:lang w:eastAsia="en-GB"/>
                <w14:ligatures w14:val="none"/>
              </w:rPr>
              <w:t>range</w:t>
            </w:r>
            <w:r w:rsidRPr="00B76C2F">
              <w:rPr>
                <w:rFonts w:ascii="Courier New" w:eastAsia="Times New Roman" w:hAnsi="Courier New" w:cs="Courier New"/>
                <w:color w:val="000000"/>
                <w:kern w:val="0"/>
                <w:sz w:val="26"/>
                <w:szCs w:val="26"/>
                <w:lang w:eastAsia="en-GB"/>
                <w14:ligatures w14:val="none"/>
              </w:rPr>
              <w:t>(n_clusters):</w:t>
            </w:r>
          </w:p>
          <w:p w14:paraId="3E977291"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plt.subplot(</w:t>
            </w:r>
            <w:r w:rsidRPr="00B76C2F">
              <w:rPr>
                <w:rFonts w:ascii="Courier New" w:eastAsia="Times New Roman" w:hAnsi="Courier New" w:cs="Courier New"/>
                <w:color w:val="098156"/>
                <w:kern w:val="0"/>
                <w:sz w:val="26"/>
                <w:szCs w:val="26"/>
                <w:lang w:eastAsia="en-GB"/>
                <w14:ligatures w14:val="none"/>
              </w:rPr>
              <w:t>3</w:t>
            </w:r>
            <w:r w:rsidRPr="00B76C2F">
              <w:rPr>
                <w:rFonts w:ascii="Courier New" w:eastAsia="Times New Roman" w:hAnsi="Courier New" w:cs="Courier New"/>
                <w:color w:val="000000"/>
                <w:kern w:val="0"/>
                <w:sz w:val="26"/>
                <w:szCs w:val="26"/>
                <w:lang w:eastAsia="en-GB"/>
                <w14:ligatures w14:val="none"/>
              </w:rPr>
              <w:t xml:space="preserve">, n_clusters,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5312F167"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xx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X[y_km == yi]:</w:t>
            </w:r>
          </w:p>
          <w:p w14:paraId="18C3D64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plt.plot(xx.ravel(), </w:t>
            </w:r>
            <w:r w:rsidRPr="00B76C2F">
              <w:rPr>
                <w:rFonts w:ascii="Courier New" w:eastAsia="Times New Roman" w:hAnsi="Courier New" w:cs="Courier New"/>
                <w:color w:val="A31515"/>
                <w:kern w:val="0"/>
                <w:sz w:val="26"/>
                <w:szCs w:val="26"/>
                <w:lang w:eastAsia="en-GB"/>
                <w14:ligatures w14:val="none"/>
              </w:rPr>
              <w:t>"k-"</w:t>
            </w:r>
            <w:r w:rsidRPr="00B76C2F">
              <w:rPr>
                <w:rFonts w:ascii="Courier New" w:eastAsia="Times New Roman" w:hAnsi="Courier New" w:cs="Courier New"/>
                <w:color w:val="000000"/>
                <w:kern w:val="0"/>
                <w:sz w:val="26"/>
                <w:szCs w:val="26"/>
                <w:lang w:eastAsia="en-GB"/>
                <w14:ligatures w14:val="none"/>
              </w:rPr>
              <w:t>, alpha=</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w:t>
            </w:r>
          </w:p>
          <w:p w14:paraId="2BFF73A6"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plt.plot(km.cluster_centers_[yi].ravel(), </w:t>
            </w:r>
            <w:r w:rsidRPr="00B76C2F">
              <w:rPr>
                <w:rFonts w:ascii="Courier New" w:eastAsia="Times New Roman" w:hAnsi="Courier New" w:cs="Courier New"/>
                <w:color w:val="A31515"/>
                <w:kern w:val="0"/>
                <w:sz w:val="26"/>
                <w:szCs w:val="26"/>
                <w:lang w:eastAsia="en-GB"/>
                <w14:ligatures w14:val="none"/>
              </w:rPr>
              <w:t>"r-"</w:t>
            </w:r>
            <w:r w:rsidRPr="00B76C2F">
              <w:rPr>
                <w:rFonts w:ascii="Courier New" w:eastAsia="Times New Roman" w:hAnsi="Courier New" w:cs="Courier New"/>
                <w:color w:val="000000"/>
                <w:kern w:val="0"/>
                <w:sz w:val="26"/>
                <w:szCs w:val="26"/>
                <w:lang w:eastAsia="en-GB"/>
                <w14:ligatures w14:val="none"/>
              </w:rPr>
              <w:t>)</w:t>
            </w:r>
          </w:p>
          <w:p w14:paraId="020480B3"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plt.xlim(</w:t>
            </w:r>
            <w:r w:rsidRPr="00B76C2F">
              <w:rPr>
                <w:rFonts w:ascii="Courier New" w:eastAsia="Times New Roman" w:hAnsi="Courier New" w:cs="Courier New"/>
                <w:color w:val="098156"/>
                <w:kern w:val="0"/>
                <w:sz w:val="26"/>
                <w:szCs w:val="26"/>
                <w:lang w:eastAsia="en-GB"/>
                <w14:ligatures w14:val="none"/>
              </w:rPr>
              <w:t>0</w:t>
            </w:r>
            <w:r w:rsidRPr="00B76C2F">
              <w:rPr>
                <w:rFonts w:ascii="Courier New" w:eastAsia="Times New Roman" w:hAnsi="Courier New" w:cs="Courier New"/>
                <w:color w:val="000000"/>
                <w:kern w:val="0"/>
                <w:sz w:val="26"/>
                <w:szCs w:val="26"/>
                <w:lang w:eastAsia="en-GB"/>
                <w14:ligatures w14:val="none"/>
              </w:rPr>
              <w:t>, sz)</w:t>
            </w:r>
          </w:p>
          <w:p w14:paraId="01C9FAE5"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plt.ylim(</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w:t>
            </w:r>
          </w:p>
          <w:p w14:paraId="3CAAC895"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plt.text(</w:t>
            </w:r>
            <w:r w:rsidRPr="00B76C2F">
              <w:rPr>
                <w:rFonts w:ascii="Courier New" w:eastAsia="Times New Roman" w:hAnsi="Courier New" w:cs="Courier New"/>
                <w:color w:val="098156"/>
                <w:kern w:val="0"/>
                <w:sz w:val="26"/>
                <w:szCs w:val="26"/>
                <w:lang w:eastAsia="en-GB"/>
                <w14:ligatures w14:val="none"/>
              </w:rPr>
              <w:t>0.55</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0.85</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'Cluster %d'</w:t>
            </w:r>
            <w:r w:rsidRPr="00B76C2F">
              <w:rPr>
                <w:rFonts w:ascii="Courier New" w:eastAsia="Times New Roman" w:hAnsi="Courier New" w:cs="Courier New"/>
                <w:color w:val="000000"/>
                <w:kern w:val="0"/>
                <w:sz w:val="26"/>
                <w:szCs w:val="26"/>
                <w:lang w:eastAsia="en-GB"/>
                <w14:ligatures w14:val="none"/>
              </w:rPr>
              <w:t xml:space="preserve"> %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7EDDDF1A"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transform=plt.gca().transAxes)</w:t>
            </w:r>
          </w:p>
          <w:p w14:paraId="20C4DEFC"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if</w:t>
            </w:r>
            <w:r w:rsidRPr="00B76C2F">
              <w:rPr>
                <w:rFonts w:ascii="Courier New" w:eastAsia="Times New Roman" w:hAnsi="Courier New" w:cs="Courier New"/>
                <w:color w:val="000000"/>
                <w:kern w:val="0"/>
                <w:sz w:val="26"/>
                <w:szCs w:val="26"/>
                <w:lang w:eastAsia="en-GB"/>
                <w14:ligatures w14:val="none"/>
              </w:rPr>
              <w:t xml:space="preserve">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3BAB2ACF"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plt.title(</w:t>
            </w:r>
            <w:r w:rsidRPr="00B76C2F">
              <w:rPr>
                <w:rFonts w:ascii="Courier New" w:eastAsia="Times New Roman" w:hAnsi="Courier New" w:cs="Courier New"/>
                <w:color w:val="A31515"/>
                <w:kern w:val="0"/>
                <w:sz w:val="26"/>
                <w:szCs w:val="26"/>
                <w:lang w:eastAsia="en-GB"/>
                <w14:ligatures w14:val="none"/>
              </w:rPr>
              <w:t>"Euclidean $k$-means"</w:t>
            </w:r>
            <w:r w:rsidRPr="00B76C2F">
              <w:rPr>
                <w:rFonts w:ascii="Courier New" w:eastAsia="Times New Roman" w:hAnsi="Courier New" w:cs="Courier New"/>
                <w:color w:val="000000"/>
                <w:kern w:val="0"/>
                <w:sz w:val="26"/>
                <w:szCs w:val="26"/>
                <w:lang w:eastAsia="en-GB"/>
                <w14:ligatures w14:val="none"/>
              </w:rPr>
              <w:t>)</w:t>
            </w:r>
          </w:p>
          <w:p w14:paraId="3096290F" w14:textId="77777777" w:rsidR="00460675" w:rsidRDefault="00460675" w:rsidP="00024828">
            <w:pPr>
              <w:spacing w:line="360" w:lineRule="auto"/>
              <w:jc w:val="center"/>
              <w:rPr>
                <w:i/>
                <w:iCs/>
                <w:sz w:val="26"/>
                <w:szCs w:val="26"/>
                <w:lang w:val="en-US"/>
              </w:rPr>
            </w:pPr>
          </w:p>
          <w:p w14:paraId="0BB1E078" w14:textId="77777777" w:rsidR="00460675" w:rsidRDefault="00460675" w:rsidP="00024828">
            <w:pPr>
              <w:spacing w:line="360" w:lineRule="auto"/>
              <w:jc w:val="center"/>
              <w:rPr>
                <w:i/>
                <w:iCs/>
                <w:sz w:val="26"/>
                <w:szCs w:val="26"/>
                <w:lang w:val="en-US"/>
              </w:rPr>
            </w:pPr>
            <w:r>
              <w:rPr>
                <w:i/>
                <w:iCs/>
                <w:sz w:val="26"/>
                <w:szCs w:val="26"/>
                <w:lang w:val="en-US"/>
              </w:rPr>
              <w:t xml:space="preserve">Step 4: Kmeans using euclidean distance   </w:t>
            </w:r>
          </w:p>
        </w:tc>
      </w:tr>
      <w:tr w:rsidR="00460675" w:rsidRPr="00C801EA" w14:paraId="432BBFC5" w14:textId="77777777" w:rsidTr="00024828">
        <w:tc>
          <w:tcPr>
            <w:tcW w:w="9287" w:type="dxa"/>
          </w:tcPr>
          <w:p w14:paraId="270F367E" w14:textId="77777777" w:rsidR="00460675" w:rsidRPr="00B76C2F"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8000"/>
                <w:kern w:val="0"/>
                <w:sz w:val="26"/>
                <w:szCs w:val="26"/>
                <w:lang w:eastAsia="en-GB"/>
                <w14:ligatures w14:val="none"/>
              </w:rPr>
              <w:t># DBA-k-means</w:t>
            </w:r>
          </w:p>
          <w:p w14:paraId="0DAA5259"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"DBA k-means"</w:t>
            </w:r>
            <w:r w:rsidRPr="00B76C2F">
              <w:rPr>
                <w:rFonts w:ascii="Courier New" w:eastAsia="Times New Roman" w:hAnsi="Courier New" w:cs="Courier New"/>
                <w:color w:val="000000"/>
                <w:kern w:val="0"/>
                <w:sz w:val="26"/>
                <w:szCs w:val="26"/>
                <w:lang w:eastAsia="en-GB"/>
                <w14:ligatures w14:val="none"/>
              </w:rPr>
              <w:t>)</w:t>
            </w:r>
          </w:p>
          <w:p w14:paraId="5A25DA40"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dba_km = TimeSeriesKMeans(n_clusters=n_clusters,</w:t>
            </w:r>
          </w:p>
          <w:p w14:paraId="7932B2BF"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n_init=</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w:t>
            </w:r>
          </w:p>
          <w:p w14:paraId="29004000"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metric=</w:t>
            </w:r>
            <w:r w:rsidRPr="00B76C2F">
              <w:rPr>
                <w:rFonts w:ascii="Courier New" w:eastAsia="Times New Roman" w:hAnsi="Courier New" w:cs="Courier New"/>
                <w:color w:val="A31515"/>
                <w:kern w:val="0"/>
                <w:sz w:val="26"/>
                <w:szCs w:val="26"/>
                <w:lang w:eastAsia="en-GB"/>
                <w14:ligatures w14:val="none"/>
              </w:rPr>
              <w:t>"dtw"</w:t>
            </w:r>
            <w:r w:rsidRPr="00B76C2F">
              <w:rPr>
                <w:rFonts w:ascii="Courier New" w:eastAsia="Times New Roman" w:hAnsi="Courier New" w:cs="Courier New"/>
                <w:color w:val="000000"/>
                <w:kern w:val="0"/>
                <w:sz w:val="26"/>
                <w:szCs w:val="26"/>
                <w:lang w:eastAsia="en-GB"/>
                <w14:ligatures w14:val="none"/>
              </w:rPr>
              <w:t>,</w:t>
            </w:r>
          </w:p>
          <w:p w14:paraId="09A40829"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verbose=</w:t>
            </w:r>
            <w:r w:rsidRPr="00B76C2F">
              <w:rPr>
                <w:rFonts w:ascii="Courier New" w:eastAsia="Times New Roman" w:hAnsi="Courier New" w:cs="Courier New"/>
                <w:color w:val="0000FF"/>
                <w:kern w:val="0"/>
                <w:sz w:val="26"/>
                <w:szCs w:val="26"/>
                <w:lang w:eastAsia="en-GB"/>
                <w14:ligatures w14:val="none"/>
              </w:rPr>
              <w:t>False</w:t>
            </w:r>
            <w:r w:rsidRPr="00B76C2F">
              <w:rPr>
                <w:rFonts w:ascii="Courier New" w:eastAsia="Times New Roman" w:hAnsi="Courier New" w:cs="Courier New"/>
                <w:color w:val="000000"/>
                <w:kern w:val="0"/>
                <w:sz w:val="26"/>
                <w:szCs w:val="26"/>
                <w:lang w:eastAsia="en-GB"/>
                <w14:ligatures w14:val="none"/>
              </w:rPr>
              <w:t>,</w:t>
            </w:r>
          </w:p>
          <w:p w14:paraId="74D9BD4C"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max_iter_barycenter=</w:t>
            </w:r>
            <w:r w:rsidRPr="00B76C2F">
              <w:rPr>
                <w:rFonts w:ascii="Courier New" w:eastAsia="Times New Roman" w:hAnsi="Courier New" w:cs="Courier New"/>
                <w:color w:val="098156"/>
                <w:kern w:val="0"/>
                <w:sz w:val="26"/>
                <w:szCs w:val="26"/>
                <w:lang w:eastAsia="en-GB"/>
                <w14:ligatures w14:val="none"/>
              </w:rPr>
              <w:t>10</w:t>
            </w:r>
            <w:r w:rsidRPr="00B76C2F">
              <w:rPr>
                <w:rFonts w:ascii="Courier New" w:eastAsia="Times New Roman" w:hAnsi="Courier New" w:cs="Courier New"/>
                <w:color w:val="000000"/>
                <w:kern w:val="0"/>
                <w:sz w:val="26"/>
                <w:szCs w:val="26"/>
                <w:lang w:eastAsia="en-GB"/>
                <w14:ligatures w14:val="none"/>
              </w:rPr>
              <w:t>,</w:t>
            </w:r>
          </w:p>
          <w:p w14:paraId="603FF37C"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random_state=seed)</w:t>
            </w:r>
          </w:p>
          <w:p w14:paraId="106CC506"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y_dba_km = dba_km.fit_predict(X)</w:t>
            </w:r>
          </w:p>
          <w:p w14:paraId="37CF3D04"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795E26"/>
                <w:kern w:val="0"/>
                <w:sz w:val="26"/>
                <w:szCs w:val="26"/>
                <w:lang w:eastAsia="en-GB"/>
                <w14:ligatures w14:val="none"/>
              </w:rPr>
              <w:t>print</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"DBA silhoutte: {:.2f}"</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795E26"/>
                <w:kern w:val="0"/>
                <w:sz w:val="26"/>
                <w:szCs w:val="26"/>
                <w:lang w:eastAsia="en-GB"/>
                <w14:ligatures w14:val="none"/>
              </w:rPr>
              <w:t>format</w:t>
            </w:r>
            <w:r w:rsidRPr="00B76C2F">
              <w:rPr>
                <w:rFonts w:ascii="Courier New" w:eastAsia="Times New Roman" w:hAnsi="Courier New" w:cs="Courier New"/>
                <w:color w:val="000000"/>
                <w:kern w:val="0"/>
                <w:sz w:val="26"/>
                <w:szCs w:val="26"/>
                <w:lang w:eastAsia="en-GB"/>
                <w14:ligatures w14:val="none"/>
              </w:rPr>
              <w:t xml:space="preserve">(silhouette_score(X, </w:t>
            </w:r>
            <w:r w:rsidRPr="00B76C2F">
              <w:rPr>
                <w:rFonts w:ascii="Courier New" w:eastAsia="Times New Roman" w:hAnsi="Courier New" w:cs="Courier New"/>
                <w:color w:val="000000"/>
                <w:kern w:val="0"/>
                <w:sz w:val="26"/>
                <w:szCs w:val="26"/>
                <w:lang w:eastAsia="en-GB"/>
                <w14:ligatures w14:val="none"/>
              </w:rPr>
              <w:lastRenderedPageBreak/>
              <w:t>y_dba_km, metric=</w:t>
            </w:r>
            <w:r w:rsidRPr="00B76C2F">
              <w:rPr>
                <w:rFonts w:ascii="Courier New" w:eastAsia="Times New Roman" w:hAnsi="Courier New" w:cs="Courier New"/>
                <w:color w:val="A31515"/>
                <w:kern w:val="0"/>
                <w:sz w:val="26"/>
                <w:szCs w:val="26"/>
                <w:lang w:eastAsia="en-GB"/>
                <w14:ligatures w14:val="none"/>
              </w:rPr>
              <w:t>"dtw"</w:t>
            </w:r>
            <w:r w:rsidRPr="00B76C2F">
              <w:rPr>
                <w:rFonts w:ascii="Courier New" w:eastAsia="Times New Roman" w:hAnsi="Courier New" w:cs="Courier New"/>
                <w:color w:val="000000"/>
                <w:kern w:val="0"/>
                <w:sz w:val="26"/>
                <w:szCs w:val="26"/>
                <w:lang w:eastAsia="en-GB"/>
                <w14:ligatures w14:val="none"/>
              </w:rPr>
              <w:t>)))</w:t>
            </w:r>
          </w:p>
          <w:p w14:paraId="24648105"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EB669FE"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yi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795E26"/>
                <w:kern w:val="0"/>
                <w:sz w:val="26"/>
                <w:szCs w:val="26"/>
                <w:lang w:eastAsia="en-GB"/>
                <w14:ligatures w14:val="none"/>
              </w:rPr>
              <w:t>range</w:t>
            </w:r>
            <w:r w:rsidRPr="00B76C2F">
              <w:rPr>
                <w:rFonts w:ascii="Courier New" w:eastAsia="Times New Roman" w:hAnsi="Courier New" w:cs="Courier New"/>
                <w:color w:val="000000"/>
                <w:kern w:val="0"/>
                <w:sz w:val="26"/>
                <w:szCs w:val="26"/>
                <w:lang w:eastAsia="en-GB"/>
                <w14:ligatures w14:val="none"/>
              </w:rPr>
              <w:t>(n_clusters):</w:t>
            </w:r>
          </w:p>
          <w:p w14:paraId="770D128E"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plt.subplot(</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 n_clusters, yi+</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4B8DD74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for</w:t>
            </w:r>
            <w:r w:rsidRPr="00B76C2F">
              <w:rPr>
                <w:rFonts w:ascii="Courier New" w:eastAsia="Times New Roman" w:hAnsi="Courier New" w:cs="Courier New"/>
                <w:color w:val="000000"/>
                <w:kern w:val="0"/>
                <w:sz w:val="26"/>
                <w:szCs w:val="26"/>
                <w:lang w:eastAsia="en-GB"/>
                <w14:ligatures w14:val="none"/>
              </w:rPr>
              <w:t xml:space="preserve"> xx </w:t>
            </w:r>
            <w:r w:rsidRPr="00B76C2F">
              <w:rPr>
                <w:rFonts w:ascii="Courier New" w:eastAsia="Times New Roman" w:hAnsi="Courier New" w:cs="Courier New"/>
                <w:color w:val="0000FF"/>
                <w:kern w:val="0"/>
                <w:sz w:val="26"/>
                <w:szCs w:val="26"/>
                <w:lang w:eastAsia="en-GB"/>
                <w14:ligatures w14:val="none"/>
              </w:rPr>
              <w:t>in</w:t>
            </w:r>
            <w:r w:rsidRPr="00B76C2F">
              <w:rPr>
                <w:rFonts w:ascii="Courier New" w:eastAsia="Times New Roman" w:hAnsi="Courier New" w:cs="Courier New"/>
                <w:color w:val="000000"/>
                <w:kern w:val="0"/>
                <w:sz w:val="26"/>
                <w:szCs w:val="26"/>
                <w:lang w:eastAsia="en-GB"/>
                <w14:ligatures w14:val="none"/>
              </w:rPr>
              <w:t xml:space="preserve"> X[y_dba_km == yi]:</w:t>
            </w:r>
          </w:p>
          <w:p w14:paraId="1B87DA9E"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plt.plot(xx.ravel(), </w:t>
            </w:r>
            <w:r w:rsidRPr="00B76C2F">
              <w:rPr>
                <w:rFonts w:ascii="Courier New" w:eastAsia="Times New Roman" w:hAnsi="Courier New" w:cs="Courier New"/>
                <w:color w:val="A31515"/>
                <w:kern w:val="0"/>
                <w:sz w:val="26"/>
                <w:szCs w:val="26"/>
                <w:lang w:eastAsia="en-GB"/>
                <w14:ligatures w14:val="none"/>
              </w:rPr>
              <w:t>"k-"</w:t>
            </w:r>
            <w:r w:rsidRPr="00B76C2F">
              <w:rPr>
                <w:rFonts w:ascii="Courier New" w:eastAsia="Times New Roman" w:hAnsi="Courier New" w:cs="Courier New"/>
                <w:color w:val="000000"/>
                <w:kern w:val="0"/>
                <w:sz w:val="26"/>
                <w:szCs w:val="26"/>
                <w:lang w:eastAsia="en-GB"/>
                <w14:ligatures w14:val="none"/>
              </w:rPr>
              <w:t>, alpha=</w:t>
            </w:r>
            <w:r w:rsidRPr="00B76C2F">
              <w:rPr>
                <w:rFonts w:ascii="Courier New" w:eastAsia="Times New Roman" w:hAnsi="Courier New" w:cs="Courier New"/>
                <w:color w:val="098156"/>
                <w:kern w:val="0"/>
                <w:sz w:val="26"/>
                <w:szCs w:val="26"/>
                <w:lang w:eastAsia="en-GB"/>
                <w14:ligatures w14:val="none"/>
              </w:rPr>
              <w:t>.2</w:t>
            </w:r>
            <w:r w:rsidRPr="00B76C2F">
              <w:rPr>
                <w:rFonts w:ascii="Courier New" w:eastAsia="Times New Roman" w:hAnsi="Courier New" w:cs="Courier New"/>
                <w:color w:val="000000"/>
                <w:kern w:val="0"/>
                <w:sz w:val="26"/>
                <w:szCs w:val="26"/>
                <w:lang w:eastAsia="en-GB"/>
                <w14:ligatures w14:val="none"/>
              </w:rPr>
              <w:t>)</w:t>
            </w:r>
          </w:p>
          <w:p w14:paraId="45DA987E"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plt.plot(dba_km.cluster_centers_[yi].ravel(), </w:t>
            </w:r>
            <w:r w:rsidRPr="00B76C2F">
              <w:rPr>
                <w:rFonts w:ascii="Courier New" w:eastAsia="Times New Roman" w:hAnsi="Courier New" w:cs="Courier New"/>
                <w:color w:val="A31515"/>
                <w:kern w:val="0"/>
                <w:sz w:val="26"/>
                <w:szCs w:val="26"/>
                <w:lang w:eastAsia="en-GB"/>
                <w14:ligatures w14:val="none"/>
              </w:rPr>
              <w:t>"r-"</w:t>
            </w:r>
            <w:r w:rsidRPr="00B76C2F">
              <w:rPr>
                <w:rFonts w:ascii="Courier New" w:eastAsia="Times New Roman" w:hAnsi="Courier New" w:cs="Courier New"/>
                <w:color w:val="000000"/>
                <w:kern w:val="0"/>
                <w:sz w:val="26"/>
                <w:szCs w:val="26"/>
                <w:lang w:eastAsia="en-GB"/>
                <w14:ligatures w14:val="none"/>
              </w:rPr>
              <w:t>)</w:t>
            </w:r>
          </w:p>
          <w:p w14:paraId="6E190358"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plt.xlim(</w:t>
            </w:r>
            <w:r w:rsidRPr="00B76C2F">
              <w:rPr>
                <w:rFonts w:ascii="Courier New" w:eastAsia="Times New Roman" w:hAnsi="Courier New" w:cs="Courier New"/>
                <w:color w:val="098156"/>
                <w:kern w:val="0"/>
                <w:sz w:val="26"/>
                <w:szCs w:val="26"/>
                <w:lang w:eastAsia="en-GB"/>
                <w14:ligatures w14:val="none"/>
              </w:rPr>
              <w:t>0</w:t>
            </w:r>
            <w:r w:rsidRPr="00B76C2F">
              <w:rPr>
                <w:rFonts w:ascii="Courier New" w:eastAsia="Times New Roman" w:hAnsi="Courier New" w:cs="Courier New"/>
                <w:color w:val="000000"/>
                <w:kern w:val="0"/>
                <w:sz w:val="26"/>
                <w:szCs w:val="26"/>
                <w:lang w:eastAsia="en-GB"/>
                <w14:ligatures w14:val="none"/>
              </w:rPr>
              <w:t>, sz)</w:t>
            </w:r>
          </w:p>
          <w:p w14:paraId="50A2448C"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plt.ylim(</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4</w:t>
            </w:r>
            <w:r w:rsidRPr="00B76C2F">
              <w:rPr>
                <w:rFonts w:ascii="Courier New" w:eastAsia="Times New Roman" w:hAnsi="Courier New" w:cs="Courier New"/>
                <w:color w:val="000000"/>
                <w:kern w:val="0"/>
                <w:sz w:val="26"/>
                <w:szCs w:val="26"/>
                <w:lang w:eastAsia="en-GB"/>
                <w14:ligatures w14:val="none"/>
              </w:rPr>
              <w:t>)</w:t>
            </w:r>
          </w:p>
          <w:p w14:paraId="7C2C992E"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plt.text(</w:t>
            </w:r>
            <w:r w:rsidRPr="00B76C2F">
              <w:rPr>
                <w:rFonts w:ascii="Courier New" w:eastAsia="Times New Roman" w:hAnsi="Courier New" w:cs="Courier New"/>
                <w:color w:val="098156"/>
                <w:kern w:val="0"/>
                <w:sz w:val="26"/>
                <w:szCs w:val="26"/>
                <w:lang w:eastAsia="en-GB"/>
                <w14:ligatures w14:val="none"/>
              </w:rPr>
              <w:t>0.55</w:t>
            </w: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098156"/>
                <w:kern w:val="0"/>
                <w:sz w:val="26"/>
                <w:szCs w:val="26"/>
                <w:lang w:eastAsia="en-GB"/>
                <w14:ligatures w14:val="none"/>
              </w:rPr>
              <w:t>0.85</w:t>
            </w:r>
            <w:r w:rsidRPr="00B76C2F">
              <w:rPr>
                <w:rFonts w:ascii="Courier New" w:eastAsia="Times New Roman" w:hAnsi="Courier New" w:cs="Courier New"/>
                <w:color w:val="000000"/>
                <w:kern w:val="0"/>
                <w:sz w:val="26"/>
                <w:szCs w:val="26"/>
                <w:lang w:eastAsia="en-GB"/>
                <w14:ligatures w14:val="none"/>
              </w:rPr>
              <w:t>,</w:t>
            </w:r>
            <w:r w:rsidRPr="00B76C2F">
              <w:rPr>
                <w:rFonts w:ascii="Courier New" w:eastAsia="Times New Roman" w:hAnsi="Courier New" w:cs="Courier New"/>
                <w:color w:val="A31515"/>
                <w:kern w:val="0"/>
                <w:sz w:val="26"/>
                <w:szCs w:val="26"/>
                <w:lang w:eastAsia="en-GB"/>
                <w14:ligatures w14:val="none"/>
              </w:rPr>
              <w:t>'Cluster %d'</w:t>
            </w:r>
            <w:r w:rsidRPr="00B76C2F">
              <w:rPr>
                <w:rFonts w:ascii="Courier New" w:eastAsia="Times New Roman" w:hAnsi="Courier New" w:cs="Courier New"/>
                <w:color w:val="000000"/>
                <w:kern w:val="0"/>
                <w:sz w:val="26"/>
                <w:szCs w:val="26"/>
                <w:lang w:eastAsia="en-GB"/>
                <w14:ligatures w14:val="none"/>
              </w:rPr>
              <w:t xml:space="preserve"> %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55FD703F"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transform=plt.gca().transAxes)</w:t>
            </w:r>
          </w:p>
          <w:p w14:paraId="76C8088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xml:space="preserve">    </w:t>
            </w:r>
            <w:r w:rsidRPr="00B76C2F">
              <w:rPr>
                <w:rFonts w:ascii="Courier New" w:eastAsia="Times New Roman" w:hAnsi="Courier New" w:cs="Courier New"/>
                <w:color w:val="AF00DB"/>
                <w:kern w:val="0"/>
                <w:sz w:val="26"/>
                <w:szCs w:val="26"/>
                <w:lang w:eastAsia="en-GB"/>
                <w14:ligatures w14:val="none"/>
              </w:rPr>
              <w:t>if</w:t>
            </w:r>
            <w:r w:rsidRPr="00B76C2F">
              <w:rPr>
                <w:rFonts w:ascii="Courier New" w:eastAsia="Times New Roman" w:hAnsi="Courier New" w:cs="Courier New"/>
                <w:color w:val="000000"/>
                <w:kern w:val="0"/>
                <w:sz w:val="26"/>
                <w:szCs w:val="26"/>
                <w:lang w:eastAsia="en-GB"/>
                <w14:ligatures w14:val="none"/>
              </w:rPr>
              <w:t xml:space="preserve"> yi == </w:t>
            </w:r>
            <w:r w:rsidRPr="00B76C2F">
              <w:rPr>
                <w:rFonts w:ascii="Courier New" w:eastAsia="Times New Roman" w:hAnsi="Courier New" w:cs="Courier New"/>
                <w:color w:val="098156"/>
                <w:kern w:val="0"/>
                <w:sz w:val="26"/>
                <w:szCs w:val="26"/>
                <w:lang w:eastAsia="en-GB"/>
                <w14:ligatures w14:val="none"/>
              </w:rPr>
              <w:t>1</w:t>
            </w:r>
            <w:r w:rsidRPr="00B76C2F">
              <w:rPr>
                <w:rFonts w:ascii="Courier New" w:eastAsia="Times New Roman" w:hAnsi="Courier New" w:cs="Courier New"/>
                <w:color w:val="000000"/>
                <w:kern w:val="0"/>
                <w:sz w:val="26"/>
                <w:szCs w:val="26"/>
                <w:lang w:eastAsia="en-GB"/>
                <w14:ligatures w14:val="none"/>
              </w:rPr>
              <w:t>:</w:t>
            </w:r>
          </w:p>
          <w:p w14:paraId="72FB6B7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        plt.title(</w:t>
            </w:r>
            <w:r w:rsidRPr="00B76C2F">
              <w:rPr>
                <w:rFonts w:ascii="Courier New" w:eastAsia="Times New Roman" w:hAnsi="Courier New" w:cs="Courier New"/>
                <w:color w:val="A31515"/>
                <w:kern w:val="0"/>
                <w:sz w:val="26"/>
                <w:szCs w:val="26"/>
                <w:lang w:eastAsia="en-GB"/>
                <w14:ligatures w14:val="none"/>
              </w:rPr>
              <w:t>"DBA $k$-means"</w:t>
            </w:r>
            <w:r w:rsidRPr="00B76C2F">
              <w:rPr>
                <w:rFonts w:ascii="Courier New" w:eastAsia="Times New Roman" w:hAnsi="Courier New" w:cs="Courier New"/>
                <w:color w:val="000000"/>
                <w:kern w:val="0"/>
                <w:sz w:val="26"/>
                <w:szCs w:val="26"/>
                <w:lang w:eastAsia="en-GB"/>
                <w14:ligatures w14:val="none"/>
              </w:rPr>
              <w:t>)</w:t>
            </w:r>
          </w:p>
          <w:p w14:paraId="3255D6F2"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223D65C" w14:textId="77777777" w:rsidR="00460675" w:rsidRPr="00B76C2F"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plt.tight_layout()</w:t>
            </w:r>
          </w:p>
          <w:p w14:paraId="53E35618"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76C2F">
              <w:rPr>
                <w:rFonts w:ascii="Courier New" w:eastAsia="Times New Roman" w:hAnsi="Courier New" w:cs="Courier New"/>
                <w:color w:val="000000"/>
                <w:kern w:val="0"/>
                <w:sz w:val="26"/>
                <w:szCs w:val="26"/>
                <w:lang w:eastAsia="en-GB"/>
                <w14:ligatures w14:val="none"/>
              </w:rPr>
              <w:t>plt.show()</w:t>
            </w:r>
          </w:p>
          <w:p w14:paraId="536ACC48" w14:textId="77777777" w:rsidR="00460675" w:rsidRPr="00517C91" w:rsidRDefault="00460675" w:rsidP="00024828">
            <w:pPr>
              <w:spacing w:line="360" w:lineRule="auto"/>
              <w:jc w:val="center"/>
              <w:rPr>
                <w:i/>
                <w:iCs/>
                <w:sz w:val="26"/>
                <w:szCs w:val="26"/>
                <w:lang w:val="en-US"/>
              </w:rPr>
            </w:pPr>
            <w:r>
              <w:rPr>
                <w:i/>
                <w:iCs/>
                <w:sz w:val="26"/>
                <w:szCs w:val="26"/>
                <w:lang w:val="en-US"/>
              </w:rPr>
              <w:t>Step 5: Kmeans using dynamic time warping (dtw) distance</w:t>
            </w:r>
          </w:p>
        </w:tc>
      </w:tr>
      <w:tr w:rsidR="00460675" w:rsidRPr="00C801EA" w14:paraId="66BF8152" w14:textId="77777777" w:rsidTr="00024828">
        <w:tc>
          <w:tcPr>
            <w:tcW w:w="9287" w:type="dxa"/>
          </w:tcPr>
          <w:p w14:paraId="0068CBB3" w14:textId="77777777" w:rsidR="00460675" w:rsidRPr="00D65138"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lastRenderedPageBreak/>
              <w:t>cluster_labels = dba_km.labels_</w:t>
            </w:r>
          </w:p>
          <w:p w14:paraId="4F5B516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D4F42F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cluster_0 = X[cluster_labels == </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64C92F2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cluster_1 = X[cluster_labels == </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w:t>
            </w:r>
          </w:p>
          <w:p w14:paraId="1523168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cluster_2 = X[cluster_labels == </w:t>
            </w:r>
            <w:r w:rsidRPr="00D65138">
              <w:rPr>
                <w:rFonts w:ascii="Courier New" w:eastAsia="Times New Roman" w:hAnsi="Courier New" w:cs="Courier New"/>
                <w:color w:val="098156"/>
                <w:kern w:val="0"/>
                <w:sz w:val="26"/>
                <w:szCs w:val="26"/>
                <w:lang w:eastAsia="en-GB"/>
                <w14:ligatures w14:val="none"/>
              </w:rPr>
              <w:t>2</w:t>
            </w:r>
            <w:r w:rsidRPr="00D65138">
              <w:rPr>
                <w:rFonts w:ascii="Courier New" w:eastAsia="Times New Roman" w:hAnsi="Courier New" w:cs="Courier New"/>
                <w:color w:val="000000"/>
                <w:kern w:val="0"/>
                <w:sz w:val="26"/>
                <w:szCs w:val="26"/>
                <w:lang w:eastAsia="en-GB"/>
                <w14:ligatures w14:val="none"/>
              </w:rPr>
              <w:t>]</w:t>
            </w:r>
          </w:p>
          <w:p w14:paraId="7E2422B0" w14:textId="77777777" w:rsidR="00460675" w:rsidRDefault="00460675" w:rsidP="00024828">
            <w:pPr>
              <w:spacing w:line="360" w:lineRule="auto"/>
              <w:jc w:val="center"/>
              <w:rPr>
                <w:i/>
                <w:iCs/>
                <w:sz w:val="26"/>
                <w:szCs w:val="26"/>
                <w:lang w:val="en-US"/>
              </w:rPr>
            </w:pPr>
          </w:p>
          <w:p w14:paraId="4B53BE7C" w14:textId="77777777" w:rsidR="00460675" w:rsidRPr="00317C03" w:rsidRDefault="00460675" w:rsidP="00024828">
            <w:pPr>
              <w:spacing w:line="360" w:lineRule="auto"/>
              <w:jc w:val="center"/>
              <w:rPr>
                <w:i/>
                <w:iCs/>
                <w:sz w:val="26"/>
                <w:szCs w:val="26"/>
                <w:lang w:val="en-US"/>
              </w:rPr>
            </w:pPr>
            <w:r>
              <w:rPr>
                <w:i/>
                <w:iCs/>
                <w:sz w:val="26"/>
                <w:szCs w:val="26"/>
                <w:lang w:val="en-US"/>
              </w:rPr>
              <w:t>Step 6: We separate cluster_labels with 3 dataset: cluster_0, cluster_1, cluster_2</w:t>
            </w:r>
          </w:p>
        </w:tc>
      </w:tr>
    </w:tbl>
    <w:p w14:paraId="5BD124AB" w14:textId="77777777" w:rsidR="00460675" w:rsidRPr="00C801EA" w:rsidRDefault="00460675" w:rsidP="00460675">
      <w:pPr>
        <w:spacing w:line="360" w:lineRule="auto"/>
        <w:rPr>
          <w:b/>
          <w:sz w:val="26"/>
          <w:szCs w:val="26"/>
          <w:lang w:val="en-US"/>
        </w:rPr>
      </w:pPr>
      <w:r w:rsidRPr="00C801EA">
        <w:rPr>
          <w:b/>
          <w:sz w:val="26"/>
          <w:szCs w:val="26"/>
          <w:lang w:val="en-US"/>
        </w:rPr>
        <w:t>Now we apply RNN, LSTM, DNN for each dataset:</w:t>
      </w:r>
    </w:p>
    <w:tbl>
      <w:tblPr>
        <w:tblStyle w:val="TableGrid"/>
        <w:tblW w:w="0" w:type="auto"/>
        <w:tblLook w:val="04A0" w:firstRow="1" w:lastRow="0" w:firstColumn="1" w:lastColumn="0" w:noHBand="0" w:noVBand="1"/>
      </w:tblPr>
      <w:tblGrid>
        <w:gridCol w:w="9287"/>
      </w:tblGrid>
      <w:tr w:rsidR="00460675" w:rsidRPr="00C801EA" w14:paraId="5D024C84" w14:textId="77777777" w:rsidTr="00024828">
        <w:tc>
          <w:tcPr>
            <w:tcW w:w="9287" w:type="dxa"/>
          </w:tcPr>
          <w:p w14:paraId="017893F5" w14:textId="77777777" w:rsidR="00460675" w:rsidRPr="00C801EA" w:rsidRDefault="00460675" w:rsidP="00024828">
            <w:pPr>
              <w:spacing w:line="360" w:lineRule="auto"/>
              <w:rPr>
                <w:i/>
                <w:sz w:val="26"/>
                <w:szCs w:val="26"/>
                <w:lang w:val="en-US"/>
              </w:rPr>
            </w:pPr>
            <w:r w:rsidRPr="00C801EA">
              <w:rPr>
                <w:i/>
                <w:sz w:val="26"/>
                <w:szCs w:val="26"/>
                <w:lang w:val="en-US"/>
              </w:rPr>
              <w:t>RNN:</w:t>
            </w:r>
          </w:p>
          <w:p w14:paraId="09D0DDB2" w14:textId="77777777" w:rsidR="00460675" w:rsidRPr="00D65138"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Number of samples in cluster_0</w:t>
            </w:r>
          </w:p>
          <w:p w14:paraId="2CD5B84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num_samples = cluster_0.shape[</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1E0B4D2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29AB83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an array of random indices for the samples</w:t>
            </w:r>
          </w:p>
          <w:p w14:paraId="7499707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indices = np.random.permutation(num_samples)</w:t>
            </w:r>
          </w:p>
          <w:p w14:paraId="3D7CE8C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BF9E9A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Calculate the number of samples for each set</w:t>
            </w:r>
          </w:p>
          <w:p w14:paraId="3D86D9E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num_train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0.7</w:t>
            </w:r>
            <w:r w:rsidRPr="00D65138">
              <w:rPr>
                <w:rFonts w:ascii="Courier New" w:eastAsia="Times New Roman" w:hAnsi="Courier New" w:cs="Courier New"/>
                <w:color w:val="000000"/>
                <w:kern w:val="0"/>
                <w:sz w:val="26"/>
                <w:szCs w:val="26"/>
                <w:lang w:eastAsia="en-GB"/>
                <w14:ligatures w14:val="none"/>
              </w:rPr>
              <w:t xml:space="preserve"> * num_samples)</w:t>
            </w:r>
          </w:p>
          <w:p w14:paraId="7962728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num_test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0.2</w:t>
            </w:r>
            <w:r w:rsidRPr="00D65138">
              <w:rPr>
                <w:rFonts w:ascii="Courier New" w:eastAsia="Times New Roman" w:hAnsi="Courier New" w:cs="Courier New"/>
                <w:color w:val="000000"/>
                <w:kern w:val="0"/>
                <w:sz w:val="26"/>
                <w:szCs w:val="26"/>
                <w:lang w:eastAsia="en-GB"/>
                <w14:ligatures w14:val="none"/>
              </w:rPr>
              <w:t xml:space="preserve"> * num_samples)</w:t>
            </w:r>
          </w:p>
          <w:p w14:paraId="50D03EF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00C843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Split the data into train, test, validate sets</w:t>
            </w:r>
          </w:p>
          <w:p w14:paraId="5B39F15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train_indices = indices[:num_train]</w:t>
            </w:r>
          </w:p>
          <w:p w14:paraId="58EBDCD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test_indices = indices[num_train:num_train+num_test]</w:t>
            </w:r>
          </w:p>
          <w:p w14:paraId="6B83D5D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val_indices = indices[num_train+num_test:]</w:t>
            </w:r>
          </w:p>
          <w:p w14:paraId="3BB023C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F594E7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sublists to store the samples and corresponding labels</w:t>
            </w:r>
          </w:p>
          <w:p w14:paraId="502384B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X_train = []</w:t>
            </w:r>
          </w:p>
          <w:p w14:paraId="7DA752E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y_train = []</w:t>
            </w:r>
          </w:p>
          <w:p w14:paraId="1724030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lastRenderedPageBreak/>
              <w:t>X_test = []</w:t>
            </w:r>
          </w:p>
          <w:p w14:paraId="5B958D8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ytest = []</w:t>
            </w:r>
          </w:p>
          <w:p w14:paraId="1363F17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X_val = []</w:t>
            </w:r>
          </w:p>
          <w:p w14:paraId="7C32AE7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yval = []</w:t>
            </w:r>
          </w:p>
          <w:p w14:paraId="3F5B84A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34FC3BA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X_train and y_train</w:t>
            </w:r>
          </w:p>
          <w:p w14:paraId="4B8958B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train_indices:</w:t>
            </w:r>
          </w:p>
          <w:p w14:paraId="6F1D8FF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5C29D47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4BC9E21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X_train.append(sample)</w:t>
            </w:r>
          </w:p>
          <w:p w14:paraId="1AF3003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y_train.append(label)</w:t>
            </w:r>
          </w:p>
          <w:p w14:paraId="775C2DD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657BEF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X_test and ytest</w:t>
            </w:r>
          </w:p>
          <w:p w14:paraId="0F44E69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test_indices:</w:t>
            </w:r>
          </w:p>
          <w:p w14:paraId="614FDE5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501095A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274910E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X_test.append(sample)</w:t>
            </w:r>
          </w:p>
          <w:p w14:paraId="391AA92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ytest.append(label)</w:t>
            </w:r>
          </w:p>
          <w:p w14:paraId="4ED8870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3C0D80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X_val and yval</w:t>
            </w:r>
          </w:p>
          <w:p w14:paraId="782D79FC"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val_indices:</w:t>
            </w:r>
          </w:p>
          <w:p w14:paraId="03AD9DC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368A9E0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7EDE52D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X_val.append(sample)</w:t>
            </w:r>
          </w:p>
          <w:p w14:paraId="321D783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yval.append(label)</w:t>
            </w:r>
          </w:p>
          <w:p w14:paraId="2F9AD6E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2329FAD" w14:textId="77777777" w:rsidR="00283D9C" w:rsidRPr="00283D9C" w:rsidRDefault="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8000"/>
                <w:kern w:val="0"/>
                <w:sz w:val="26"/>
                <w:szCs w:val="26"/>
                <w:lang w:eastAsia="en-GB"/>
                <w14:ligatures w14:val="none"/>
              </w:rPr>
              <w:t># Convert lists to numpy arrays</w:t>
            </w:r>
          </w:p>
          <w:p w14:paraId="4B248830"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X_train = np.array(X_train)</w:t>
            </w:r>
          </w:p>
          <w:p w14:paraId="53897932" w14:textId="13B8F1E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y_train = np.array(y_train).reshape(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5BFB523F"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X_test = np.array(X_test)</w:t>
            </w:r>
          </w:p>
          <w:p w14:paraId="538F27FB" w14:textId="3924DC85"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ytest = np.array(ytest).reshape(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35FDB402"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X_val = np.array(X_val)</w:t>
            </w:r>
          </w:p>
          <w:p w14:paraId="60EF72D0" w14:textId="562CBD98"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yval = np.array(yval).reshape(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489025AD" w14:textId="77777777" w:rsidR="00460675" w:rsidRPr="00C801EA" w:rsidRDefault="00460675" w:rsidP="00024828">
            <w:pPr>
              <w:spacing w:line="360" w:lineRule="auto"/>
              <w:jc w:val="center"/>
              <w:rPr>
                <w:i/>
                <w:sz w:val="26"/>
                <w:szCs w:val="26"/>
                <w:lang w:val="en-US"/>
              </w:rPr>
            </w:pPr>
            <w:r w:rsidRPr="00C801EA">
              <w:rPr>
                <w:i/>
                <w:sz w:val="26"/>
                <w:szCs w:val="26"/>
                <w:lang w:val="en-US"/>
              </w:rPr>
              <w:t>Step 1: create X_train, y_train, X_test, ytest, X_val, yval with cluster_0</w:t>
            </w:r>
          </w:p>
        </w:tc>
      </w:tr>
      <w:tr w:rsidR="00460675" w:rsidRPr="00C801EA" w14:paraId="6C7DD5E8" w14:textId="77777777" w:rsidTr="00024828">
        <w:tc>
          <w:tcPr>
            <w:tcW w:w="9287" w:type="dxa"/>
          </w:tcPr>
          <w:p w14:paraId="3C3E48A8"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lastRenderedPageBreak/>
              <w:t>model = Sequential()</w:t>
            </w:r>
          </w:p>
          <w:p w14:paraId="3C7633AB"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model.add(SimpleRNN(</w:t>
            </w:r>
            <w:r w:rsidRPr="00E74326">
              <w:rPr>
                <w:rFonts w:ascii="Courier New" w:eastAsia="Times New Roman" w:hAnsi="Courier New" w:cs="Courier New"/>
                <w:color w:val="098156"/>
                <w:kern w:val="0"/>
                <w:sz w:val="26"/>
                <w:szCs w:val="26"/>
                <w:lang w:eastAsia="en-GB"/>
                <w14:ligatures w14:val="none"/>
              </w:rPr>
              <w:t>50</w:t>
            </w:r>
            <w:r w:rsidRPr="00E74326">
              <w:rPr>
                <w:rFonts w:ascii="Courier New" w:eastAsia="Times New Roman" w:hAnsi="Courier New" w:cs="Courier New"/>
                <w:color w:val="000000"/>
                <w:kern w:val="0"/>
                <w:sz w:val="26"/>
                <w:szCs w:val="26"/>
                <w:lang w:eastAsia="en-GB"/>
                <w14:ligatures w14:val="none"/>
              </w:rPr>
              <w:t xml:space="preserve">, input_shape=(time_step, </w:t>
            </w:r>
            <w:r w:rsidRPr="00E74326">
              <w:rPr>
                <w:rFonts w:ascii="Courier New" w:eastAsia="Times New Roman" w:hAnsi="Courier New" w:cs="Courier New"/>
                <w:color w:val="098156"/>
                <w:kern w:val="0"/>
                <w:sz w:val="26"/>
                <w:szCs w:val="26"/>
                <w:lang w:eastAsia="en-GB"/>
                <w14:ligatures w14:val="none"/>
              </w:rPr>
              <w:t>1</w:t>
            </w:r>
            <w:r w:rsidRPr="00E74326">
              <w:rPr>
                <w:rFonts w:ascii="Courier New" w:eastAsia="Times New Roman" w:hAnsi="Courier New" w:cs="Courier New"/>
                <w:color w:val="000000"/>
                <w:kern w:val="0"/>
                <w:sz w:val="26"/>
                <w:szCs w:val="26"/>
                <w:lang w:eastAsia="en-GB"/>
                <w14:ligatures w14:val="none"/>
              </w:rPr>
              <w:t>)))</w:t>
            </w:r>
          </w:p>
          <w:p w14:paraId="1DA8EA69"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model.add(Dense(</w:t>
            </w:r>
            <w:r w:rsidRPr="00E74326">
              <w:rPr>
                <w:rFonts w:ascii="Courier New" w:eastAsia="Times New Roman" w:hAnsi="Courier New" w:cs="Courier New"/>
                <w:color w:val="098156"/>
                <w:kern w:val="0"/>
                <w:sz w:val="26"/>
                <w:szCs w:val="26"/>
                <w:lang w:eastAsia="en-GB"/>
                <w14:ligatures w14:val="none"/>
              </w:rPr>
              <w:t>1</w:t>
            </w:r>
            <w:r w:rsidRPr="00E74326">
              <w:rPr>
                <w:rFonts w:ascii="Courier New" w:eastAsia="Times New Roman" w:hAnsi="Courier New" w:cs="Courier New"/>
                <w:color w:val="000000"/>
                <w:kern w:val="0"/>
                <w:sz w:val="26"/>
                <w:szCs w:val="26"/>
                <w:lang w:eastAsia="en-GB"/>
                <w14:ligatures w14:val="none"/>
              </w:rPr>
              <w:t>))</w:t>
            </w:r>
          </w:p>
          <w:p w14:paraId="743575F7"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w:t>
            </w:r>
            <w:r w:rsidRPr="00E74326">
              <w:rPr>
                <w:rFonts w:ascii="Courier New" w:eastAsia="Times New Roman" w:hAnsi="Courier New" w:cs="Courier New"/>
                <w:color w:val="795E26"/>
                <w:kern w:val="0"/>
                <w:sz w:val="26"/>
                <w:szCs w:val="26"/>
                <w:lang w:eastAsia="en-GB"/>
                <w14:ligatures w14:val="none"/>
              </w:rPr>
              <w:t>compile</w:t>
            </w:r>
            <w:r w:rsidRPr="00E74326">
              <w:rPr>
                <w:rFonts w:ascii="Courier New" w:eastAsia="Times New Roman" w:hAnsi="Courier New" w:cs="Courier New"/>
                <w:color w:val="000000"/>
                <w:kern w:val="0"/>
                <w:sz w:val="26"/>
                <w:szCs w:val="26"/>
                <w:lang w:eastAsia="en-GB"/>
                <w14:ligatures w14:val="none"/>
              </w:rPr>
              <w:t>(loss=</w:t>
            </w:r>
            <w:r w:rsidRPr="00E74326">
              <w:rPr>
                <w:rFonts w:ascii="Courier New" w:eastAsia="Times New Roman" w:hAnsi="Courier New" w:cs="Courier New"/>
                <w:color w:val="A31515"/>
                <w:kern w:val="0"/>
                <w:sz w:val="26"/>
                <w:szCs w:val="26"/>
                <w:lang w:eastAsia="en-GB"/>
                <w14:ligatures w14:val="none"/>
              </w:rPr>
              <w:t>'mean_squared_error'</w:t>
            </w:r>
            <w:r w:rsidRPr="00E74326">
              <w:rPr>
                <w:rFonts w:ascii="Courier New" w:eastAsia="Times New Roman" w:hAnsi="Courier New" w:cs="Courier New"/>
                <w:color w:val="000000"/>
                <w:kern w:val="0"/>
                <w:sz w:val="26"/>
                <w:szCs w:val="26"/>
                <w:lang w:eastAsia="en-GB"/>
                <w14:ligatures w14:val="none"/>
              </w:rPr>
              <w:t>,optimizer=</w:t>
            </w:r>
            <w:r w:rsidRPr="00E74326">
              <w:rPr>
                <w:rFonts w:ascii="Courier New" w:eastAsia="Times New Roman" w:hAnsi="Courier New" w:cs="Courier New"/>
                <w:color w:val="A31515"/>
                <w:kern w:val="0"/>
                <w:sz w:val="26"/>
                <w:szCs w:val="26"/>
                <w:lang w:eastAsia="en-GB"/>
                <w14:ligatures w14:val="none"/>
              </w:rPr>
              <w:t>'adam'</w:t>
            </w:r>
            <w:r w:rsidRPr="00E74326">
              <w:rPr>
                <w:rFonts w:ascii="Courier New" w:eastAsia="Times New Roman" w:hAnsi="Courier New" w:cs="Courier New"/>
                <w:color w:val="000000"/>
                <w:kern w:val="0"/>
                <w:sz w:val="26"/>
                <w:szCs w:val="26"/>
                <w:lang w:eastAsia="en-GB"/>
                <w14:ligatures w14:val="none"/>
              </w:rPr>
              <w:t>)</w:t>
            </w:r>
          </w:p>
          <w:p w14:paraId="41FB6AEF" w14:textId="77777777" w:rsidR="00460675" w:rsidRPr="00E74326"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E74326">
              <w:rPr>
                <w:rFonts w:ascii="Courier New" w:eastAsia="Times New Roman" w:hAnsi="Courier New" w:cs="Courier New"/>
                <w:color w:val="000000"/>
                <w:kern w:val="0"/>
                <w:sz w:val="26"/>
                <w:szCs w:val="26"/>
                <w:lang w:eastAsia="en-GB"/>
                <w14:ligatures w14:val="none"/>
              </w:rPr>
              <w:t>model.fit(X_train,y_train,validation_data=(X_test,ytest),epochs=</w:t>
            </w:r>
            <w:r w:rsidRPr="00E74326">
              <w:rPr>
                <w:rFonts w:ascii="Courier New" w:eastAsia="Times New Roman" w:hAnsi="Courier New" w:cs="Courier New"/>
                <w:color w:val="098156"/>
                <w:kern w:val="0"/>
                <w:sz w:val="26"/>
                <w:szCs w:val="26"/>
                <w:lang w:eastAsia="en-GB"/>
                <w14:ligatures w14:val="none"/>
              </w:rPr>
              <w:t>100</w:t>
            </w:r>
            <w:r w:rsidRPr="00E74326">
              <w:rPr>
                <w:rFonts w:ascii="Courier New" w:eastAsia="Times New Roman" w:hAnsi="Courier New" w:cs="Courier New"/>
                <w:color w:val="000000"/>
                <w:kern w:val="0"/>
                <w:sz w:val="26"/>
                <w:szCs w:val="26"/>
                <w:lang w:eastAsia="en-GB"/>
                <w14:ligatures w14:val="none"/>
              </w:rPr>
              <w:t>,batch_size=</w:t>
            </w:r>
            <w:r w:rsidRPr="00E74326">
              <w:rPr>
                <w:rFonts w:ascii="Courier New" w:eastAsia="Times New Roman" w:hAnsi="Courier New" w:cs="Courier New"/>
                <w:color w:val="098156"/>
                <w:kern w:val="0"/>
                <w:sz w:val="26"/>
                <w:szCs w:val="26"/>
                <w:lang w:eastAsia="en-GB"/>
                <w14:ligatures w14:val="none"/>
              </w:rPr>
              <w:t>64</w:t>
            </w:r>
            <w:r w:rsidRPr="00E74326">
              <w:rPr>
                <w:rFonts w:ascii="Courier New" w:eastAsia="Times New Roman" w:hAnsi="Courier New" w:cs="Courier New"/>
                <w:color w:val="000000"/>
                <w:kern w:val="0"/>
                <w:sz w:val="26"/>
                <w:szCs w:val="26"/>
                <w:lang w:eastAsia="en-GB"/>
                <w14:ligatures w14:val="none"/>
              </w:rPr>
              <w:t>,verbose=</w:t>
            </w:r>
            <w:r w:rsidRPr="00E74326">
              <w:rPr>
                <w:rFonts w:ascii="Courier New" w:eastAsia="Times New Roman" w:hAnsi="Courier New" w:cs="Courier New"/>
                <w:color w:val="098156"/>
                <w:kern w:val="0"/>
                <w:sz w:val="26"/>
                <w:szCs w:val="26"/>
                <w:lang w:eastAsia="en-GB"/>
                <w14:ligatures w14:val="none"/>
              </w:rPr>
              <w:t>1</w:t>
            </w:r>
            <w:r w:rsidRPr="00E74326">
              <w:rPr>
                <w:rFonts w:ascii="Courier New" w:eastAsia="Times New Roman" w:hAnsi="Courier New" w:cs="Courier New"/>
                <w:color w:val="000000"/>
                <w:kern w:val="0"/>
                <w:sz w:val="26"/>
                <w:szCs w:val="26"/>
                <w:lang w:eastAsia="en-GB"/>
                <w14:ligatures w14:val="none"/>
              </w:rPr>
              <w:t>)</w:t>
            </w:r>
          </w:p>
          <w:p w14:paraId="6542235F" w14:textId="77777777" w:rsidR="00460675" w:rsidRPr="00C801EA" w:rsidRDefault="00460675" w:rsidP="00024828">
            <w:pPr>
              <w:shd w:val="clear" w:color="auto" w:fill="F7F7F7"/>
              <w:spacing w:line="285" w:lineRule="atLeast"/>
              <w:rPr>
                <w:i/>
                <w:sz w:val="26"/>
                <w:szCs w:val="26"/>
                <w:lang w:val="en-US"/>
              </w:rPr>
            </w:pPr>
          </w:p>
          <w:p w14:paraId="3553D778" w14:textId="77777777" w:rsidR="00460675" w:rsidRPr="00C801EA" w:rsidRDefault="00460675" w:rsidP="00024828">
            <w:pPr>
              <w:shd w:val="clear" w:color="auto" w:fill="F7F7F7"/>
              <w:spacing w:line="285" w:lineRule="atLeast"/>
              <w:jc w:val="center"/>
              <w:rPr>
                <w:i/>
                <w:sz w:val="26"/>
                <w:szCs w:val="26"/>
                <w:lang w:val="en-US"/>
              </w:rPr>
            </w:pPr>
            <w:r w:rsidRPr="00C801EA">
              <w:rPr>
                <w:i/>
                <w:sz w:val="26"/>
                <w:szCs w:val="26"/>
                <w:lang w:val="en-US"/>
              </w:rPr>
              <w:t>Step 2: Apply RNN model to predict</w:t>
            </w:r>
          </w:p>
        </w:tc>
      </w:tr>
      <w:tr w:rsidR="00460675" w:rsidRPr="00C801EA" w14:paraId="478E8AE3" w14:textId="77777777" w:rsidTr="00024828">
        <w:tc>
          <w:tcPr>
            <w:tcW w:w="9287" w:type="dxa"/>
          </w:tcPr>
          <w:p w14:paraId="328411C7" w14:textId="77777777" w:rsidR="00460675" w:rsidRPr="000F643E"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train_predict=model.predict(X_train)</w:t>
            </w:r>
          </w:p>
          <w:p w14:paraId="0FAAD9BC" w14:textId="77777777" w:rsidR="00460675" w:rsidRPr="000F643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y_pred=model.predict(X_test)</w:t>
            </w:r>
          </w:p>
          <w:p w14:paraId="286FBDFE"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y_pred_val=model.predict(X_val)</w:t>
            </w:r>
          </w:p>
          <w:p w14:paraId="61D871B1" w14:textId="77777777" w:rsidR="00460675" w:rsidRPr="00C801EA" w:rsidRDefault="00460675" w:rsidP="00024828">
            <w:pPr>
              <w:spacing w:line="360" w:lineRule="auto"/>
              <w:jc w:val="center"/>
              <w:rPr>
                <w:i/>
                <w:sz w:val="26"/>
                <w:szCs w:val="26"/>
                <w:lang w:val="en-US"/>
              </w:rPr>
            </w:pPr>
            <w:r w:rsidRPr="00C801EA">
              <w:rPr>
                <w:i/>
                <w:sz w:val="26"/>
                <w:szCs w:val="26"/>
                <w:lang w:val="en-US"/>
              </w:rPr>
              <w:lastRenderedPageBreak/>
              <w:t>Step 3: Predict X_train, X_test, X_val</w:t>
            </w:r>
          </w:p>
        </w:tc>
      </w:tr>
      <w:tr w:rsidR="00460675" w:rsidRPr="00C801EA" w14:paraId="0B40E97C" w14:textId="77777777" w:rsidTr="00024828">
        <w:tc>
          <w:tcPr>
            <w:tcW w:w="9287" w:type="dxa"/>
          </w:tcPr>
          <w:p w14:paraId="4272FC68" w14:textId="77777777" w:rsidR="00460675" w:rsidRPr="00B948B2"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lastRenderedPageBreak/>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'---------VALIDATE----------'</w:t>
            </w:r>
            <w:r w:rsidRPr="00B948B2">
              <w:rPr>
                <w:rFonts w:ascii="Courier New" w:eastAsia="Times New Roman" w:hAnsi="Courier New" w:cs="Courier New"/>
                <w:color w:val="000000"/>
                <w:kern w:val="0"/>
                <w:sz w:val="26"/>
                <w:szCs w:val="26"/>
                <w:lang w:eastAsia="en-GB"/>
                <w14:ligatures w14:val="none"/>
              </w:rPr>
              <w:t>)</w:t>
            </w:r>
          </w:p>
          <w:p w14:paraId="504A08BB"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33DDDCD"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(y_pred_val - yval))</w:t>
            </w:r>
          </w:p>
          <w:p w14:paraId="3772E295"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valid_mae)</w:t>
            </w:r>
          </w:p>
          <w:p w14:paraId="4D6B313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44AEE15"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valid_rmse = np.sqrt(np.mean((y_pred_val - yval)**</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699C67D4"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valid_rmse)</w:t>
            </w:r>
          </w:p>
          <w:p w14:paraId="304825CE"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ADF17FE"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3BA8420A"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'---------TEST----------'</w:t>
            </w:r>
            <w:r w:rsidRPr="00B948B2">
              <w:rPr>
                <w:rFonts w:ascii="Courier New" w:eastAsia="Times New Roman" w:hAnsi="Courier New" w:cs="Courier New"/>
                <w:color w:val="000000"/>
                <w:kern w:val="0"/>
                <w:sz w:val="26"/>
                <w:szCs w:val="26"/>
                <w:lang w:eastAsia="en-GB"/>
                <w14:ligatures w14:val="none"/>
              </w:rPr>
              <w:t>)</w:t>
            </w:r>
          </w:p>
          <w:p w14:paraId="40FA6082"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055442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 - ytest))</w:t>
            </w:r>
          </w:p>
          <w:p w14:paraId="422364DA"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test_mae)</w:t>
            </w:r>
          </w:p>
          <w:p w14:paraId="62E0E83E"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93A85B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test_rmse = np.sqrt(np.mean((y_pred - ytest)**</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052791C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test_rmse)</w:t>
            </w:r>
          </w:p>
          <w:p w14:paraId="5A0F19F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062E5F4"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3D1C8C58" w14:textId="77777777" w:rsidR="00460675" w:rsidRPr="00C801EA" w:rsidRDefault="00460675" w:rsidP="00024828">
            <w:pPr>
              <w:spacing w:line="360" w:lineRule="auto"/>
              <w:jc w:val="center"/>
              <w:rPr>
                <w:i/>
                <w:sz w:val="26"/>
                <w:szCs w:val="26"/>
                <w:lang w:val="en-US"/>
              </w:rPr>
            </w:pPr>
            <w:r w:rsidRPr="00C801EA">
              <w:rPr>
                <w:i/>
                <w:sz w:val="26"/>
                <w:szCs w:val="26"/>
                <w:lang w:val="en-US"/>
              </w:rPr>
              <w:t>Step 4: Evaluate RNN model</w:t>
            </w:r>
          </w:p>
        </w:tc>
      </w:tr>
      <w:tr w:rsidR="00460675" w:rsidRPr="00C801EA" w14:paraId="5214E612" w14:textId="77777777" w:rsidTr="00024828">
        <w:tc>
          <w:tcPr>
            <w:tcW w:w="9287" w:type="dxa"/>
          </w:tcPr>
          <w:p w14:paraId="5449E188" w14:textId="77777777" w:rsidR="00460675" w:rsidRPr="00C801EA" w:rsidRDefault="00460675" w:rsidP="00024828">
            <w:pPr>
              <w:spacing w:line="360" w:lineRule="auto"/>
              <w:rPr>
                <w:i/>
                <w:sz w:val="26"/>
                <w:szCs w:val="26"/>
                <w:lang w:val="en-US"/>
              </w:rPr>
            </w:pPr>
            <w:r w:rsidRPr="00C801EA">
              <w:rPr>
                <w:i/>
                <w:sz w:val="26"/>
                <w:szCs w:val="26"/>
                <w:lang w:val="en-US"/>
              </w:rPr>
              <w:t>LSTM:</w:t>
            </w:r>
          </w:p>
          <w:p w14:paraId="315E140B" w14:textId="77777777" w:rsidR="00460675" w:rsidRPr="00D65138"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Number of samples in cluster_0</w:t>
            </w:r>
          </w:p>
          <w:p w14:paraId="0133CA9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num_samples = cluster_0.shape[</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3AEF6EC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E79881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an array of random indices for the samples</w:t>
            </w:r>
          </w:p>
          <w:p w14:paraId="67657C7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indices = np.random.permutation(num_samples)</w:t>
            </w:r>
          </w:p>
          <w:p w14:paraId="3B65CDD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B9638F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Calculate the number of samples for each set</w:t>
            </w:r>
          </w:p>
          <w:p w14:paraId="5D14851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num_train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0.7</w:t>
            </w:r>
            <w:r w:rsidRPr="00D65138">
              <w:rPr>
                <w:rFonts w:ascii="Courier New" w:eastAsia="Times New Roman" w:hAnsi="Courier New" w:cs="Courier New"/>
                <w:color w:val="000000"/>
                <w:kern w:val="0"/>
                <w:sz w:val="26"/>
                <w:szCs w:val="26"/>
                <w:lang w:eastAsia="en-GB"/>
                <w14:ligatures w14:val="none"/>
              </w:rPr>
              <w:t xml:space="preserve"> * num_samples)</w:t>
            </w:r>
          </w:p>
          <w:p w14:paraId="7741CA7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num_test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0.2</w:t>
            </w:r>
            <w:r w:rsidRPr="00D65138">
              <w:rPr>
                <w:rFonts w:ascii="Courier New" w:eastAsia="Times New Roman" w:hAnsi="Courier New" w:cs="Courier New"/>
                <w:color w:val="000000"/>
                <w:kern w:val="0"/>
                <w:sz w:val="26"/>
                <w:szCs w:val="26"/>
                <w:lang w:eastAsia="en-GB"/>
                <w14:ligatures w14:val="none"/>
              </w:rPr>
              <w:t xml:space="preserve"> * num_samples)</w:t>
            </w:r>
          </w:p>
          <w:p w14:paraId="3202448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C0ABEB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Split the data into train, test, validate sets</w:t>
            </w:r>
          </w:p>
          <w:p w14:paraId="6344232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train_indices = indices[:num_train]</w:t>
            </w:r>
          </w:p>
          <w:p w14:paraId="4804E4A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test_indices = indices[num_train:num_train+num_test]</w:t>
            </w:r>
          </w:p>
          <w:p w14:paraId="7EC5E7C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val_indices = indices[num_train+num_test:]</w:t>
            </w:r>
          </w:p>
          <w:p w14:paraId="0959FE8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C8692A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sublists to store the samples and corresponding labels</w:t>
            </w:r>
          </w:p>
          <w:p w14:paraId="31B4018E"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X_train = []</w:t>
            </w:r>
          </w:p>
          <w:p w14:paraId="61AC80F9"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y_train = []</w:t>
            </w:r>
          </w:p>
          <w:p w14:paraId="31DCA8E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X_test = []</w:t>
            </w:r>
          </w:p>
          <w:p w14:paraId="794759BC"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ytest = []</w:t>
            </w:r>
          </w:p>
          <w:p w14:paraId="414A82A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X_val = []</w:t>
            </w:r>
          </w:p>
          <w:p w14:paraId="6281FB6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yval = []</w:t>
            </w:r>
          </w:p>
          <w:p w14:paraId="2F95AE7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C5349E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X_train and y_train</w:t>
            </w:r>
          </w:p>
          <w:p w14:paraId="4247C72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train_indices:</w:t>
            </w:r>
          </w:p>
          <w:p w14:paraId="56AF72D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lastRenderedPageBreak/>
              <w:t>    sample = cluster_1[i]</w:t>
            </w:r>
          </w:p>
          <w:p w14:paraId="23D575E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4F17EF1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X_train.append(sample)</w:t>
            </w:r>
          </w:p>
          <w:p w14:paraId="643B06BC"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y_train.append(label)</w:t>
            </w:r>
          </w:p>
          <w:p w14:paraId="477E56E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4D8B86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X_test and ytest</w:t>
            </w:r>
          </w:p>
          <w:p w14:paraId="192640A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test_indices:</w:t>
            </w:r>
          </w:p>
          <w:p w14:paraId="6B89F65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26BD4F7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479F321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X_test.append(sample)</w:t>
            </w:r>
          </w:p>
          <w:p w14:paraId="4150B73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ytest.append(label)</w:t>
            </w:r>
          </w:p>
          <w:p w14:paraId="5091177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93EE8D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X_val and yval</w:t>
            </w:r>
          </w:p>
          <w:p w14:paraId="2D7705B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val_indices:</w:t>
            </w:r>
          </w:p>
          <w:p w14:paraId="4A237BF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4E56E8C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772CE96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X_val.append(sample)</w:t>
            </w:r>
          </w:p>
          <w:p w14:paraId="1103808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yval.append(label)</w:t>
            </w:r>
          </w:p>
          <w:p w14:paraId="4E662F4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130A324" w14:textId="77777777" w:rsidR="00283D9C" w:rsidRPr="00283D9C" w:rsidRDefault="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8000"/>
                <w:kern w:val="0"/>
                <w:sz w:val="26"/>
                <w:szCs w:val="26"/>
                <w:lang w:eastAsia="en-GB"/>
                <w14:ligatures w14:val="none"/>
              </w:rPr>
              <w:t># Convert lists to numpy arrays</w:t>
            </w:r>
          </w:p>
          <w:p w14:paraId="01EF6896"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X_train = np.array(X_train)</w:t>
            </w:r>
          </w:p>
          <w:p w14:paraId="588BE110" w14:textId="0D7263E9"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y_train = np.array(y_train).reshape(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094600DA"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X_test = np.array(X_test)</w:t>
            </w:r>
          </w:p>
          <w:p w14:paraId="5D9B7419" w14:textId="786FA680"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ytest = np.array(ytest).reshape(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2FC1D92C"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X_val = np.array(X_val)</w:t>
            </w:r>
          </w:p>
          <w:p w14:paraId="3AB52AA7" w14:textId="6E5379ED"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yval = np.array(yval).reshape(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53320EF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42BDEF2" w14:textId="77777777" w:rsidR="00460675" w:rsidRPr="00C801EA" w:rsidRDefault="00460675" w:rsidP="00024828">
            <w:pPr>
              <w:spacing w:line="360" w:lineRule="auto"/>
              <w:jc w:val="center"/>
              <w:rPr>
                <w:i/>
                <w:sz w:val="26"/>
                <w:szCs w:val="26"/>
                <w:lang w:val="en-US"/>
              </w:rPr>
            </w:pPr>
            <w:r w:rsidRPr="00C801EA">
              <w:rPr>
                <w:i/>
                <w:sz w:val="26"/>
                <w:szCs w:val="26"/>
                <w:lang w:val="en-US"/>
              </w:rPr>
              <w:t>Step 1: create X_train, y_train, X_test, ytest, X_val, yval with cluster_0</w:t>
            </w:r>
          </w:p>
        </w:tc>
      </w:tr>
      <w:tr w:rsidR="00460675" w:rsidRPr="00C801EA" w14:paraId="09203974" w14:textId="77777777" w:rsidTr="00024828">
        <w:tc>
          <w:tcPr>
            <w:tcW w:w="9287" w:type="dxa"/>
          </w:tcPr>
          <w:p w14:paraId="06CB19A2" w14:textId="77777777" w:rsidR="00460675" w:rsidRPr="00041305"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lastRenderedPageBreak/>
              <w:t>model=Sequential()</w:t>
            </w:r>
          </w:p>
          <w:p w14:paraId="38A30E34" w14:textId="77777777" w:rsidR="00460675" w:rsidRPr="0004130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model.add(LSTM(</w:t>
            </w:r>
            <w:r w:rsidRPr="00041305">
              <w:rPr>
                <w:rFonts w:ascii="Courier New" w:eastAsia="Times New Roman" w:hAnsi="Courier New" w:cs="Courier New"/>
                <w:color w:val="098156"/>
                <w:kern w:val="0"/>
                <w:sz w:val="26"/>
                <w:szCs w:val="26"/>
                <w:lang w:eastAsia="en-GB"/>
                <w14:ligatures w14:val="none"/>
              </w:rPr>
              <w:t>50</w:t>
            </w:r>
            <w:r w:rsidRPr="00041305">
              <w:rPr>
                <w:rFonts w:ascii="Courier New" w:eastAsia="Times New Roman" w:hAnsi="Courier New" w:cs="Courier New"/>
                <w:color w:val="000000"/>
                <w:kern w:val="0"/>
                <w:sz w:val="26"/>
                <w:szCs w:val="26"/>
                <w:lang w:eastAsia="en-GB"/>
                <w14:ligatures w14:val="none"/>
              </w:rPr>
              <w:t>,return_sequences=</w:t>
            </w:r>
            <w:r w:rsidRPr="00041305">
              <w:rPr>
                <w:rFonts w:ascii="Courier New" w:eastAsia="Times New Roman" w:hAnsi="Courier New" w:cs="Courier New"/>
                <w:color w:val="0000FF"/>
                <w:kern w:val="0"/>
                <w:sz w:val="26"/>
                <w:szCs w:val="26"/>
                <w:lang w:eastAsia="en-GB"/>
                <w14:ligatures w14:val="none"/>
              </w:rPr>
              <w:t>True</w:t>
            </w:r>
            <w:r w:rsidRPr="00041305">
              <w:rPr>
                <w:rFonts w:ascii="Courier New" w:eastAsia="Times New Roman" w:hAnsi="Courier New" w:cs="Courier New"/>
                <w:color w:val="000000"/>
                <w:kern w:val="0"/>
                <w:sz w:val="26"/>
                <w:szCs w:val="26"/>
                <w:lang w:eastAsia="en-GB"/>
                <w14:ligatures w14:val="none"/>
              </w:rPr>
              <w:t>,input_shape=(time_step,</w:t>
            </w:r>
            <w:r w:rsidRPr="00041305">
              <w:rPr>
                <w:rFonts w:ascii="Courier New" w:eastAsia="Times New Roman" w:hAnsi="Courier New" w:cs="Courier New"/>
                <w:color w:val="098156"/>
                <w:kern w:val="0"/>
                <w:sz w:val="26"/>
                <w:szCs w:val="26"/>
                <w:lang w:eastAsia="en-GB"/>
                <w14:ligatures w14:val="none"/>
              </w:rPr>
              <w:t>1</w:t>
            </w:r>
            <w:r w:rsidRPr="00041305">
              <w:rPr>
                <w:rFonts w:ascii="Courier New" w:eastAsia="Times New Roman" w:hAnsi="Courier New" w:cs="Courier New"/>
                <w:color w:val="000000"/>
                <w:kern w:val="0"/>
                <w:sz w:val="26"/>
                <w:szCs w:val="26"/>
                <w:lang w:eastAsia="en-GB"/>
                <w14:ligatures w14:val="none"/>
              </w:rPr>
              <w:t>)))</w:t>
            </w:r>
          </w:p>
          <w:p w14:paraId="6264BD20" w14:textId="77777777" w:rsidR="00460675" w:rsidRPr="0004130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model.add(LSTM(</w:t>
            </w:r>
            <w:r w:rsidRPr="00041305">
              <w:rPr>
                <w:rFonts w:ascii="Courier New" w:eastAsia="Times New Roman" w:hAnsi="Courier New" w:cs="Courier New"/>
                <w:color w:val="098156"/>
                <w:kern w:val="0"/>
                <w:sz w:val="26"/>
                <w:szCs w:val="26"/>
                <w:lang w:eastAsia="en-GB"/>
                <w14:ligatures w14:val="none"/>
              </w:rPr>
              <w:t>50</w:t>
            </w:r>
            <w:r w:rsidRPr="00041305">
              <w:rPr>
                <w:rFonts w:ascii="Courier New" w:eastAsia="Times New Roman" w:hAnsi="Courier New" w:cs="Courier New"/>
                <w:color w:val="000000"/>
                <w:kern w:val="0"/>
                <w:sz w:val="26"/>
                <w:szCs w:val="26"/>
                <w:lang w:eastAsia="en-GB"/>
                <w14:ligatures w14:val="none"/>
              </w:rPr>
              <w:t>,return_sequences=</w:t>
            </w:r>
            <w:r w:rsidRPr="00041305">
              <w:rPr>
                <w:rFonts w:ascii="Courier New" w:eastAsia="Times New Roman" w:hAnsi="Courier New" w:cs="Courier New"/>
                <w:color w:val="0000FF"/>
                <w:kern w:val="0"/>
                <w:sz w:val="26"/>
                <w:szCs w:val="26"/>
                <w:lang w:eastAsia="en-GB"/>
                <w14:ligatures w14:val="none"/>
              </w:rPr>
              <w:t>True</w:t>
            </w:r>
            <w:r w:rsidRPr="00041305">
              <w:rPr>
                <w:rFonts w:ascii="Courier New" w:eastAsia="Times New Roman" w:hAnsi="Courier New" w:cs="Courier New"/>
                <w:color w:val="000000"/>
                <w:kern w:val="0"/>
                <w:sz w:val="26"/>
                <w:szCs w:val="26"/>
                <w:lang w:eastAsia="en-GB"/>
                <w14:ligatures w14:val="none"/>
              </w:rPr>
              <w:t>))</w:t>
            </w:r>
          </w:p>
          <w:p w14:paraId="4DB86577" w14:textId="77777777" w:rsidR="00460675" w:rsidRPr="0004130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model.add(LSTM(</w:t>
            </w:r>
            <w:r w:rsidRPr="00041305">
              <w:rPr>
                <w:rFonts w:ascii="Courier New" w:eastAsia="Times New Roman" w:hAnsi="Courier New" w:cs="Courier New"/>
                <w:color w:val="098156"/>
                <w:kern w:val="0"/>
                <w:sz w:val="26"/>
                <w:szCs w:val="26"/>
                <w:lang w:eastAsia="en-GB"/>
                <w14:ligatures w14:val="none"/>
              </w:rPr>
              <w:t>50</w:t>
            </w:r>
            <w:r w:rsidRPr="00041305">
              <w:rPr>
                <w:rFonts w:ascii="Courier New" w:eastAsia="Times New Roman" w:hAnsi="Courier New" w:cs="Courier New"/>
                <w:color w:val="000000"/>
                <w:kern w:val="0"/>
                <w:sz w:val="26"/>
                <w:szCs w:val="26"/>
                <w:lang w:eastAsia="en-GB"/>
                <w14:ligatures w14:val="none"/>
              </w:rPr>
              <w:t>))</w:t>
            </w:r>
          </w:p>
          <w:p w14:paraId="36197533" w14:textId="77777777" w:rsidR="00460675" w:rsidRPr="00041305"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model.add(Dense(</w:t>
            </w:r>
            <w:r w:rsidRPr="00041305">
              <w:rPr>
                <w:rFonts w:ascii="Courier New" w:eastAsia="Times New Roman" w:hAnsi="Courier New" w:cs="Courier New"/>
                <w:color w:val="098156"/>
                <w:kern w:val="0"/>
                <w:sz w:val="26"/>
                <w:szCs w:val="26"/>
                <w:lang w:eastAsia="en-GB"/>
                <w14:ligatures w14:val="none"/>
              </w:rPr>
              <w:t>1</w:t>
            </w:r>
            <w:r w:rsidRPr="00041305">
              <w:rPr>
                <w:rFonts w:ascii="Courier New" w:eastAsia="Times New Roman" w:hAnsi="Courier New" w:cs="Courier New"/>
                <w:color w:val="000000"/>
                <w:kern w:val="0"/>
                <w:sz w:val="26"/>
                <w:szCs w:val="26"/>
                <w:lang w:eastAsia="en-GB"/>
                <w14:ligatures w14:val="none"/>
              </w:rPr>
              <w:t>))</w:t>
            </w:r>
          </w:p>
          <w:p w14:paraId="09B1FFBF"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41305">
              <w:rPr>
                <w:rFonts w:ascii="Courier New" w:eastAsia="Times New Roman" w:hAnsi="Courier New" w:cs="Courier New"/>
                <w:color w:val="000000"/>
                <w:kern w:val="0"/>
                <w:sz w:val="26"/>
                <w:szCs w:val="26"/>
                <w:lang w:eastAsia="en-GB"/>
                <w14:ligatures w14:val="none"/>
              </w:rPr>
              <w:t>model.</w:t>
            </w:r>
            <w:r w:rsidRPr="00041305">
              <w:rPr>
                <w:rFonts w:ascii="Courier New" w:eastAsia="Times New Roman" w:hAnsi="Courier New" w:cs="Courier New"/>
                <w:color w:val="795E26"/>
                <w:kern w:val="0"/>
                <w:sz w:val="26"/>
                <w:szCs w:val="26"/>
                <w:lang w:eastAsia="en-GB"/>
                <w14:ligatures w14:val="none"/>
              </w:rPr>
              <w:t>compile</w:t>
            </w:r>
            <w:r w:rsidRPr="00041305">
              <w:rPr>
                <w:rFonts w:ascii="Courier New" w:eastAsia="Times New Roman" w:hAnsi="Courier New" w:cs="Courier New"/>
                <w:color w:val="000000"/>
                <w:kern w:val="0"/>
                <w:sz w:val="26"/>
                <w:szCs w:val="26"/>
                <w:lang w:eastAsia="en-GB"/>
                <w14:ligatures w14:val="none"/>
              </w:rPr>
              <w:t>(loss=</w:t>
            </w:r>
            <w:r w:rsidRPr="00041305">
              <w:rPr>
                <w:rFonts w:ascii="Courier New" w:eastAsia="Times New Roman" w:hAnsi="Courier New" w:cs="Courier New"/>
                <w:color w:val="A31515"/>
                <w:kern w:val="0"/>
                <w:sz w:val="26"/>
                <w:szCs w:val="26"/>
                <w:lang w:eastAsia="en-GB"/>
                <w14:ligatures w14:val="none"/>
              </w:rPr>
              <w:t>'mean_squared_error'</w:t>
            </w:r>
            <w:r w:rsidRPr="00041305">
              <w:rPr>
                <w:rFonts w:ascii="Courier New" w:eastAsia="Times New Roman" w:hAnsi="Courier New" w:cs="Courier New"/>
                <w:color w:val="000000"/>
                <w:kern w:val="0"/>
                <w:sz w:val="26"/>
                <w:szCs w:val="26"/>
                <w:lang w:eastAsia="en-GB"/>
                <w14:ligatures w14:val="none"/>
              </w:rPr>
              <w:t>,optimizer=</w:t>
            </w:r>
            <w:r w:rsidRPr="00041305">
              <w:rPr>
                <w:rFonts w:ascii="Courier New" w:eastAsia="Times New Roman" w:hAnsi="Courier New" w:cs="Courier New"/>
                <w:color w:val="A31515"/>
                <w:kern w:val="0"/>
                <w:sz w:val="26"/>
                <w:szCs w:val="26"/>
                <w:lang w:eastAsia="en-GB"/>
                <w14:ligatures w14:val="none"/>
              </w:rPr>
              <w:t>'adam'</w:t>
            </w:r>
            <w:r w:rsidRPr="00041305">
              <w:rPr>
                <w:rFonts w:ascii="Courier New" w:eastAsia="Times New Roman" w:hAnsi="Courier New" w:cs="Courier New"/>
                <w:color w:val="000000"/>
                <w:kern w:val="0"/>
                <w:sz w:val="26"/>
                <w:szCs w:val="26"/>
                <w:lang w:eastAsia="en-GB"/>
                <w14:ligatures w14:val="none"/>
              </w:rPr>
              <w:t>)</w:t>
            </w:r>
          </w:p>
          <w:p w14:paraId="0CACEA2D"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12D8C">
              <w:rPr>
                <w:rFonts w:ascii="Courier New" w:eastAsia="Times New Roman" w:hAnsi="Courier New" w:cs="Courier New"/>
                <w:color w:val="000000"/>
                <w:kern w:val="0"/>
                <w:sz w:val="26"/>
                <w:szCs w:val="26"/>
                <w:lang w:eastAsia="en-GB"/>
                <w14:ligatures w14:val="none"/>
              </w:rPr>
              <w:t>model.fit(X_train,y_train,validation_data=(X_test,ytest),epochs=</w:t>
            </w:r>
            <w:r w:rsidRPr="00212D8C">
              <w:rPr>
                <w:rFonts w:ascii="Courier New" w:eastAsia="Times New Roman" w:hAnsi="Courier New" w:cs="Courier New"/>
                <w:color w:val="098156"/>
                <w:kern w:val="0"/>
                <w:sz w:val="26"/>
                <w:szCs w:val="26"/>
                <w:lang w:eastAsia="en-GB"/>
                <w14:ligatures w14:val="none"/>
              </w:rPr>
              <w:t>100</w:t>
            </w:r>
            <w:r w:rsidRPr="00212D8C">
              <w:rPr>
                <w:rFonts w:ascii="Courier New" w:eastAsia="Times New Roman" w:hAnsi="Courier New" w:cs="Courier New"/>
                <w:color w:val="000000"/>
                <w:kern w:val="0"/>
                <w:sz w:val="26"/>
                <w:szCs w:val="26"/>
                <w:lang w:eastAsia="en-GB"/>
                <w14:ligatures w14:val="none"/>
              </w:rPr>
              <w:t>,batch_size=</w:t>
            </w:r>
            <w:r w:rsidRPr="00212D8C">
              <w:rPr>
                <w:rFonts w:ascii="Courier New" w:eastAsia="Times New Roman" w:hAnsi="Courier New" w:cs="Courier New"/>
                <w:color w:val="098156"/>
                <w:kern w:val="0"/>
                <w:sz w:val="26"/>
                <w:szCs w:val="26"/>
                <w:lang w:eastAsia="en-GB"/>
                <w14:ligatures w14:val="none"/>
              </w:rPr>
              <w:t>64</w:t>
            </w:r>
            <w:r w:rsidRPr="00212D8C">
              <w:rPr>
                <w:rFonts w:ascii="Courier New" w:eastAsia="Times New Roman" w:hAnsi="Courier New" w:cs="Courier New"/>
                <w:color w:val="000000"/>
                <w:kern w:val="0"/>
                <w:sz w:val="26"/>
                <w:szCs w:val="26"/>
                <w:lang w:eastAsia="en-GB"/>
                <w14:ligatures w14:val="none"/>
              </w:rPr>
              <w:t>,verbose=</w:t>
            </w:r>
            <w:r w:rsidRPr="00212D8C">
              <w:rPr>
                <w:rFonts w:ascii="Courier New" w:eastAsia="Times New Roman" w:hAnsi="Courier New" w:cs="Courier New"/>
                <w:color w:val="098156"/>
                <w:kern w:val="0"/>
                <w:sz w:val="26"/>
                <w:szCs w:val="26"/>
                <w:lang w:eastAsia="en-GB"/>
                <w14:ligatures w14:val="none"/>
              </w:rPr>
              <w:t>1</w:t>
            </w:r>
            <w:r w:rsidRPr="00212D8C">
              <w:rPr>
                <w:rFonts w:ascii="Courier New" w:eastAsia="Times New Roman" w:hAnsi="Courier New" w:cs="Courier New"/>
                <w:color w:val="000000"/>
                <w:kern w:val="0"/>
                <w:sz w:val="26"/>
                <w:szCs w:val="26"/>
                <w:lang w:eastAsia="en-GB"/>
                <w14:ligatures w14:val="none"/>
              </w:rPr>
              <w:t>)</w:t>
            </w:r>
          </w:p>
          <w:p w14:paraId="60A08521" w14:textId="77777777" w:rsidR="00460675" w:rsidRPr="00C801EA" w:rsidRDefault="00460675" w:rsidP="00024828">
            <w:pPr>
              <w:shd w:val="clear" w:color="auto" w:fill="F7F7F7"/>
              <w:spacing w:line="285" w:lineRule="atLeast"/>
              <w:jc w:val="center"/>
              <w:rPr>
                <w:i/>
                <w:sz w:val="26"/>
                <w:szCs w:val="26"/>
                <w:lang w:val="en-US"/>
              </w:rPr>
            </w:pPr>
            <w:r w:rsidRPr="00C801EA">
              <w:rPr>
                <w:i/>
                <w:sz w:val="26"/>
                <w:szCs w:val="26"/>
                <w:lang w:val="en-US"/>
              </w:rPr>
              <w:t>Step 2: Apply LSTM model to predict</w:t>
            </w:r>
          </w:p>
        </w:tc>
      </w:tr>
      <w:tr w:rsidR="00460675" w:rsidRPr="00C801EA" w14:paraId="59F22B88" w14:textId="77777777" w:rsidTr="00024828">
        <w:tc>
          <w:tcPr>
            <w:tcW w:w="9287" w:type="dxa"/>
          </w:tcPr>
          <w:p w14:paraId="3448D149" w14:textId="77777777" w:rsidR="00460675" w:rsidRPr="000F643E"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train_predict=model.predict(X_train)</w:t>
            </w:r>
          </w:p>
          <w:p w14:paraId="6891B58F" w14:textId="77777777" w:rsidR="00460675" w:rsidRPr="000F643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y_pred=model.predict(X_test)</w:t>
            </w:r>
          </w:p>
          <w:p w14:paraId="38EF1933"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y_pred_val=model.predict(X_val)</w:t>
            </w:r>
          </w:p>
          <w:p w14:paraId="47A682BB" w14:textId="77777777" w:rsidR="00460675" w:rsidRPr="00C801EA" w:rsidRDefault="00460675" w:rsidP="00024828">
            <w:pPr>
              <w:spacing w:line="360" w:lineRule="auto"/>
              <w:jc w:val="center"/>
              <w:rPr>
                <w:i/>
                <w:sz w:val="26"/>
                <w:szCs w:val="26"/>
                <w:lang w:val="en-US"/>
              </w:rPr>
            </w:pPr>
            <w:r w:rsidRPr="00C801EA">
              <w:rPr>
                <w:i/>
                <w:sz w:val="26"/>
                <w:szCs w:val="26"/>
                <w:lang w:val="en-US"/>
              </w:rPr>
              <w:t>Step 3: Predict X_train, X_test, X_val</w:t>
            </w:r>
          </w:p>
        </w:tc>
      </w:tr>
      <w:tr w:rsidR="00460675" w:rsidRPr="00C801EA" w14:paraId="361C372F" w14:textId="77777777" w:rsidTr="00024828">
        <w:tc>
          <w:tcPr>
            <w:tcW w:w="9287" w:type="dxa"/>
          </w:tcPr>
          <w:p w14:paraId="3A7CD3F4" w14:textId="77777777" w:rsidR="00460675" w:rsidRPr="00B948B2"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'---------VALIDATE----------'</w:t>
            </w:r>
            <w:r w:rsidRPr="00B948B2">
              <w:rPr>
                <w:rFonts w:ascii="Courier New" w:eastAsia="Times New Roman" w:hAnsi="Courier New" w:cs="Courier New"/>
                <w:color w:val="000000"/>
                <w:kern w:val="0"/>
                <w:sz w:val="26"/>
                <w:szCs w:val="26"/>
                <w:lang w:eastAsia="en-GB"/>
                <w14:ligatures w14:val="none"/>
              </w:rPr>
              <w:t>)</w:t>
            </w:r>
          </w:p>
          <w:p w14:paraId="61DBFF6C"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FE2AC86"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lastRenderedPageBreak/>
              <w:t>valid_mae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(y_pred_val - yval))</w:t>
            </w:r>
          </w:p>
          <w:p w14:paraId="460165CC"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valid_mae)</w:t>
            </w:r>
          </w:p>
          <w:p w14:paraId="3EAB2A23"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77C513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valid_rmse = np.sqrt(np.mean((y_pred_val - yval)**</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07437B6D"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valid_rmse)</w:t>
            </w:r>
          </w:p>
          <w:p w14:paraId="42E2C809"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120C708"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31803581"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'---------TEST----------'</w:t>
            </w:r>
            <w:r w:rsidRPr="00B948B2">
              <w:rPr>
                <w:rFonts w:ascii="Courier New" w:eastAsia="Times New Roman" w:hAnsi="Courier New" w:cs="Courier New"/>
                <w:color w:val="000000"/>
                <w:kern w:val="0"/>
                <w:sz w:val="26"/>
                <w:szCs w:val="26"/>
                <w:lang w:eastAsia="en-GB"/>
                <w14:ligatures w14:val="none"/>
              </w:rPr>
              <w:t>)</w:t>
            </w:r>
          </w:p>
          <w:p w14:paraId="1E91672A"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B2F6CCE"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 - ytest))</w:t>
            </w:r>
          </w:p>
          <w:p w14:paraId="756DFDAA"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test_mae)</w:t>
            </w:r>
          </w:p>
          <w:p w14:paraId="17A95301"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5E204BC"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test_rmse = np.sqrt(np.mean((y_pred - ytest)**</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5ADC830D"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test_rmse)</w:t>
            </w:r>
          </w:p>
          <w:p w14:paraId="589C72FF"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4F48259"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33393E6A" w14:textId="77777777" w:rsidR="00460675" w:rsidRPr="00C801EA" w:rsidRDefault="00460675" w:rsidP="00024828">
            <w:pPr>
              <w:spacing w:line="360" w:lineRule="auto"/>
              <w:jc w:val="center"/>
              <w:rPr>
                <w:i/>
                <w:sz w:val="26"/>
                <w:szCs w:val="26"/>
                <w:lang w:val="en-US"/>
              </w:rPr>
            </w:pPr>
            <w:r w:rsidRPr="00C801EA">
              <w:rPr>
                <w:i/>
                <w:sz w:val="26"/>
                <w:szCs w:val="26"/>
                <w:lang w:val="en-US"/>
              </w:rPr>
              <w:t>Step 4: Evaluate LSTM model</w:t>
            </w:r>
          </w:p>
        </w:tc>
      </w:tr>
      <w:tr w:rsidR="00460675" w:rsidRPr="00C801EA" w14:paraId="000B22DF" w14:textId="77777777" w:rsidTr="00024828">
        <w:tc>
          <w:tcPr>
            <w:tcW w:w="9287" w:type="dxa"/>
          </w:tcPr>
          <w:p w14:paraId="737DD545" w14:textId="77777777" w:rsidR="00460675" w:rsidRPr="00C801EA" w:rsidRDefault="00460675" w:rsidP="00024828">
            <w:pPr>
              <w:spacing w:line="360" w:lineRule="auto"/>
              <w:rPr>
                <w:i/>
                <w:sz w:val="26"/>
                <w:szCs w:val="26"/>
                <w:lang w:val="en-US"/>
              </w:rPr>
            </w:pPr>
            <w:r w:rsidRPr="00C801EA">
              <w:rPr>
                <w:i/>
                <w:sz w:val="26"/>
                <w:szCs w:val="26"/>
                <w:lang w:val="en-US"/>
              </w:rPr>
              <w:lastRenderedPageBreak/>
              <w:t>DNN:</w:t>
            </w:r>
          </w:p>
          <w:p w14:paraId="3D6BB80B" w14:textId="77777777" w:rsidR="00460675" w:rsidRPr="00D65138"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Number of samples in cluster_0</w:t>
            </w:r>
          </w:p>
          <w:p w14:paraId="6880612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num_samples = cluster_0.shape[</w:t>
            </w:r>
            <w:r w:rsidRPr="00D65138">
              <w:rPr>
                <w:rFonts w:ascii="Courier New" w:eastAsia="Times New Roman" w:hAnsi="Courier New" w:cs="Courier New"/>
                <w:color w:val="098156"/>
                <w:kern w:val="0"/>
                <w:sz w:val="26"/>
                <w:szCs w:val="26"/>
                <w:lang w:eastAsia="en-GB"/>
                <w14:ligatures w14:val="none"/>
              </w:rPr>
              <w:t>0</w:t>
            </w:r>
            <w:r w:rsidRPr="00D65138">
              <w:rPr>
                <w:rFonts w:ascii="Courier New" w:eastAsia="Times New Roman" w:hAnsi="Courier New" w:cs="Courier New"/>
                <w:color w:val="000000"/>
                <w:kern w:val="0"/>
                <w:sz w:val="26"/>
                <w:szCs w:val="26"/>
                <w:lang w:eastAsia="en-GB"/>
                <w14:ligatures w14:val="none"/>
              </w:rPr>
              <w:t>]</w:t>
            </w:r>
          </w:p>
          <w:p w14:paraId="201AEE6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437CC57"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an array of random indices for the samples</w:t>
            </w:r>
          </w:p>
          <w:p w14:paraId="2BA6FBE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indices = np.random.permutation(num_samples)</w:t>
            </w:r>
          </w:p>
          <w:p w14:paraId="401B702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7AAD68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Calculate the number of samples for each set</w:t>
            </w:r>
          </w:p>
          <w:p w14:paraId="6FF48F4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num_train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0.7</w:t>
            </w:r>
            <w:r w:rsidRPr="00D65138">
              <w:rPr>
                <w:rFonts w:ascii="Courier New" w:eastAsia="Times New Roman" w:hAnsi="Courier New" w:cs="Courier New"/>
                <w:color w:val="000000"/>
                <w:kern w:val="0"/>
                <w:sz w:val="26"/>
                <w:szCs w:val="26"/>
                <w:lang w:eastAsia="en-GB"/>
                <w14:ligatures w14:val="none"/>
              </w:rPr>
              <w:t xml:space="preserve"> * num_samples)</w:t>
            </w:r>
          </w:p>
          <w:p w14:paraId="142A2E8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ml:space="preserve">num_test = </w:t>
            </w:r>
            <w:r w:rsidRPr="00D65138">
              <w:rPr>
                <w:rFonts w:ascii="Courier New" w:eastAsia="Times New Roman" w:hAnsi="Courier New" w:cs="Courier New"/>
                <w:color w:val="257693"/>
                <w:kern w:val="0"/>
                <w:sz w:val="26"/>
                <w:szCs w:val="26"/>
                <w:lang w:eastAsia="en-GB"/>
                <w14:ligatures w14:val="none"/>
              </w:rPr>
              <w:t>int</w:t>
            </w:r>
            <w:r w:rsidRPr="00D65138">
              <w:rPr>
                <w:rFonts w:ascii="Courier New" w:eastAsia="Times New Roman" w:hAnsi="Courier New" w:cs="Courier New"/>
                <w:color w:val="000000"/>
                <w:kern w:val="0"/>
                <w:sz w:val="26"/>
                <w:szCs w:val="26"/>
                <w:lang w:eastAsia="en-GB"/>
                <w14:ligatures w14:val="none"/>
              </w:rPr>
              <w:t>(</w:t>
            </w:r>
            <w:r w:rsidRPr="00D65138">
              <w:rPr>
                <w:rFonts w:ascii="Courier New" w:eastAsia="Times New Roman" w:hAnsi="Courier New" w:cs="Courier New"/>
                <w:color w:val="098156"/>
                <w:kern w:val="0"/>
                <w:sz w:val="26"/>
                <w:szCs w:val="26"/>
                <w:lang w:eastAsia="en-GB"/>
                <w14:ligatures w14:val="none"/>
              </w:rPr>
              <w:t>0.2</w:t>
            </w:r>
            <w:r w:rsidRPr="00D65138">
              <w:rPr>
                <w:rFonts w:ascii="Courier New" w:eastAsia="Times New Roman" w:hAnsi="Courier New" w:cs="Courier New"/>
                <w:color w:val="000000"/>
                <w:kern w:val="0"/>
                <w:sz w:val="26"/>
                <w:szCs w:val="26"/>
                <w:lang w:eastAsia="en-GB"/>
                <w14:ligatures w14:val="none"/>
              </w:rPr>
              <w:t xml:space="preserve"> * num_samples)</w:t>
            </w:r>
          </w:p>
          <w:p w14:paraId="3146C0E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2629CE2"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Split the data into train, test, validate sets</w:t>
            </w:r>
          </w:p>
          <w:p w14:paraId="1C294A7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train_indices = indices[:num_train]</w:t>
            </w:r>
          </w:p>
          <w:p w14:paraId="771A923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test_indices = indices[num_train:num_train+num_test]</w:t>
            </w:r>
          </w:p>
          <w:p w14:paraId="5167664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val_indices = indices[num_train+num_test:]</w:t>
            </w:r>
          </w:p>
          <w:p w14:paraId="06CB6AA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4C7D06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sublists to store the samples and corresponding labels</w:t>
            </w:r>
          </w:p>
          <w:p w14:paraId="4093C92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X_train = []</w:t>
            </w:r>
          </w:p>
          <w:p w14:paraId="0099AC8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y_train = []</w:t>
            </w:r>
          </w:p>
          <w:p w14:paraId="227D519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X_test = []</w:t>
            </w:r>
          </w:p>
          <w:p w14:paraId="3CB0332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ytest = []</w:t>
            </w:r>
          </w:p>
          <w:p w14:paraId="4EA7129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X_val = []</w:t>
            </w:r>
          </w:p>
          <w:p w14:paraId="7A81A5B6"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yval = []</w:t>
            </w:r>
          </w:p>
          <w:p w14:paraId="5ABF3C6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757D8DB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X_train and y_train</w:t>
            </w:r>
          </w:p>
          <w:p w14:paraId="6CB386B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train_indices:</w:t>
            </w:r>
          </w:p>
          <w:p w14:paraId="3E43180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2EFDBBC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5718B49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X_train.append(sample)</w:t>
            </w:r>
          </w:p>
          <w:p w14:paraId="69D466F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lastRenderedPageBreak/>
              <w:t>    y_train.append(label)</w:t>
            </w:r>
          </w:p>
          <w:p w14:paraId="147EB30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BA5D35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X_test and ytest</w:t>
            </w:r>
          </w:p>
          <w:p w14:paraId="03AA010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test_indices:</w:t>
            </w:r>
          </w:p>
          <w:p w14:paraId="2BF75C5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4B9F334D"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357FF0C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X_test.append(sample)</w:t>
            </w:r>
          </w:p>
          <w:p w14:paraId="0845F4E4"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ytest.append(label)</w:t>
            </w:r>
          </w:p>
          <w:p w14:paraId="7ED09170"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26861E3"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8000"/>
                <w:kern w:val="0"/>
                <w:sz w:val="26"/>
                <w:szCs w:val="26"/>
                <w:lang w:eastAsia="en-GB"/>
                <w14:ligatures w14:val="none"/>
              </w:rPr>
              <w:t># Create X_val and yval</w:t>
            </w:r>
          </w:p>
          <w:p w14:paraId="19800008"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AF00DB"/>
                <w:kern w:val="0"/>
                <w:sz w:val="26"/>
                <w:szCs w:val="26"/>
                <w:lang w:eastAsia="en-GB"/>
                <w14:ligatures w14:val="none"/>
              </w:rPr>
              <w:t>for</w:t>
            </w:r>
            <w:r w:rsidRPr="00D65138">
              <w:rPr>
                <w:rFonts w:ascii="Courier New" w:eastAsia="Times New Roman" w:hAnsi="Courier New" w:cs="Courier New"/>
                <w:color w:val="000000"/>
                <w:kern w:val="0"/>
                <w:sz w:val="26"/>
                <w:szCs w:val="26"/>
                <w:lang w:eastAsia="en-GB"/>
                <w14:ligatures w14:val="none"/>
              </w:rPr>
              <w:t xml:space="preserve"> i </w:t>
            </w:r>
            <w:r w:rsidRPr="00D65138">
              <w:rPr>
                <w:rFonts w:ascii="Courier New" w:eastAsia="Times New Roman" w:hAnsi="Courier New" w:cs="Courier New"/>
                <w:color w:val="0000FF"/>
                <w:kern w:val="0"/>
                <w:sz w:val="26"/>
                <w:szCs w:val="26"/>
                <w:lang w:eastAsia="en-GB"/>
                <w14:ligatures w14:val="none"/>
              </w:rPr>
              <w:t>in</w:t>
            </w:r>
            <w:r w:rsidRPr="00D65138">
              <w:rPr>
                <w:rFonts w:ascii="Courier New" w:eastAsia="Times New Roman" w:hAnsi="Courier New" w:cs="Courier New"/>
                <w:color w:val="000000"/>
                <w:kern w:val="0"/>
                <w:sz w:val="26"/>
                <w:szCs w:val="26"/>
                <w:lang w:eastAsia="en-GB"/>
                <w14:ligatures w14:val="none"/>
              </w:rPr>
              <w:t xml:space="preserve"> val_indices:</w:t>
            </w:r>
          </w:p>
          <w:p w14:paraId="5E8E001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sample = cluster_1[i]</w:t>
            </w:r>
          </w:p>
          <w:p w14:paraId="08A602EB"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label = cluster_1[i][</w:t>
            </w:r>
            <w:r w:rsidRPr="00D65138">
              <w:rPr>
                <w:rFonts w:ascii="Courier New" w:eastAsia="Times New Roman" w:hAnsi="Courier New" w:cs="Courier New"/>
                <w:color w:val="098156"/>
                <w:kern w:val="0"/>
                <w:sz w:val="26"/>
                <w:szCs w:val="26"/>
                <w:lang w:eastAsia="en-GB"/>
                <w14:ligatures w14:val="none"/>
              </w:rPr>
              <w:t>-1</w:t>
            </w:r>
            <w:r w:rsidRPr="00D65138">
              <w:rPr>
                <w:rFonts w:ascii="Courier New" w:eastAsia="Times New Roman" w:hAnsi="Courier New" w:cs="Courier New"/>
                <w:color w:val="000000"/>
                <w:kern w:val="0"/>
                <w:sz w:val="26"/>
                <w:szCs w:val="26"/>
                <w:lang w:eastAsia="en-GB"/>
                <w14:ligatures w14:val="none"/>
              </w:rPr>
              <w:t>]  </w:t>
            </w:r>
            <w:r w:rsidRPr="00D65138">
              <w:rPr>
                <w:rFonts w:ascii="Courier New" w:eastAsia="Times New Roman" w:hAnsi="Courier New" w:cs="Courier New"/>
                <w:color w:val="008000"/>
                <w:kern w:val="0"/>
                <w:sz w:val="26"/>
                <w:szCs w:val="26"/>
                <w:lang w:eastAsia="en-GB"/>
                <w14:ligatures w14:val="none"/>
              </w:rPr>
              <w:t># Take the last value in each data sequence</w:t>
            </w:r>
          </w:p>
          <w:p w14:paraId="63CAAA51"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X_val.append(sample)</w:t>
            </w:r>
          </w:p>
          <w:p w14:paraId="70F4C10F"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D65138">
              <w:rPr>
                <w:rFonts w:ascii="Courier New" w:eastAsia="Times New Roman" w:hAnsi="Courier New" w:cs="Courier New"/>
                <w:color w:val="000000"/>
                <w:kern w:val="0"/>
                <w:sz w:val="26"/>
                <w:szCs w:val="26"/>
                <w:lang w:eastAsia="en-GB"/>
                <w14:ligatures w14:val="none"/>
              </w:rPr>
              <w:t>    yval.append(label)</w:t>
            </w:r>
          </w:p>
          <w:p w14:paraId="789F6245"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1589DACB" w14:textId="77777777" w:rsidR="00283D9C" w:rsidRPr="00283D9C" w:rsidRDefault="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8000"/>
                <w:kern w:val="0"/>
                <w:sz w:val="26"/>
                <w:szCs w:val="26"/>
                <w:lang w:eastAsia="en-GB"/>
                <w14:ligatures w14:val="none"/>
              </w:rPr>
              <w:t># Convert lists to numpy arrays</w:t>
            </w:r>
          </w:p>
          <w:p w14:paraId="649B5C9C"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X_train = np.array(X_train)</w:t>
            </w:r>
          </w:p>
          <w:p w14:paraId="373CB5B9" w14:textId="13797C00"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y_train = np.array(y_train).reshape(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2F144703"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X_test = np.array(X_test)</w:t>
            </w:r>
          </w:p>
          <w:p w14:paraId="37F4F889" w14:textId="3696CC11"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ytest = np.array(ytest).reshape(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4BEF6D52" w14:textId="77777777"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X_val = np.array(X_val)</w:t>
            </w:r>
          </w:p>
          <w:p w14:paraId="3B41BC8E" w14:textId="521F6744" w:rsidR="00283D9C" w:rsidRPr="00283D9C" w:rsidRDefault="00283D9C" w:rsidP="00283D9C">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283D9C">
              <w:rPr>
                <w:rFonts w:ascii="Courier New" w:eastAsia="Times New Roman" w:hAnsi="Courier New" w:cs="Courier New"/>
                <w:color w:val="000000"/>
                <w:kern w:val="0"/>
                <w:sz w:val="26"/>
                <w:szCs w:val="26"/>
                <w:lang w:eastAsia="en-GB"/>
                <w14:ligatures w14:val="none"/>
              </w:rPr>
              <w:t>yval = np.array(yval).reshape(</w:t>
            </w:r>
            <w:r w:rsidRPr="00283D9C">
              <w:rPr>
                <w:rFonts w:ascii="Courier New" w:eastAsia="Times New Roman" w:hAnsi="Courier New" w:cs="Courier New"/>
                <w:color w:val="098156"/>
                <w:kern w:val="0"/>
                <w:sz w:val="26"/>
                <w:szCs w:val="26"/>
                <w:lang w:eastAsia="en-GB"/>
                <w14:ligatures w14:val="none"/>
              </w:rPr>
              <w:t>-1</w:t>
            </w:r>
            <w:r w:rsidRPr="00283D9C">
              <w:rPr>
                <w:rFonts w:ascii="Courier New" w:eastAsia="Times New Roman" w:hAnsi="Courier New" w:cs="Courier New"/>
                <w:color w:val="000000"/>
                <w:kern w:val="0"/>
                <w:sz w:val="26"/>
                <w:szCs w:val="26"/>
                <w:lang w:eastAsia="en-GB"/>
                <w14:ligatures w14:val="none"/>
              </w:rPr>
              <w:t>)</w:t>
            </w:r>
          </w:p>
          <w:p w14:paraId="63EB5E4A" w14:textId="77777777" w:rsidR="00460675" w:rsidRPr="00D65138"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6E063AD0" w14:textId="77777777" w:rsidR="00460675" w:rsidRPr="00C801EA" w:rsidRDefault="00460675" w:rsidP="00024828">
            <w:pPr>
              <w:spacing w:line="360" w:lineRule="auto"/>
              <w:jc w:val="center"/>
              <w:rPr>
                <w:i/>
                <w:sz w:val="26"/>
                <w:szCs w:val="26"/>
                <w:lang w:val="en-US"/>
              </w:rPr>
            </w:pPr>
            <w:r w:rsidRPr="00C801EA">
              <w:rPr>
                <w:i/>
                <w:sz w:val="26"/>
                <w:szCs w:val="26"/>
                <w:lang w:val="en-US"/>
              </w:rPr>
              <w:t>Step 1: create X_train, y_train, X_test, ytest, X_val, yval with cluster_0</w:t>
            </w:r>
          </w:p>
        </w:tc>
      </w:tr>
      <w:tr w:rsidR="00460675" w:rsidRPr="00C801EA" w14:paraId="34788B55" w14:textId="77777777" w:rsidTr="00024828">
        <w:tc>
          <w:tcPr>
            <w:tcW w:w="9287" w:type="dxa"/>
          </w:tcPr>
          <w:p w14:paraId="4645684E" w14:textId="77777777" w:rsidR="00460675" w:rsidRPr="003210FB"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lastRenderedPageBreak/>
              <w:t>model = Sequential()</w:t>
            </w:r>
          </w:p>
          <w:p w14:paraId="6FBF4104"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 input_shape=(time_step,)))</w:t>
            </w:r>
          </w:p>
          <w:p w14:paraId="172E2546"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w:t>
            </w:r>
          </w:p>
          <w:p w14:paraId="6058BAC8"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w:t>
            </w:r>
          </w:p>
          <w:p w14:paraId="47026804"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50</w:t>
            </w:r>
            <w:r w:rsidRPr="003210FB">
              <w:rPr>
                <w:rFonts w:ascii="Courier New" w:eastAsia="Times New Roman" w:hAnsi="Courier New" w:cs="Courier New"/>
                <w:color w:val="000000"/>
                <w:kern w:val="0"/>
                <w:sz w:val="26"/>
                <w:szCs w:val="26"/>
                <w:lang w:eastAsia="en-GB"/>
                <w14:ligatures w14:val="none"/>
              </w:rPr>
              <w:t>, activation=</w:t>
            </w:r>
            <w:r w:rsidRPr="003210FB">
              <w:rPr>
                <w:rFonts w:ascii="Courier New" w:eastAsia="Times New Roman" w:hAnsi="Courier New" w:cs="Courier New"/>
                <w:color w:val="A31515"/>
                <w:kern w:val="0"/>
                <w:sz w:val="26"/>
                <w:szCs w:val="26"/>
                <w:lang w:eastAsia="en-GB"/>
                <w14:ligatures w14:val="none"/>
              </w:rPr>
              <w:t>'relu'</w:t>
            </w:r>
            <w:r w:rsidRPr="003210FB">
              <w:rPr>
                <w:rFonts w:ascii="Courier New" w:eastAsia="Times New Roman" w:hAnsi="Courier New" w:cs="Courier New"/>
                <w:color w:val="000000"/>
                <w:kern w:val="0"/>
                <w:sz w:val="26"/>
                <w:szCs w:val="26"/>
                <w:lang w:eastAsia="en-GB"/>
                <w14:ligatures w14:val="none"/>
              </w:rPr>
              <w:t>))</w:t>
            </w:r>
          </w:p>
          <w:p w14:paraId="425D47BB"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model.add(Dense(</w:t>
            </w:r>
            <w:r w:rsidRPr="003210FB">
              <w:rPr>
                <w:rFonts w:ascii="Courier New" w:eastAsia="Times New Roman" w:hAnsi="Courier New" w:cs="Courier New"/>
                <w:color w:val="098156"/>
                <w:kern w:val="0"/>
                <w:sz w:val="26"/>
                <w:szCs w:val="26"/>
                <w:lang w:eastAsia="en-GB"/>
                <w14:ligatures w14:val="none"/>
              </w:rPr>
              <w:t>1</w:t>
            </w:r>
            <w:r w:rsidRPr="003210FB">
              <w:rPr>
                <w:rFonts w:ascii="Courier New" w:eastAsia="Times New Roman" w:hAnsi="Courier New" w:cs="Courier New"/>
                <w:color w:val="000000"/>
                <w:kern w:val="0"/>
                <w:sz w:val="26"/>
                <w:szCs w:val="26"/>
                <w:lang w:eastAsia="en-GB"/>
                <w14:ligatures w14:val="none"/>
              </w:rPr>
              <w:t>))</w:t>
            </w:r>
          </w:p>
          <w:p w14:paraId="0F95A874"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w:t>
            </w:r>
            <w:r w:rsidRPr="003210FB">
              <w:rPr>
                <w:rFonts w:ascii="Courier New" w:eastAsia="Times New Roman" w:hAnsi="Courier New" w:cs="Courier New"/>
                <w:color w:val="795E26"/>
                <w:kern w:val="0"/>
                <w:sz w:val="26"/>
                <w:szCs w:val="26"/>
                <w:lang w:eastAsia="en-GB"/>
                <w14:ligatures w14:val="none"/>
              </w:rPr>
              <w:t>compile</w:t>
            </w:r>
            <w:r w:rsidRPr="003210FB">
              <w:rPr>
                <w:rFonts w:ascii="Courier New" w:eastAsia="Times New Roman" w:hAnsi="Courier New" w:cs="Courier New"/>
                <w:color w:val="000000"/>
                <w:kern w:val="0"/>
                <w:sz w:val="26"/>
                <w:szCs w:val="26"/>
                <w:lang w:eastAsia="en-GB"/>
                <w14:ligatures w14:val="none"/>
              </w:rPr>
              <w:t>(optimizer=</w:t>
            </w:r>
            <w:r w:rsidRPr="003210FB">
              <w:rPr>
                <w:rFonts w:ascii="Courier New" w:eastAsia="Times New Roman" w:hAnsi="Courier New" w:cs="Courier New"/>
                <w:color w:val="A31515"/>
                <w:kern w:val="0"/>
                <w:sz w:val="26"/>
                <w:szCs w:val="26"/>
                <w:lang w:eastAsia="en-GB"/>
                <w14:ligatures w14:val="none"/>
              </w:rPr>
              <w:t>'adam'</w:t>
            </w:r>
            <w:r w:rsidRPr="003210FB">
              <w:rPr>
                <w:rFonts w:ascii="Courier New" w:eastAsia="Times New Roman" w:hAnsi="Courier New" w:cs="Courier New"/>
                <w:color w:val="000000"/>
                <w:kern w:val="0"/>
                <w:sz w:val="26"/>
                <w:szCs w:val="26"/>
                <w:lang w:eastAsia="en-GB"/>
                <w14:ligatures w14:val="none"/>
              </w:rPr>
              <w:t>, loss=</w:t>
            </w:r>
            <w:r w:rsidRPr="003210FB">
              <w:rPr>
                <w:rFonts w:ascii="Courier New" w:eastAsia="Times New Roman" w:hAnsi="Courier New" w:cs="Courier New"/>
                <w:color w:val="A31515"/>
                <w:kern w:val="0"/>
                <w:sz w:val="26"/>
                <w:szCs w:val="26"/>
                <w:lang w:eastAsia="en-GB"/>
                <w14:ligatures w14:val="none"/>
              </w:rPr>
              <w:t>'mean_squared_error'</w:t>
            </w:r>
            <w:r w:rsidRPr="003210FB">
              <w:rPr>
                <w:rFonts w:ascii="Courier New" w:eastAsia="Times New Roman" w:hAnsi="Courier New" w:cs="Courier New"/>
                <w:color w:val="000000"/>
                <w:kern w:val="0"/>
                <w:sz w:val="26"/>
                <w:szCs w:val="26"/>
                <w:lang w:eastAsia="en-GB"/>
                <w14:ligatures w14:val="none"/>
              </w:rPr>
              <w:t>)</w:t>
            </w:r>
          </w:p>
          <w:p w14:paraId="7B6C239B" w14:textId="77777777" w:rsidR="00460675" w:rsidRPr="003210FB"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3210FB">
              <w:rPr>
                <w:rFonts w:ascii="Courier New" w:eastAsia="Times New Roman" w:hAnsi="Courier New" w:cs="Courier New"/>
                <w:color w:val="000000"/>
                <w:kern w:val="0"/>
                <w:sz w:val="26"/>
                <w:szCs w:val="26"/>
                <w:lang w:eastAsia="en-GB"/>
                <w14:ligatures w14:val="none"/>
              </w:rPr>
              <w:t>model.fit(X_train, y_train, epochs=</w:t>
            </w:r>
            <w:r w:rsidRPr="003210FB">
              <w:rPr>
                <w:rFonts w:ascii="Courier New" w:eastAsia="Times New Roman" w:hAnsi="Courier New" w:cs="Courier New"/>
                <w:color w:val="098156"/>
                <w:kern w:val="0"/>
                <w:sz w:val="26"/>
                <w:szCs w:val="26"/>
                <w:lang w:eastAsia="en-GB"/>
                <w14:ligatures w14:val="none"/>
              </w:rPr>
              <w:t>100</w:t>
            </w:r>
            <w:r w:rsidRPr="003210FB">
              <w:rPr>
                <w:rFonts w:ascii="Courier New" w:eastAsia="Times New Roman" w:hAnsi="Courier New" w:cs="Courier New"/>
                <w:color w:val="000000"/>
                <w:kern w:val="0"/>
                <w:sz w:val="26"/>
                <w:szCs w:val="26"/>
                <w:lang w:eastAsia="en-GB"/>
                <w14:ligatures w14:val="none"/>
              </w:rPr>
              <w:t>, batch_size=</w:t>
            </w:r>
            <w:r w:rsidRPr="003210FB">
              <w:rPr>
                <w:rFonts w:ascii="Courier New" w:eastAsia="Times New Roman" w:hAnsi="Courier New" w:cs="Courier New"/>
                <w:color w:val="098156"/>
                <w:kern w:val="0"/>
                <w:sz w:val="26"/>
                <w:szCs w:val="26"/>
                <w:lang w:eastAsia="en-GB"/>
                <w14:ligatures w14:val="none"/>
              </w:rPr>
              <w:t>64</w:t>
            </w:r>
            <w:r w:rsidRPr="003210FB">
              <w:rPr>
                <w:rFonts w:ascii="Courier New" w:eastAsia="Times New Roman" w:hAnsi="Courier New" w:cs="Courier New"/>
                <w:color w:val="000000"/>
                <w:kern w:val="0"/>
                <w:sz w:val="26"/>
                <w:szCs w:val="26"/>
                <w:lang w:eastAsia="en-GB"/>
                <w14:ligatures w14:val="none"/>
              </w:rPr>
              <w:t>)</w:t>
            </w:r>
          </w:p>
          <w:p w14:paraId="7E9EFDB9" w14:textId="77777777" w:rsidR="00460675" w:rsidRPr="00C801EA" w:rsidRDefault="00460675" w:rsidP="00024828">
            <w:pPr>
              <w:shd w:val="clear" w:color="auto" w:fill="F7F7F7"/>
              <w:spacing w:line="285" w:lineRule="atLeast"/>
              <w:jc w:val="center"/>
              <w:rPr>
                <w:i/>
                <w:sz w:val="26"/>
                <w:szCs w:val="26"/>
                <w:lang w:val="en-US"/>
              </w:rPr>
            </w:pPr>
            <w:r w:rsidRPr="00C801EA">
              <w:rPr>
                <w:i/>
                <w:sz w:val="26"/>
                <w:szCs w:val="26"/>
                <w:lang w:val="en-US"/>
              </w:rPr>
              <w:t>Step 2: Apply LSTM model to predict</w:t>
            </w:r>
          </w:p>
        </w:tc>
      </w:tr>
      <w:tr w:rsidR="00460675" w:rsidRPr="00C801EA" w14:paraId="0045C467" w14:textId="77777777" w:rsidTr="00024828">
        <w:tc>
          <w:tcPr>
            <w:tcW w:w="9287" w:type="dxa"/>
          </w:tcPr>
          <w:p w14:paraId="0F860FBA" w14:textId="77777777" w:rsidR="00460675" w:rsidRPr="000F643E"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train_predict=model.predict(X_train)</w:t>
            </w:r>
          </w:p>
          <w:p w14:paraId="25160FDD" w14:textId="77777777" w:rsidR="00460675" w:rsidRPr="000F643E"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y_pred=model.predict(X_test)</w:t>
            </w:r>
          </w:p>
          <w:p w14:paraId="5A6B5B17"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0F643E">
              <w:rPr>
                <w:rFonts w:ascii="Courier New" w:eastAsia="Times New Roman" w:hAnsi="Courier New" w:cs="Courier New"/>
                <w:color w:val="000000"/>
                <w:kern w:val="0"/>
                <w:sz w:val="26"/>
                <w:szCs w:val="26"/>
                <w:lang w:eastAsia="en-GB"/>
                <w14:ligatures w14:val="none"/>
              </w:rPr>
              <w:t>y_pred_val=model.predict(X_val)</w:t>
            </w:r>
          </w:p>
          <w:p w14:paraId="639257F9" w14:textId="77777777" w:rsidR="00460675" w:rsidRPr="00C801EA" w:rsidRDefault="00460675" w:rsidP="00024828">
            <w:pPr>
              <w:spacing w:line="360" w:lineRule="auto"/>
              <w:jc w:val="center"/>
              <w:rPr>
                <w:i/>
                <w:sz w:val="26"/>
                <w:szCs w:val="26"/>
                <w:lang w:val="en-US"/>
              </w:rPr>
            </w:pPr>
            <w:r w:rsidRPr="00C801EA">
              <w:rPr>
                <w:i/>
                <w:sz w:val="26"/>
                <w:szCs w:val="26"/>
                <w:lang w:val="en-US"/>
              </w:rPr>
              <w:t>Step 3: Predict X_train, X_test, X_val</w:t>
            </w:r>
          </w:p>
        </w:tc>
      </w:tr>
      <w:tr w:rsidR="00460675" w:rsidRPr="00C801EA" w14:paraId="0450B050" w14:textId="77777777" w:rsidTr="00024828">
        <w:trPr>
          <w:trHeight w:val="697"/>
        </w:trPr>
        <w:tc>
          <w:tcPr>
            <w:tcW w:w="9287" w:type="dxa"/>
          </w:tcPr>
          <w:p w14:paraId="0F8C47D6" w14:textId="77777777" w:rsidR="00460675" w:rsidRPr="00B948B2" w:rsidRDefault="00460675">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'---------VALIDATE----------'</w:t>
            </w:r>
            <w:r w:rsidRPr="00B948B2">
              <w:rPr>
                <w:rFonts w:ascii="Courier New" w:eastAsia="Times New Roman" w:hAnsi="Courier New" w:cs="Courier New"/>
                <w:color w:val="000000"/>
                <w:kern w:val="0"/>
                <w:sz w:val="26"/>
                <w:szCs w:val="26"/>
                <w:lang w:eastAsia="en-GB"/>
                <w14:ligatures w14:val="none"/>
              </w:rPr>
              <w:t>)</w:t>
            </w:r>
          </w:p>
          <w:p w14:paraId="13AC9ADD"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FBDC204"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(y_pred_val - yval))</w:t>
            </w:r>
          </w:p>
          <w:p w14:paraId="0DC90C86"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valid_mae)</w:t>
            </w:r>
          </w:p>
          <w:p w14:paraId="74F21A0A"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06DDD5AA"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valid_rmse = np.sqrt(np.mean((y_pred_val - yval)**</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075AA11F"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lastRenderedPageBreak/>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valid_rmse)</w:t>
            </w:r>
          </w:p>
          <w:p w14:paraId="3AE3C4E1"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4F04C26E"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04A3D5E0"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'---------TEST----------'</w:t>
            </w:r>
            <w:r w:rsidRPr="00B948B2">
              <w:rPr>
                <w:rFonts w:ascii="Courier New" w:eastAsia="Times New Roman" w:hAnsi="Courier New" w:cs="Courier New"/>
                <w:color w:val="000000"/>
                <w:kern w:val="0"/>
                <w:sz w:val="26"/>
                <w:szCs w:val="26"/>
                <w:lang w:eastAsia="en-GB"/>
                <w14:ligatures w14:val="none"/>
              </w:rPr>
              <w:t>)</w:t>
            </w:r>
          </w:p>
          <w:p w14:paraId="1C5092AC"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A178EF9"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test_mae = np.mean(np.</w:t>
            </w:r>
            <w:r w:rsidRPr="00B948B2">
              <w:rPr>
                <w:rFonts w:ascii="Courier New" w:eastAsia="Times New Roman" w:hAnsi="Courier New" w:cs="Courier New"/>
                <w:color w:val="795E26"/>
                <w:kern w:val="0"/>
                <w:sz w:val="26"/>
                <w:szCs w:val="26"/>
                <w:lang w:eastAsia="en-GB"/>
                <w14:ligatures w14:val="none"/>
              </w:rPr>
              <w:t>abs</w:t>
            </w:r>
            <w:r w:rsidRPr="00B948B2">
              <w:rPr>
                <w:rFonts w:ascii="Courier New" w:eastAsia="Times New Roman" w:hAnsi="Courier New" w:cs="Courier New"/>
                <w:color w:val="000000"/>
                <w:kern w:val="0"/>
                <w:sz w:val="26"/>
                <w:szCs w:val="26"/>
                <w:lang w:eastAsia="en-GB"/>
                <w14:ligatures w14:val="none"/>
              </w:rPr>
              <w:t>(y_pred - ytest))</w:t>
            </w:r>
          </w:p>
          <w:p w14:paraId="54D4D307"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'MAE:'</w:t>
            </w:r>
            <w:r w:rsidRPr="00B948B2">
              <w:rPr>
                <w:rFonts w:ascii="Courier New" w:eastAsia="Times New Roman" w:hAnsi="Courier New" w:cs="Courier New"/>
                <w:color w:val="000000"/>
                <w:kern w:val="0"/>
                <w:sz w:val="26"/>
                <w:szCs w:val="26"/>
                <w:lang w:eastAsia="en-GB"/>
                <w14:ligatures w14:val="none"/>
              </w:rPr>
              <w:t>, test_mae)</w:t>
            </w:r>
          </w:p>
          <w:p w14:paraId="03B094F4"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284F0D37"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000000"/>
                <w:kern w:val="0"/>
                <w:sz w:val="26"/>
                <w:szCs w:val="26"/>
                <w:lang w:eastAsia="en-GB"/>
                <w14:ligatures w14:val="none"/>
              </w:rPr>
              <w:t>test_rmse = np.sqrt(np.mean((y_pred - ytest)**</w:t>
            </w:r>
            <w:r w:rsidRPr="00B948B2">
              <w:rPr>
                <w:rFonts w:ascii="Courier New" w:eastAsia="Times New Roman" w:hAnsi="Courier New" w:cs="Courier New"/>
                <w:color w:val="098156"/>
                <w:kern w:val="0"/>
                <w:sz w:val="26"/>
                <w:szCs w:val="26"/>
                <w:lang w:eastAsia="en-GB"/>
                <w14:ligatures w14:val="none"/>
              </w:rPr>
              <w:t>2</w:t>
            </w:r>
            <w:r w:rsidRPr="00B948B2">
              <w:rPr>
                <w:rFonts w:ascii="Courier New" w:eastAsia="Times New Roman" w:hAnsi="Courier New" w:cs="Courier New"/>
                <w:color w:val="000000"/>
                <w:kern w:val="0"/>
                <w:sz w:val="26"/>
                <w:szCs w:val="26"/>
                <w:lang w:eastAsia="en-GB"/>
                <w14:ligatures w14:val="none"/>
              </w:rPr>
              <w:t>))</w:t>
            </w:r>
          </w:p>
          <w:p w14:paraId="7BBAAFC6"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'RMSE:'</w:t>
            </w:r>
            <w:r w:rsidRPr="00B948B2">
              <w:rPr>
                <w:rFonts w:ascii="Courier New" w:eastAsia="Times New Roman" w:hAnsi="Courier New" w:cs="Courier New"/>
                <w:color w:val="000000"/>
                <w:kern w:val="0"/>
                <w:sz w:val="26"/>
                <w:szCs w:val="26"/>
                <w:lang w:eastAsia="en-GB"/>
                <w14:ligatures w14:val="none"/>
              </w:rPr>
              <w:t>, test_rmse)</w:t>
            </w:r>
          </w:p>
          <w:p w14:paraId="43F632FE" w14:textId="77777777" w:rsidR="00460675" w:rsidRPr="00B948B2"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p>
          <w:p w14:paraId="570F220C" w14:textId="77777777" w:rsidR="00460675" w:rsidRPr="00C801EA" w:rsidRDefault="00460675" w:rsidP="00024828">
            <w:pPr>
              <w:shd w:val="clear" w:color="auto" w:fill="F7F7F7"/>
              <w:spacing w:line="285" w:lineRule="atLeast"/>
              <w:rPr>
                <w:rFonts w:ascii="Courier New" w:eastAsia="Times New Roman" w:hAnsi="Courier New" w:cs="Courier New"/>
                <w:color w:val="000000"/>
                <w:kern w:val="0"/>
                <w:sz w:val="26"/>
                <w:szCs w:val="26"/>
                <w:lang w:eastAsia="en-GB"/>
                <w14:ligatures w14:val="none"/>
              </w:rPr>
            </w:pPr>
            <w:r w:rsidRPr="00B948B2">
              <w:rPr>
                <w:rFonts w:ascii="Courier New" w:eastAsia="Times New Roman" w:hAnsi="Courier New" w:cs="Courier New"/>
                <w:color w:val="795E26"/>
                <w:kern w:val="0"/>
                <w:sz w:val="26"/>
                <w:szCs w:val="26"/>
                <w:lang w:eastAsia="en-GB"/>
                <w14:ligatures w14:val="none"/>
              </w:rPr>
              <w:t>print</w:t>
            </w:r>
            <w:r w:rsidRPr="00B948B2">
              <w:rPr>
                <w:rFonts w:ascii="Courier New" w:eastAsia="Times New Roman" w:hAnsi="Courier New" w:cs="Courier New"/>
                <w:color w:val="000000"/>
                <w:kern w:val="0"/>
                <w:sz w:val="26"/>
                <w:szCs w:val="26"/>
                <w:lang w:eastAsia="en-GB"/>
                <w14:ligatures w14:val="none"/>
              </w:rPr>
              <w:t>(</w:t>
            </w:r>
            <w:r w:rsidRPr="00B948B2">
              <w:rPr>
                <w:rFonts w:ascii="Courier New" w:eastAsia="Times New Roman" w:hAnsi="Courier New" w:cs="Courier New"/>
                <w:color w:val="A31515"/>
                <w:kern w:val="0"/>
                <w:sz w:val="26"/>
                <w:szCs w:val="26"/>
                <w:lang w:eastAsia="en-GB"/>
                <w14:ligatures w14:val="none"/>
              </w:rPr>
              <w:t>'-------------------'</w:t>
            </w:r>
            <w:r w:rsidRPr="00B948B2">
              <w:rPr>
                <w:rFonts w:ascii="Courier New" w:eastAsia="Times New Roman" w:hAnsi="Courier New" w:cs="Courier New"/>
                <w:color w:val="000000"/>
                <w:kern w:val="0"/>
                <w:sz w:val="26"/>
                <w:szCs w:val="26"/>
                <w:lang w:eastAsia="en-GB"/>
                <w14:ligatures w14:val="none"/>
              </w:rPr>
              <w:t>)</w:t>
            </w:r>
          </w:p>
          <w:p w14:paraId="7A9A1626" w14:textId="77777777" w:rsidR="00460675" w:rsidRPr="00C801EA" w:rsidRDefault="00460675" w:rsidP="00024828">
            <w:pPr>
              <w:spacing w:line="360" w:lineRule="auto"/>
              <w:jc w:val="center"/>
              <w:rPr>
                <w:i/>
                <w:sz w:val="26"/>
                <w:szCs w:val="26"/>
                <w:lang w:val="en-US"/>
              </w:rPr>
            </w:pPr>
            <w:r w:rsidRPr="00C801EA">
              <w:rPr>
                <w:i/>
                <w:sz w:val="26"/>
                <w:szCs w:val="26"/>
                <w:lang w:val="en-US"/>
              </w:rPr>
              <w:t>Step 4: Evaluate LSTM model</w:t>
            </w:r>
          </w:p>
        </w:tc>
      </w:tr>
    </w:tbl>
    <w:p w14:paraId="7D8939D0" w14:textId="77777777" w:rsidR="00584748" w:rsidRPr="00584748" w:rsidRDefault="00584748" w:rsidP="00584748">
      <w:pPr>
        <w:rPr>
          <w:sz w:val="26"/>
          <w:szCs w:val="26"/>
          <w:lang w:val="en-US"/>
        </w:rPr>
      </w:pPr>
    </w:p>
    <w:p w14:paraId="06700988" w14:textId="77777777" w:rsidR="00EE5779" w:rsidRPr="00C801EA" w:rsidRDefault="00EE5779" w:rsidP="00EE5779">
      <w:pPr>
        <w:rPr>
          <w:sz w:val="26"/>
          <w:szCs w:val="26"/>
          <w:lang w:val="en-US"/>
        </w:rPr>
      </w:pPr>
    </w:p>
    <w:p w14:paraId="3CEFFE2E" w14:textId="77777777" w:rsidR="007E3777" w:rsidRPr="00C801EA" w:rsidRDefault="007E3777" w:rsidP="007E3777">
      <w:pPr>
        <w:rPr>
          <w:sz w:val="26"/>
          <w:szCs w:val="26"/>
          <w:lang w:val="en-US"/>
        </w:rPr>
      </w:pPr>
    </w:p>
    <w:p w14:paraId="000A06CD" w14:textId="77777777" w:rsidR="00476DDE" w:rsidRPr="00C801EA" w:rsidRDefault="00476DDE" w:rsidP="00476DDE">
      <w:pPr>
        <w:rPr>
          <w:sz w:val="26"/>
          <w:szCs w:val="26"/>
          <w:lang w:val="en-US"/>
        </w:rPr>
      </w:pPr>
    </w:p>
    <w:p w14:paraId="33ED8C25" w14:textId="77777777" w:rsidR="00195D4E" w:rsidRPr="00C801EA" w:rsidRDefault="00195D4E" w:rsidP="00195D4E">
      <w:pPr>
        <w:rPr>
          <w:sz w:val="26"/>
          <w:szCs w:val="26"/>
          <w:lang w:val="en-US"/>
        </w:rPr>
      </w:pPr>
    </w:p>
    <w:p w14:paraId="65C1AB11" w14:textId="5CDB416B" w:rsidR="00D54FEA" w:rsidRPr="0052175D" w:rsidRDefault="00D54FEA" w:rsidP="000C2536">
      <w:pPr>
        <w:pStyle w:val="Heading1"/>
        <w:numPr>
          <w:ilvl w:val="0"/>
          <w:numId w:val="4"/>
        </w:numPr>
        <w:jc w:val="both"/>
        <w:rPr>
          <w:sz w:val="32"/>
        </w:rPr>
      </w:pPr>
      <w:bookmarkStart w:id="51" w:name="_Toc138234029"/>
      <w:r w:rsidRPr="0052175D">
        <w:rPr>
          <w:sz w:val="32"/>
        </w:rPr>
        <w:lastRenderedPageBreak/>
        <w:t>RESULT</w:t>
      </w:r>
      <w:bookmarkEnd w:id="51"/>
    </w:p>
    <w:p w14:paraId="056FFD1D" w14:textId="30626252" w:rsidR="00E230E3" w:rsidRDefault="00E230E3" w:rsidP="000C2536">
      <w:pPr>
        <w:pStyle w:val="Heading2"/>
        <w:numPr>
          <w:ilvl w:val="0"/>
          <w:numId w:val="5"/>
        </w:numPr>
        <w:jc w:val="both"/>
      </w:pPr>
      <w:bookmarkStart w:id="52" w:name="_Toc138234030"/>
      <w:r w:rsidRPr="00E230E3">
        <w:t>Materials</w:t>
      </w:r>
      <w:bookmarkEnd w:id="52"/>
    </w:p>
    <w:tbl>
      <w:tblPr>
        <w:tblStyle w:val="ListTable3-Accent5"/>
        <w:tblW w:w="10976" w:type="dxa"/>
        <w:jc w:val="center"/>
        <w:tblLook w:val="04A0" w:firstRow="1" w:lastRow="0" w:firstColumn="1" w:lastColumn="0" w:noHBand="0" w:noVBand="1"/>
      </w:tblPr>
      <w:tblGrid>
        <w:gridCol w:w="1324"/>
        <w:gridCol w:w="3277"/>
        <w:gridCol w:w="3277"/>
        <w:gridCol w:w="3277"/>
      </w:tblGrid>
      <w:tr w:rsidR="00EC1431" w:rsidRPr="00C801EA" w14:paraId="23E7546D" w14:textId="77777777" w:rsidTr="008A343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95" w:type="dxa"/>
          </w:tcPr>
          <w:p w14:paraId="71CBD8A4" w14:textId="02B4A2FA" w:rsidR="00EC1431" w:rsidRPr="00C801EA" w:rsidRDefault="00EC1431" w:rsidP="001157D4">
            <w:pPr>
              <w:rPr>
                <w:sz w:val="26"/>
                <w:szCs w:val="26"/>
              </w:rPr>
            </w:pPr>
            <w:r w:rsidRPr="00C801EA">
              <w:rPr>
                <w:sz w:val="26"/>
                <w:szCs w:val="26"/>
              </w:rPr>
              <w:t>Meansure</w:t>
            </w:r>
          </w:p>
        </w:tc>
        <w:tc>
          <w:tcPr>
            <w:tcW w:w="3327" w:type="dxa"/>
          </w:tcPr>
          <w:p w14:paraId="3442F946" w14:textId="51D52CEC" w:rsidR="00EC1431" w:rsidRPr="00C801EA" w:rsidRDefault="008E3BDC" w:rsidP="001157D4">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TRX-USD</w:t>
            </w:r>
          </w:p>
        </w:tc>
        <w:tc>
          <w:tcPr>
            <w:tcW w:w="3277" w:type="dxa"/>
          </w:tcPr>
          <w:p w14:paraId="0861C946" w14:textId="0361231C" w:rsidR="00EC1431" w:rsidRPr="00C801EA" w:rsidRDefault="008E3BDC" w:rsidP="001157D4">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DOGE-USD</w:t>
            </w:r>
          </w:p>
        </w:tc>
        <w:tc>
          <w:tcPr>
            <w:tcW w:w="3277" w:type="dxa"/>
          </w:tcPr>
          <w:p w14:paraId="2A7349EA" w14:textId="402716F5" w:rsidR="00EC1431" w:rsidRPr="00C801EA" w:rsidRDefault="001859BF" w:rsidP="001157D4">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XLM-USD</w:t>
            </w:r>
          </w:p>
        </w:tc>
      </w:tr>
      <w:tr w:rsidR="00EC1431" w:rsidRPr="00C801EA" w14:paraId="1B557EFB" w14:textId="77777777" w:rsidTr="008A3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5" w:type="dxa"/>
          </w:tcPr>
          <w:p w14:paraId="7C9E98D5" w14:textId="26C7F8E9" w:rsidR="00EC1431" w:rsidRPr="00C801EA" w:rsidRDefault="00A74626" w:rsidP="001157D4">
            <w:pPr>
              <w:rPr>
                <w:b w:val="0"/>
                <w:sz w:val="26"/>
                <w:szCs w:val="26"/>
              </w:rPr>
            </w:pPr>
            <w:r w:rsidRPr="00C801EA">
              <w:rPr>
                <w:b w:val="0"/>
                <w:sz w:val="26"/>
                <w:szCs w:val="26"/>
              </w:rPr>
              <w:t>Mean</w:t>
            </w:r>
          </w:p>
        </w:tc>
        <w:tc>
          <w:tcPr>
            <w:tcW w:w="3327" w:type="dxa"/>
          </w:tcPr>
          <w:p w14:paraId="6B5A2F45" w14:textId="1B79BBCF" w:rsidR="00EC1431" w:rsidRPr="00C801EA" w:rsidRDefault="00554036" w:rsidP="001157D4">
            <w:pPr>
              <w:cnfStyle w:val="000000100000" w:firstRow="0" w:lastRow="0" w:firstColumn="0" w:lastColumn="0" w:oddVBand="0" w:evenVBand="0" w:oddHBand="1" w:evenHBand="0" w:firstRowFirstColumn="0" w:firstRowLastColumn="0" w:lastRowFirstColumn="0" w:lastRowLastColumn="0"/>
              <w:rPr>
                <w:rFonts w:ascii="Roboto" w:hAnsi="Roboto"/>
                <w:color w:val="212121"/>
                <w:sz w:val="26"/>
                <w:szCs w:val="26"/>
              </w:rPr>
            </w:pPr>
            <w:r w:rsidRPr="00C801EA">
              <w:rPr>
                <w:rFonts w:ascii="Roboto" w:hAnsi="Roboto"/>
                <w:color w:val="212121"/>
                <w:sz w:val="26"/>
                <w:szCs w:val="26"/>
              </w:rPr>
              <w:t>0.047120</w:t>
            </w:r>
          </w:p>
        </w:tc>
        <w:tc>
          <w:tcPr>
            <w:tcW w:w="3277" w:type="dxa"/>
          </w:tcPr>
          <w:p w14:paraId="7DD448B3" w14:textId="2BD74740" w:rsidR="00EC1431" w:rsidRPr="00C801EA" w:rsidRDefault="00B9788A" w:rsidP="001157D4">
            <w:pPr>
              <w:cnfStyle w:val="000000100000" w:firstRow="0" w:lastRow="0" w:firstColumn="0" w:lastColumn="0" w:oddVBand="0" w:evenVBand="0" w:oddHBand="1" w:evenHBand="0" w:firstRowFirstColumn="0" w:firstRowLastColumn="0" w:lastRowFirstColumn="0" w:lastRowLastColumn="0"/>
              <w:rPr>
                <w:rFonts w:ascii="Roboto" w:hAnsi="Roboto"/>
                <w:color w:val="212121"/>
                <w:sz w:val="26"/>
                <w:szCs w:val="26"/>
              </w:rPr>
            </w:pPr>
            <w:r w:rsidRPr="00C801EA">
              <w:rPr>
                <w:rFonts w:ascii="Roboto" w:hAnsi="Roboto"/>
                <w:color w:val="212121"/>
                <w:sz w:val="26"/>
                <w:szCs w:val="26"/>
              </w:rPr>
              <w:t>0.062898</w:t>
            </w:r>
          </w:p>
        </w:tc>
        <w:tc>
          <w:tcPr>
            <w:tcW w:w="3277" w:type="dxa"/>
          </w:tcPr>
          <w:p w14:paraId="53F5E4C0" w14:textId="4BF21067" w:rsidR="00EC1431" w:rsidRPr="00C801EA" w:rsidRDefault="00984D0D" w:rsidP="001157D4">
            <w:pPr>
              <w:cnfStyle w:val="000000100000" w:firstRow="0" w:lastRow="0" w:firstColumn="0" w:lastColumn="0" w:oddVBand="0" w:evenVBand="0" w:oddHBand="1" w:evenHBand="0" w:firstRowFirstColumn="0" w:firstRowLastColumn="0" w:lastRowFirstColumn="0" w:lastRowLastColumn="0"/>
              <w:rPr>
                <w:rFonts w:ascii="Roboto" w:hAnsi="Roboto"/>
                <w:color w:val="212121"/>
                <w:sz w:val="26"/>
                <w:szCs w:val="26"/>
              </w:rPr>
            </w:pPr>
            <w:r w:rsidRPr="00C801EA">
              <w:rPr>
                <w:rFonts w:ascii="Roboto" w:hAnsi="Roboto"/>
                <w:color w:val="212121"/>
                <w:sz w:val="26"/>
                <w:szCs w:val="26"/>
              </w:rPr>
              <w:t>0.184427</w:t>
            </w:r>
          </w:p>
        </w:tc>
      </w:tr>
      <w:tr w:rsidR="00EC1431" w:rsidRPr="00C801EA" w14:paraId="50B495A7" w14:textId="77777777" w:rsidTr="008A3436">
        <w:trPr>
          <w:jc w:val="center"/>
        </w:trPr>
        <w:tc>
          <w:tcPr>
            <w:cnfStyle w:val="001000000000" w:firstRow="0" w:lastRow="0" w:firstColumn="1" w:lastColumn="0" w:oddVBand="0" w:evenVBand="0" w:oddHBand="0" w:evenHBand="0" w:firstRowFirstColumn="0" w:firstRowLastColumn="0" w:lastRowFirstColumn="0" w:lastRowLastColumn="0"/>
            <w:tcW w:w="1095" w:type="dxa"/>
          </w:tcPr>
          <w:p w14:paraId="39F525DF" w14:textId="543695EE" w:rsidR="00EC1431" w:rsidRPr="00C801EA" w:rsidRDefault="006E20F7" w:rsidP="001157D4">
            <w:pPr>
              <w:rPr>
                <w:b w:val="0"/>
                <w:sz w:val="26"/>
                <w:szCs w:val="26"/>
              </w:rPr>
            </w:pPr>
            <w:r w:rsidRPr="00C801EA">
              <w:rPr>
                <w:b w:val="0"/>
                <w:sz w:val="26"/>
                <w:szCs w:val="26"/>
              </w:rPr>
              <w:t>Std</w:t>
            </w:r>
          </w:p>
        </w:tc>
        <w:tc>
          <w:tcPr>
            <w:tcW w:w="3327" w:type="dxa"/>
          </w:tcPr>
          <w:p w14:paraId="0CBAA8D1" w14:textId="0CF48F08" w:rsidR="00EC1431" w:rsidRPr="00C801EA" w:rsidRDefault="00F87805" w:rsidP="001157D4">
            <w:pPr>
              <w:cnfStyle w:val="000000000000" w:firstRow="0" w:lastRow="0" w:firstColumn="0" w:lastColumn="0" w:oddVBand="0" w:evenVBand="0" w:oddHBand="0" w:evenHBand="0" w:firstRowFirstColumn="0" w:firstRowLastColumn="0" w:lastRowFirstColumn="0" w:lastRowLastColumn="0"/>
              <w:rPr>
                <w:rFonts w:ascii="Roboto" w:hAnsi="Roboto"/>
                <w:color w:val="212121"/>
                <w:sz w:val="26"/>
                <w:szCs w:val="26"/>
              </w:rPr>
            </w:pPr>
            <w:r w:rsidRPr="00C801EA">
              <w:rPr>
                <w:rFonts w:ascii="Roboto" w:hAnsi="Roboto"/>
                <w:color w:val="212121"/>
                <w:sz w:val="26"/>
                <w:szCs w:val="26"/>
              </w:rPr>
              <w:t>0.029368</w:t>
            </w:r>
          </w:p>
        </w:tc>
        <w:tc>
          <w:tcPr>
            <w:tcW w:w="3277" w:type="dxa"/>
          </w:tcPr>
          <w:p w14:paraId="6FEB145E" w14:textId="1CC3F7B9" w:rsidR="00EC1431" w:rsidRPr="00C801EA" w:rsidRDefault="00295064" w:rsidP="001157D4">
            <w:pPr>
              <w:cnfStyle w:val="000000000000" w:firstRow="0" w:lastRow="0" w:firstColumn="0" w:lastColumn="0" w:oddVBand="0" w:evenVBand="0" w:oddHBand="0" w:evenHBand="0" w:firstRowFirstColumn="0" w:firstRowLastColumn="0" w:lastRowFirstColumn="0" w:lastRowLastColumn="0"/>
              <w:rPr>
                <w:rFonts w:ascii="Roboto" w:hAnsi="Roboto"/>
                <w:color w:val="212121"/>
                <w:sz w:val="26"/>
                <w:szCs w:val="26"/>
              </w:rPr>
            </w:pPr>
            <w:r w:rsidRPr="00C801EA">
              <w:rPr>
                <w:rFonts w:ascii="Roboto" w:hAnsi="Roboto"/>
                <w:color w:val="212121"/>
                <w:sz w:val="26"/>
                <w:szCs w:val="26"/>
              </w:rPr>
              <w:t>0.094856</w:t>
            </w:r>
          </w:p>
        </w:tc>
        <w:tc>
          <w:tcPr>
            <w:tcW w:w="3277" w:type="dxa"/>
          </w:tcPr>
          <w:p w14:paraId="28794E10" w14:textId="30CD1183" w:rsidR="00EC1431" w:rsidRPr="00C801EA" w:rsidRDefault="00A944E3" w:rsidP="001157D4">
            <w:pPr>
              <w:cnfStyle w:val="000000000000" w:firstRow="0" w:lastRow="0" w:firstColumn="0" w:lastColumn="0" w:oddVBand="0" w:evenVBand="0" w:oddHBand="0" w:evenHBand="0" w:firstRowFirstColumn="0" w:firstRowLastColumn="0" w:lastRowFirstColumn="0" w:lastRowLastColumn="0"/>
              <w:rPr>
                <w:rFonts w:ascii="Roboto" w:hAnsi="Roboto"/>
                <w:color w:val="212121"/>
                <w:sz w:val="26"/>
                <w:szCs w:val="26"/>
              </w:rPr>
            </w:pPr>
            <w:r w:rsidRPr="00C801EA">
              <w:rPr>
                <w:rFonts w:ascii="Roboto" w:hAnsi="Roboto"/>
                <w:color w:val="212121"/>
                <w:sz w:val="26"/>
                <w:szCs w:val="26"/>
              </w:rPr>
              <w:t>0.133435</w:t>
            </w:r>
          </w:p>
        </w:tc>
      </w:tr>
      <w:tr w:rsidR="00EC1431" w:rsidRPr="00C801EA" w14:paraId="50F3249C" w14:textId="77777777" w:rsidTr="008A3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5" w:type="dxa"/>
          </w:tcPr>
          <w:p w14:paraId="3ADDF957" w14:textId="532EF5CB" w:rsidR="00EC1431" w:rsidRPr="00C801EA" w:rsidRDefault="006A1530" w:rsidP="001157D4">
            <w:pPr>
              <w:rPr>
                <w:b w:val="0"/>
                <w:sz w:val="26"/>
                <w:szCs w:val="26"/>
              </w:rPr>
            </w:pPr>
            <w:r w:rsidRPr="00C801EA">
              <w:rPr>
                <w:b w:val="0"/>
                <w:sz w:val="26"/>
                <w:szCs w:val="26"/>
              </w:rPr>
              <w:t>Min</w:t>
            </w:r>
          </w:p>
        </w:tc>
        <w:tc>
          <w:tcPr>
            <w:tcW w:w="3327" w:type="dxa"/>
          </w:tcPr>
          <w:p w14:paraId="70B357FE" w14:textId="49C1646B" w:rsidR="00EC1431" w:rsidRPr="00C801EA" w:rsidRDefault="00A8737F" w:rsidP="001157D4">
            <w:pPr>
              <w:cnfStyle w:val="000000100000" w:firstRow="0" w:lastRow="0" w:firstColumn="0" w:lastColumn="0" w:oddVBand="0" w:evenVBand="0" w:oddHBand="1" w:evenHBand="0" w:firstRowFirstColumn="0" w:firstRowLastColumn="0" w:lastRowFirstColumn="0" w:lastRowLastColumn="0"/>
              <w:rPr>
                <w:rFonts w:ascii="Roboto" w:eastAsia="Times New Roman" w:hAnsi="Roboto"/>
                <w:color w:val="212121"/>
                <w:sz w:val="26"/>
                <w:szCs w:val="26"/>
              </w:rPr>
            </w:pPr>
            <w:r w:rsidRPr="00C801EA">
              <w:rPr>
                <w:rFonts w:ascii="Roboto" w:hAnsi="Roboto"/>
                <w:color w:val="212121"/>
                <w:sz w:val="26"/>
                <w:szCs w:val="26"/>
              </w:rPr>
              <w:t>0.002073</w:t>
            </w:r>
          </w:p>
        </w:tc>
        <w:tc>
          <w:tcPr>
            <w:tcW w:w="3277" w:type="dxa"/>
          </w:tcPr>
          <w:p w14:paraId="2B439FDD" w14:textId="7935A302" w:rsidR="00EC1431" w:rsidRPr="00C801EA" w:rsidRDefault="00295064" w:rsidP="001157D4">
            <w:pPr>
              <w:cnfStyle w:val="000000100000" w:firstRow="0" w:lastRow="0" w:firstColumn="0" w:lastColumn="0" w:oddVBand="0" w:evenVBand="0" w:oddHBand="1" w:evenHBand="0" w:firstRowFirstColumn="0" w:firstRowLastColumn="0" w:lastRowFirstColumn="0" w:lastRowLastColumn="0"/>
              <w:rPr>
                <w:rFonts w:ascii="Roboto" w:hAnsi="Roboto"/>
                <w:color w:val="212121"/>
                <w:sz w:val="26"/>
                <w:szCs w:val="26"/>
              </w:rPr>
            </w:pPr>
            <w:r w:rsidRPr="00C801EA">
              <w:rPr>
                <w:rFonts w:ascii="Roboto" w:hAnsi="Roboto"/>
                <w:color w:val="212121"/>
                <w:sz w:val="26"/>
                <w:szCs w:val="26"/>
              </w:rPr>
              <w:t>0.001537</w:t>
            </w:r>
          </w:p>
        </w:tc>
        <w:tc>
          <w:tcPr>
            <w:tcW w:w="3277" w:type="dxa"/>
          </w:tcPr>
          <w:p w14:paraId="5C58AD09" w14:textId="747257A1" w:rsidR="00EC1431" w:rsidRPr="00C801EA" w:rsidRDefault="00A944E3" w:rsidP="001157D4">
            <w:pPr>
              <w:cnfStyle w:val="000000100000" w:firstRow="0" w:lastRow="0" w:firstColumn="0" w:lastColumn="0" w:oddVBand="0" w:evenVBand="0" w:oddHBand="1" w:evenHBand="0" w:firstRowFirstColumn="0" w:firstRowLastColumn="0" w:lastRowFirstColumn="0" w:lastRowLastColumn="0"/>
              <w:rPr>
                <w:rFonts w:ascii="Roboto" w:hAnsi="Roboto"/>
                <w:color w:val="212121"/>
                <w:sz w:val="26"/>
                <w:szCs w:val="26"/>
              </w:rPr>
            </w:pPr>
            <w:r w:rsidRPr="00C801EA">
              <w:rPr>
                <w:rFonts w:ascii="Roboto" w:hAnsi="Roboto"/>
                <w:color w:val="212121"/>
                <w:sz w:val="26"/>
                <w:szCs w:val="26"/>
              </w:rPr>
              <w:t>0.033441</w:t>
            </w:r>
          </w:p>
        </w:tc>
      </w:tr>
      <w:tr w:rsidR="00EC1431" w:rsidRPr="00C801EA" w14:paraId="1CEA3156" w14:textId="77777777" w:rsidTr="008A3436">
        <w:trPr>
          <w:jc w:val="center"/>
        </w:trPr>
        <w:tc>
          <w:tcPr>
            <w:cnfStyle w:val="001000000000" w:firstRow="0" w:lastRow="0" w:firstColumn="1" w:lastColumn="0" w:oddVBand="0" w:evenVBand="0" w:oddHBand="0" w:evenHBand="0" w:firstRowFirstColumn="0" w:firstRowLastColumn="0" w:lastRowFirstColumn="0" w:lastRowLastColumn="0"/>
            <w:tcW w:w="1095" w:type="dxa"/>
          </w:tcPr>
          <w:p w14:paraId="1AD0558F" w14:textId="690898BF" w:rsidR="00EC1431" w:rsidRPr="00C801EA" w:rsidRDefault="006A1530" w:rsidP="001157D4">
            <w:pPr>
              <w:rPr>
                <w:b w:val="0"/>
                <w:sz w:val="26"/>
                <w:szCs w:val="26"/>
              </w:rPr>
            </w:pPr>
            <w:r w:rsidRPr="00C801EA">
              <w:rPr>
                <w:b w:val="0"/>
                <w:sz w:val="26"/>
                <w:szCs w:val="26"/>
              </w:rPr>
              <w:t>Max</w:t>
            </w:r>
          </w:p>
        </w:tc>
        <w:tc>
          <w:tcPr>
            <w:tcW w:w="3327" w:type="dxa"/>
          </w:tcPr>
          <w:p w14:paraId="456EFD1B" w14:textId="790CACC2" w:rsidR="00EC1431" w:rsidRPr="00C801EA" w:rsidRDefault="00B70598" w:rsidP="001157D4">
            <w:pPr>
              <w:cnfStyle w:val="000000000000" w:firstRow="0" w:lastRow="0" w:firstColumn="0" w:lastColumn="0" w:oddVBand="0" w:evenVBand="0" w:oddHBand="0" w:evenHBand="0" w:firstRowFirstColumn="0" w:firstRowLastColumn="0" w:lastRowFirstColumn="0" w:lastRowLastColumn="0"/>
              <w:rPr>
                <w:rFonts w:ascii="Roboto" w:hAnsi="Roboto"/>
                <w:color w:val="212121"/>
                <w:sz w:val="26"/>
                <w:szCs w:val="26"/>
              </w:rPr>
            </w:pPr>
            <w:r w:rsidRPr="00C801EA">
              <w:rPr>
                <w:rFonts w:ascii="Roboto" w:hAnsi="Roboto"/>
                <w:color w:val="212121"/>
                <w:sz w:val="26"/>
                <w:szCs w:val="26"/>
              </w:rPr>
              <w:t>0.220555</w:t>
            </w:r>
          </w:p>
        </w:tc>
        <w:tc>
          <w:tcPr>
            <w:tcW w:w="3277" w:type="dxa"/>
          </w:tcPr>
          <w:p w14:paraId="4DF0CA73" w14:textId="7E52696F" w:rsidR="00EC1431" w:rsidRPr="00C801EA" w:rsidRDefault="00295064" w:rsidP="001157D4">
            <w:pPr>
              <w:cnfStyle w:val="000000000000" w:firstRow="0" w:lastRow="0" w:firstColumn="0" w:lastColumn="0" w:oddVBand="0" w:evenVBand="0" w:oddHBand="0" w:evenHBand="0" w:firstRowFirstColumn="0" w:firstRowLastColumn="0" w:lastRowFirstColumn="0" w:lastRowLastColumn="0"/>
              <w:rPr>
                <w:sz w:val="26"/>
                <w:szCs w:val="26"/>
              </w:rPr>
            </w:pPr>
            <w:r w:rsidRPr="00C801EA">
              <w:rPr>
                <w:rFonts w:ascii="Roboto" w:hAnsi="Roboto"/>
                <w:color w:val="212121"/>
                <w:sz w:val="26"/>
                <w:szCs w:val="26"/>
                <w:shd w:val="clear" w:color="auto" w:fill="FFFFFF"/>
              </w:rPr>
              <w:t>0.684777</w:t>
            </w:r>
          </w:p>
        </w:tc>
        <w:tc>
          <w:tcPr>
            <w:tcW w:w="3277" w:type="dxa"/>
          </w:tcPr>
          <w:p w14:paraId="29938F38" w14:textId="1AB68D4F" w:rsidR="00EC1431" w:rsidRPr="00C801EA" w:rsidRDefault="00A944E3" w:rsidP="001157D4">
            <w:pPr>
              <w:cnfStyle w:val="000000000000" w:firstRow="0" w:lastRow="0" w:firstColumn="0" w:lastColumn="0" w:oddVBand="0" w:evenVBand="0" w:oddHBand="0" w:evenHBand="0" w:firstRowFirstColumn="0" w:firstRowLastColumn="0" w:lastRowFirstColumn="0" w:lastRowLastColumn="0"/>
              <w:rPr>
                <w:sz w:val="26"/>
                <w:szCs w:val="26"/>
              </w:rPr>
            </w:pPr>
            <w:r w:rsidRPr="00C801EA">
              <w:rPr>
                <w:rFonts w:ascii="Roboto" w:hAnsi="Roboto"/>
                <w:color w:val="212121"/>
                <w:sz w:val="26"/>
                <w:szCs w:val="26"/>
                <w:shd w:val="clear" w:color="auto" w:fill="FFFFFF"/>
              </w:rPr>
              <w:t>0.896227</w:t>
            </w:r>
          </w:p>
        </w:tc>
      </w:tr>
      <w:tr w:rsidR="00EC1431" w:rsidRPr="00C801EA" w14:paraId="0C088755" w14:textId="77777777" w:rsidTr="008A34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5" w:type="dxa"/>
          </w:tcPr>
          <w:p w14:paraId="5F73697C" w14:textId="4A83EF34" w:rsidR="00EC1431" w:rsidRPr="00C801EA" w:rsidRDefault="000C5528" w:rsidP="001157D4">
            <w:pPr>
              <w:rPr>
                <w:b w:val="0"/>
                <w:sz w:val="26"/>
                <w:szCs w:val="26"/>
              </w:rPr>
            </w:pPr>
            <w:r w:rsidRPr="00C801EA">
              <w:rPr>
                <w:b w:val="0"/>
                <w:sz w:val="26"/>
                <w:szCs w:val="26"/>
              </w:rPr>
              <w:t>Histogram</w:t>
            </w:r>
          </w:p>
        </w:tc>
        <w:tc>
          <w:tcPr>
            <w:tcW w:w="3327" w:type="dxa"/>
          </w:tcPr>
          <w:p w14:paraId="69A2B18E" w14:textId="77777777" w:rsidR="00EC1431" w:rsidRPr="00C801EA" w:rsidRDefault="00AF42DA" w:rsidP="001157D4">
            <w:pPr>
              <w:cnfStyle w:val="000000100000" w:firstRow="0" w:lastRow="0" w:firstColumn="0" w:lastColumn="0" w:oddVBand="0" w:evenVBand="0" w:oddHBand="1" w:evenHBand="0" w:firstRowFirstColumn="0" w:firstRowLastColumn="0" w:lastRowFirstColumn="0" w:lastRowLastColumn="0"/>
              <w:rPr>
                <w:sz w:val="26"/>
                <w:szCs w:val="26"/>
              </w:rPr>
            </w:pPr>
            <w:r w:rsidRPr="00C801EA">
              <w:rPr>
                <w:sz w:val="26"/>
                <w:szCs w:val="26"/>
              </w:rPr>
              <w:drawing>
                <wp:inline distT="0" distB="0" distL="0" distR="0" wp14:anchorId="0DDD9850" wp14:editId="0C6BFA5A">
                  <wp:extent cx="1944000" cy="1547495"/>
                  <wp:effectExtent l="0" t="0" r="0" b="0"/>
                  <wp:docPr id="1099811727" name="Picture 109981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44000" cy="1547495"/>
                          </a:xfrm>
                          <a:prstGeom prst="rect">
                            <a:avLst/>
                          </a:prstGeom>
                          <a:noFill/>
                          <a:ln>
                            <a:noFill/>
                          </a:ln>
                        </pic:spPr>
                      </pic:pic>
                    </a:graphicData>
                  </a:graphic>
                </wp:inline>
              </w:drawing>
            </w:r>
          </w:p>
        </w:tc>
        <w:tc>
          <w:tcPr>
            <w:tcW w:w="3277" w:type="dxa"/>
          </w:tcPr>
          <w:p w14:paraId="218289ED" w14:textId="1B34CA51" w:rsidR="00EC1431" w:rsidRPr="00C801EA" w:rsidRDefault="00EE20BF" w:rsidP="001157D4">
            <w:pPr>
              <w:cnfStyle w:val="000000100000" w:firstRow="0" w:lastRow="0" w:firstColumn="0" w:lastColumn="0" w:oddVBand="0" w:evenVBand="0" w:oddHBand="1" w:evenHBand="0" w:firstRowFirstColumn="0" w:firstRowLastColumn="0" w:lastRowFirstColumn="0" w:lastRowLastColumn="0"/>
              <w:rPr>
                <w:sz w:val="26"/>
                <w:szCs w:val="26"/>
              </w:rPr>
            </w:pPr>
            <w:r w:rsidRPr="00C801EA">
              <w:rPr>
                <w:sz w:val="26"/>
                <w:szCs w:val="26"/>
              </w:rPr>
              <w:drawing>
                <wp:inline distT="0" distB="0" distL="0" distR="0" wp14:anchorId="22DDA516" wp14:editId="2C8FAD48">
                  <wp:extent cx="1944000" cy="1524337"/>
                  <wp:effectExtent l="0" t="0" r="0" b="0"/>
                  <wp:docPr id="1479368880" name="Picture 147936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44000" cy="1524337"/>
                          </a:xfrm>
                          <a:prstGeom prst="rect">
                            <a:avLst/>
                          </a:prstGeom>
                          <a:noFill/>
                          <a:ln>
                            <a:noFill/>
                          </a:ln>
                        </pic:spPr>
                      </pic:pic>
                    </a:graphicData>
                  </a:graphic>
                </wp:inline>
              </w:drawing>
            </w:r>
          </w:p>
        </w:tc>
        <w:tc>
          <w:tcPr>
            <w:tcW w:w="3277" w:type="dxa"/>
          </w:tcPr>
          <w:p w14:paraId="27F20DCF" w14:textId="3884C725" w:rsidR="00EC1431" w:rsidRPr="00C801EA" w:rsidRDefault="00A944E3" w:rsidP="001157D4">
            <w:pPr>
              <w:cnfStyle w:val="000000100000" w:firstRow="0" w:lastRow="0" w:firstColumn="0" w:lastColumn="0" w:oddVBand="0" w:evenVBand="0" w:oddHBand="1" w:evenHBand="0" w:firstRowFirstColumn="0" w:firstRowLastColumn="0" w:lastRowFirstColumn="0" w:lastRowLastColumn="0"/>
              <w:rPr>
                <w:sz w:val="26"/>
                <w:szCs w:val="26"/>
              </w:rPr>
            </w:pPr>
            <w:r w:rsidRPr="00C801EA">
              <w:rPr>
                <w:sz w:val="26"/>
                <w:szCs w:val="26"/>
              </w:rPr>
              <w:drawing>
                <wp:inline distT="0" distB="0" distL="0" distR="0" wp14:anchorId="5FEB09DB" wp14:editId="59C13B2C">
                  <wp:extent cx="1944000" cy="1524337"/>
                  <wp:effectExtent l="0" t="0" r="0" b="0"/>
                  <wp:docPr id="1714405991" name="Picture 171440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44000" cy="1524337"/>
                          </a:xfrm>
                          <a:prstGeom prst="rect">
                            <a:avLst/>
                          </a:prstGeom>
                          <a:noFill/>
                          <a:ln>
                            <a:noFill/>
                          </a:ln>
                        </pic:spPr>
                      </pic:pic>
                    </a:graphicData>
                  </a:graphic>
                </wp:inline>
              </w:drawing>
            </w:r>
          </w:p>
        </w:tc>
      </w:tr>
      <w:tr w:rsidR="000C5528" w:rsidRPr="00C801EA" w14:paraId="52362B35" w14:textId="77777777" w:rsidTr="008A3436">
        <w:trPr>
          <w:jc w:val="center"/>
        </w:trPr>
        <w:tc>
          <w:tcPr>
            <w:cnfStyle w:val="001000000000" w:firstRow="0" w:lastRow="0" w:firstColumn="1" w:lastColumn="0" w:oddVBand="0" w:evenVBand="0" w:oddHBand="0" w:evenHBand="0" w:firstRowFirstColumn="0" w:firstRowLastColumn="0" w:lastRowFirstColumn="0" w:lastRowLastColumn="0"/>
            <w:tcW w:w="1095" w:type="dxa"/>
          </w:tcPr>
          <w:p w14:paraId="13E83C0E" w14:textId="2A1C7957" w:rsidR="000C5528" w:rsidRPr="00C801EA" w:rsidRDefault="000C5528" w:rsidP="001157D4">
            <w:pPr>
              <w:rPr>
                <w:b w:val="0"/>
                <w:sz w:val="26"/>
                <w:szCs w:val="26"/>
              </w:rPr>
            </w:pPr>
            <w:r w:rsidRPr="00C801EA">
              <w:rPr>
                <w:b w:val="0"/>
                <w:sz w:val="26"/>
                <w:szCs w:val="26"/>
              </w:rPr>
              <w:t>Box plot</w:t>
            </w:r>
          </w:p>
        </w:tc>
        <w:tc>
          <w:tcPr>
            <w:tcW w:w="3327" w:type="dxa"/>
          </w:tcPr>
          <w:p w14:paraId="4F54AC0B" w14:textId="011A6400" w:rsidR="000C5528" w:rsidRPr="00C801EA" w:rsidRDefault="00AF38DC" w:rsidP="001157D4">
            <w:pPr>
              <w:cnfStyle w:val="000000000000" w:firstRow="0" w:lastRow="0" w:firstColumn="0" w:lastColumn="0" w:oddVBand="0" w:evenVBand="0" w:oddHBand="0" w:evenHBand="0" w:firstRowFirstColumn="0" w:firstRowLastColumn="0" w:lastRowFirstColumn="0" w:lastRowLastColumn="0"/>
              <w:rPr>
                <w:sz w:val="26"/>
                <w:szCs w:val="26"/>
              </w:rPr>
            </w:pPr>
            <w:r w:rsidRPr="00C801EA">
              <w:rPr>
                <w:sz w:val="26"/>
                <w:szCs w:val="26"/>
              </w:rPr>
              <w:drawing>
                <wp:inline distT="0" distB="0" distL="0" distR="0" wp14:anchorId="38E115B0" wp14:editId="38458C49">
                  <wp:extent cx="1906433" cy="1440000"/>
                  <wp:effectExtent l="0" t="0" r="0" b="0"/>
                  <wp:docPr id="1153949674" name="Picture 115394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06433" cy="1440000"/>
                          </a:xfrm>
                          <a:prstGeom prst="rect">
                            <a:avLst/>
                          </a:prstGeom>
                          <a:noFill/>
                          <a:ln>
                            <a:noFill/>
                          </a:ln>
                        </pic:spPr>
                      </pic:pic>
                    </a:graphicData>
                  </a:graphic>
                </wp:inline>
              </w:drawing>
            </w:r>
          </w:p>
        </w:tc>
        <w:tc>
          <w:tcPr>
            <w:tcW w:w="3277" w:type="dxa"/>
          </w:tcPr>
          <w:p w14:paraId="7E58FC5B" w14:textId="609176FA" w:rsidR="000C5528" w:rsidRPr="00C801EA" w:rsidRDefault="00984D0D" w:rsidP="001157D4">
            <w:pPr>
              <w:cnfStyle w:val="000000000000" w:firstRow="0" w:lastRow="0" w:firstColumn="0" w:lastColumn="0" w:oddVBand="0" w:evenVBand="0" w:oddHBand="0" w:evenHBand="0" w:firstRowFirstColumn="0" w:firstRowLastColumn="0" w:lastRowFirstColumn="0" w:lastRowLastColumn="0"/>
              <w:rPr>
                <w:sz w:val="26"/>
                <w:szCs w:val="26"/>
              </w:rPr>
            </w:pPr>
            <w:r w:rsidRPr="00C801EA">
              <w:rPr>
                <w:sz w:val="26"/>
                <w:szCs w:val="26"/>
              </w:rPr>
              <w:drawing>
                <wp:inline distT="0" distB="0" distL="0" distR="0" wp14:anchorId="6DE655AC" wp14:editId="69A66830">
                  <wp:extent cx="1908000" cy="1463253"/>
                  <wp:effectExtent l="0" t="0" r="0" b="0"/>
                  <wp:docPr id="1249995507" name="Picture 124999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08000" cy="1463253"/>
                          </a:xfrm>
                          <a:prstGeom prst="rect">
                            <a:avLst/>
                          </a:prstGeom>
                          <a:noFill/>
                          <a:ln>
                            <a:noFill/>
                          </a:ln>
                        </pic:spPr>
                      </pic:pic>
                    </a:graphicData>
                  </a:graphic>
                </wp:inline>
              </w:drawing>
            </w:r>
          </w:p>
        </w:tc>
        <w:tc>
          <w:tcPr>
            <w:tcW w:w="3277" w:type="dxa"/>
          </w:tcPr>
          <w:p w14:paraId="36D63182" w14:textId="0D1C7702" w:rsidR="000C5528" w:rsidRPr="00C801EA" w:rsidRDefault="0063362D" w:rsidP="00D16E59">
            <w:pPr>
              <w:keepNext/>
              <w:cnfStyle w:val="000000000000" w:firstRow="0" w:lastRow="0" w:firstColumn="0" w:lastColumn="0" w:oddVBand="0" w:evenVBand="0" w:oddHBand="0" w:evenHBand="0" w:firstRowFirstColumn="0" w:firstRowLastColumn="0" w:lastRowFirstColumn="0" w:lastRowLastColumn="0"/>
              <w:rPr>
                <w:sz w:val="26"/>
                <w:szCs w:val="26"/>
              </w:rPr>
            </w:pPr>
            <w:r w:rsidRPr="00C801EA">
              <w:rPr>
                <w:sz w:val="26"/>
                <w:szCs w:val="26"/>
              </w:rPr>
              <w:drawing>
                <wp:inline distT="0" distB="0" distL="0" distR="0" wp14:anchorId="47766380" wp14:editId="1F17110B">
                  <wp:extent cx="1908000" cy="1463252"/>
                  <wp:effectExtent l="0" t="0" r="0" b="0"/>
                  <wp:docPr id="851604202" name="Picture 85160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08000" cy="1463252"/>
                          </a:xfrm>
                          <a:prstGeom prst="rect">
                            <a:avLst/>
                          </a:prstGeom>
                          <a:noFill/>
                          <a:ln>
                            <a:noFill/>
                          </a:ln>
                        </pic:spPr>
                      </pic:pic>
                    </a:graphicData>
                  </a:graphic>
                </wp:inline>
              </w:drawing>
            </w:r>
          </w:p>
        </w:tc>
      </w:tr>
    </w:tbl>
    <w:p w14:paraId="76E8D8A6" w14:textId="0CE6A373" w:rsidR="00A5674E" w:rsidRPr="00C801EA" w:rsidRDefault="00D16E59" w:rsidP="003B617A">
      <w:pPr>
        <w:pStyle w:val="Caption"/>
        <w:rPr>
          <w:sz w:val="26"/>
          <w:szCs w:val="26"/>
        </w:rPr>
      </w:pPr>
      <w:bookmarkStart w:id="53" w:name="_Toc138234104"/>
      <w:r w:rsidRPr="00C801EA">
        <w:rPr>
          <w:sz w:val="26"/>
          <w:szCs w:val="26"/>
        </w:rPr>
        <w:t xml:space="preserve">TABLE </w:t>
      </w:r>
      <w:r w:rsidRPr="00C801EA">
        <w:rPr>
          <w:sz w:val="26"/>
          <w:szCs w:val="26"/>
        </w:rPr>
        <w:fldChar w:fldCharType="begin"/>
      </w:r>
      <w:r w:rsidRPr="00C801EA">
        <w:rPr>
          <w:sz w:val="26"/>
          <w:szCs w:val="26"/>
        </w:rPr>
        <w:instrText xml:space="preserve"> SEQ TABLE \* ARABIC </w:instrText>
      </w:r>
      <w:r w:rsidRPr="00C801EA">
        <w:rPr>
          <w:sz w:val="26"/>
          <w:szCs w:val="26"/>
        </w:rPr>
        <w:fldChar w:fldCharType="separate"/>
      </w:r>
      <w:r w:rsidRPr="00C801EA">
        <w:rPr>
          <w:sz w:val="26"/>
          <w:szCs w:val="26"/>
        </w:rPr>
        <w:t>2</w:t>
      </w:r>
      <w:r w:rsidRPr="00C801EA">
        <w:rPr>
          <w:sz w:val="26"/>
          <w:szCs w:val="26"/>
        </w:rPr>
        <w:fldChar w:fldCharType="end"/>
      </w:r>
      <w:r w:rsidRPr="00C801EA">
        <w:rPr>
          <w:sz w:val="26"/>
          <w:szCs w:val="26"/>
        </w:rPr>
        <w:t xml:space="preserve">. </w:t>
      </w:r>
      <w:r w:rsidR="001B17F2" w:rsidRPr="00C801EA">
        <w:rPr>
          <w:sz w:val="26"/>
          <w:szCs w:val="26"/>
        </w:rPr>
        <w:t>Descriptive statistics table</w:t>
      </w:r>
      <w:bookmarkEnd w:id="53"/>
    </w:p>
    <w:p w14:paraId="4A8DDEB0" w14:textId="3472E781" w:rsidR="00616DBE" w:rsidRDefault="00616DBE" w:rsidP="000C2536">
      <w:pPr>
        <w:pStyle w:val="Heading2"/>
        <w:numPr>
          <w:ilvl w:val="0"/>
          <w:numId w:val="5"/>
        </w:numPr>
        <w:jc w:val="both"/>
      </w:pPr>
      <w:bookmarkStart w:id="54" w:name="_Toc138234032"/>
      <w:r>
        <w:t>Evaluation</w:t>
      </w:r>
      <w:bookmarkEnd w:id="54"/>
      <w:r w:rsidR="000F0F7C">
        <w:rPr>
          <w:lang w:val="en-US"/>
        </w:rPr>
        <w:t xml:space="preserve"> </w:t>
      </w:r>
    </w:p>
    <w:p w14:paraId="35AACB8C" w14:textId="61F4734C" w:rsidR="00822128" w:rsidRPr="00C801EA" w:rsidRDefault="00C90C76" w:rsidP="00042BC9">
      <w:pPr>
        <w:pStyle w:val="Heading3"/>
        <w:numPr>
          <w:ilvl w:val="0"/>
          <w:numId w:val="26"/>
        </w:numPr>
        <w:rPr>
          <w:sz w:val="26"/>
          <w:szCs w:val="26"/>
        </w:rPr>
      </w:pPr>
      <w:bookmarkStart w:id="55" w:name="_Toc138234033"/>
      <w:r w:rsidRPr="00C801EA">
        <w:rPr>
          <w:sz w:val="26"/>
          <w:szCs w:val="26"/>
        </w:rPr>
        <w:t>MAE</w:t>
      </w:r>
      <w:r w:rsidR="00F47C59" w:rsidRPr="00C801EA">
        <w:rPr>
          <w:sz w:val="26"/>
          <w:szCs w:val="26"/>
        </w:rPr>
        <w:t xml:space="preserve"> (Mean Absolute Error)</w:t>
      </w:r>
      <w:bookmarkEnd w:id="55"/>
    </w:p>
    <w:p w14:paraId="475780AF" w14:textId="496C0CD4" w:rsidR="00042BC9" w:rsidRPr="00C801EA" w:rsidRDefault="00042BC9" w:rsidP="00042BC9">
      <w:pPr>
        <w:jc w:val="both"/>
        <w:rPr>
          <w:sz w:val="26"/>
          <w:szCs w:val="26"/>
        </w:rPr>
      </w:pPr>
      <w:r w:rsidRPr="00C801EA">
        <w:rPr>
          <w:sz w:val="26"/>
          <w:szCs w:val="26"/>
        </w:rPr>
        <w:t>MAE measures the average magnitude of the errors made by a model in predicting the target variable. It is calculated by taking the average of the absolute differences between the predicted values and the actual values. MAE is useful because it gives equal weight to all errors without considering their direction (positive or negative). The formula for MAE is as follows:</w:t>
      </w:r>
    </w:p>
    <w:p w14:paraId="7450C5FB" w14:textId="77777777" w:rsidR="004E6042" w:rsidRPr="00C801EA" w:rsidRDefault="002321F4" w:rsidP="004E6042">
      <w:pPr>
        <w:keepNext/>
        <w:rPr>
          <w:sz w:val="26"/>
          <w:szCs w:val="26"/>
        </w:rPr>
      </w:pPr>
      <w:r w:rsidRPr="00C801EA">
        <w:rPr>
          <w:sz w:val="26"/>
          <w:szCs w:val="26"/>
        </w:rPr>
        <w:drawing>
          <wp:inline distT="0" distB="0" distL="0" distR="0" wp14:anchorId="32ABF7A6" wp14:editId="0E04F590">
            <wp:extent cx="4411118" cy="1983082"/>
            <wp:effectExtent l="0" t="0" r="0" b="0"/>
            <wp:docPr id="1289322515" name="Picture 1289322515" descr="MAE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E Equ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13603" cy="1984199"/>
                    </a:xfrm>
                    <a:prstGeom prst="rect">
                      <a:avLst/>
                    </a:prstGeom>
                    <a:noFill/>
                    <a:ln>
                      <a:noFill/>
                    </a:ln>
                  </pic:spPr>
                </pic:pic>
              </a:graphicData>
            </a:graphic>
          </wp:inline>
        </w:drawing>
      </w:r>
    </w:p>
    <w:p w14:paraId="1BFBB9F3" w14:textId="06DB3072" w:rsidR="00C90C76" w:rsidRPr="00C801EA" w:rsidRDefault="004E6042" w:rsidP="004E6042">
      <w:pPr>
        <w:pStyle w:val="Caption"/>
        <w:rPr>
          <w:sz w:val="26"/>
          <w:szCs w:val="26"/>
        </w:rPr>
      </w:pPr>
      <w:bookmarkStart w:id="56" w:name="_Toc138234049"/>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fldChar w:fldCharType="end"/>
      </w:r>
      <w:r w:rsidRPr="00C801EA">
        <w:rPr>
          <w:sz w:val="26"/>
          <w:szCs w:val="26"/>
        </w:rPr>
        <w:t xml:space="preserve">. </w:t>
      </w:r>
      <w:r w:rsidR="006A02B6" w:rsidRPr="00C801EA">
        <w:rPr>
          <w:sz w:val="26"/>
          <w:szCs w:val="26"/>
        </w:rPr>
        <w:t>Formula for calculating MAE</w:t>
      </w:r>
      <w:bookmarkEnd w:id="56"/>
    </w:p>
    <w:p w14:paraId="2EEAD1AA" w14:textId="77777777" w:rsidR="001F70F7" w:rsidRPr="00C801EA" w:rsidRDefault="00390B0E" w:rsidP="001F70F7">
      <w:pPr>
        <w:keepNext/>
        <w:rPr>
          <w:sz w:val="26"/>
          <w:szCs w:val="26"/>
        </w:rPr>
      </w:pPr>
      <w:r w:rsidRPr="00C801EA">
        <w:rPr>
          <w:sz w:val="26"/>
          <w:szCs w:val="26"/>
        </w:rPr>
        <w:lastRenderedPageBreak/>
        <w:drawing>
          <wp:inline distT="0" distB="0" distL="0" distR="0" wp14:anchorId="54660E38" wp14:editId="775FC8AA">
            <wp:extent cx="3769712" cy="2829258"/>
            <wp:effectExtent l="0" t="0" r="0" b="0"/>
            <wp:docPr id="1462170118" name="Picture 1462170118" descr="M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70843" cy="2830107"/>
                    </a:xfrm>
                    <a:prstGeom prst="rect">
                      <a:avLst/>
                    </a:prstGeom>
                    <a:noFill/>
                    <a:ln>
                      <a:noFill/>
                    </a:ln>
                  </pic:spPr>
                </pic:pic>
              </a:graphicData>
            </a:graphic>
          </wp:inline>
        </w:drawing>
      </w:r>
    </w:p>
    <w:p w14:paraId="02056989" w14:textId="21DE312D" w:rsidR="002321F4" w:rsidRPr="00C801EA" w:rsidRDefault="001F70F7" w:rsidP="001F70F7">
      <w:pPr>
        <w:pStyle w:val="Caption"/>
        <w:rPr>
          <w:sz w:val="26"/>
          <w:szCs w:val="26"/>
        </w:rPr>
      </w:pPr>
      <w:bookmarkStart w:id="57" w:name="_Toc138234050"/>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fldChar w:fldCharType="end"/>
      </w:r>
      <w:r w:rsidRPr="00C801EA">
        <w:rPr>
          <w:sz w:val="26"/>
          <w:szCs w:val="26"/>
        </w:rPr>
        <w:t xml:space="preserve">. </w:t>
      </w:r>
      <w:r w:rsidR="006D61A7" w:rsidRPr="00C801EA">
        <w:rPr>
          <w:sz w:val="26"/>
          <w:szCs w:val="26"/>
        </w:rPr>
        <w:t>Graphical description of the MAE</w:t>
      </w:r>
      <w:bookmarkEnd w:id="57"/>
    </w:p>
    <w:p w14:paraId="2563883F" w14:textId="09C293E3" w:rsidR="001F70F7" w:rsidRPr="00C801EA" w:rsidRDefault="001F70F7" w:rsidP="00822128">
      <w:pPr>
        <w:rPr>
          <w:sz w:val="26"/>
          <w:szCs w:val="26"/>
        </w:rPr>
      </w:pPr>
      <w:r w:rsidRPr="00C801EA">
        <w:rPr>
          <w:sz w:val="26"/>
          <w:szCs w:val="26"/>
        </w:rPr>
        <w:t>The lower the MAE, the better the model's performance, with a value of 0 indicating a perfect prediction.</w:t>
      </w:r>
    </w:p>
    <w:p w14:paraId="15818040" w14:textId="5DC48405" w:rsidR="00C90C76" w:rsidRPr="00C801EA" w:rsidRDefault="00C90C76" w:rsidP="00042BC9">
      <w:pPr>
        <w:pStyle w:val="Heading3"/>
        <w:numPr>
          <w:ilvl w:val="0"/>
          <w:numId w:val="26"/>
        </w:numPr>
        <w:rPr>
          <w:sz w:val="26"/>
          <w:szCs w:val="26"/>
        </w:rPr>
      </w:pPr>
      <w:bookmarkStart w:id="58" w:name="_Toc138234034"/>
      <w:r w:rsidRPr="00C801EA">
        <w:rPr>
          <w:sz w:val="26"/>
          <w:szCs w:val="26"/>
        </w:rPr>
        <w:t>RMSE</w:t>
      </w:r>
      <w:r w:rsidR="006973C2" w:rsidRPr="00C801EA">
        <w:rPr>
          <w:sz w:val="26"/>
          <w:szCs w:val="26"/>
        </w:rPr>
        <w:t xml:space="preserve"> (Root Mean Square Error)</w:t>
      </w:r>
      <w:bookmarkEnd w:id="58"/>
    </w:p>
    <w:p w14:paraId="196433DE" w14:textId="7A8A64E6" w:rsidR="006D61A7" w:rsidRPr="00C801EA" w:rsidRDefault="00462FBD" w:rsidP="00462FBD">
      <w:pPr>
        <w:jc w:val="both"/>
        <w:rPr>
          <w:sz w:val="26"/>
          <w:szCs w:val="26"/>
        </w:rPr>
      </w:pPr>
      <w:r w:rsidRPr="00C801EA">
        <w:rPr>
          <w:sz w:val="26"/>
          <w:szCs w:val="26"/>
        </w:rPr>
        <w:t>RMSE is another commonly used metric that measures the square root of the average of the squared differences between the predicted values and the actual values. RMSE penalizes larger errors more heavily than MAE since it squares the errors before taking the average. The formula for RMSE is as follows:</w:t>
      </w:r>
    </w:p>
    <w:p w14:paraId="5F39FCEB" w14:textId="77777777" w:rsidR="00791CB2" w:rsidRPr="00C801EA" w:rsidRDefault="00652921" w:rsidP="00791CB2">
      <w:pPr>
        <w:keepNext/>
        <w:rPr>
          <w:sz w:val="26"/>
          <w:szCs w:val="26"/>
        </w:rPr>
      </w:pPr>
      <w:r w:rsidRPr="00C801EA">
        <w:rPr>
          <w:sz w:val="26"/>
          <w:szCs w:val="26"/>
        </w:rPr>
        <w:drawing>
          <wp:inline distT="0" distB="0" distL="0" distR="0" wp14:anchorId="1842645A" wp14:editId="3BE2CB66">
            <wp:extent cx="5760085" cy="2306320"/>
            <wp:effectExtent l="0" t="0" r="0" b="0"/>
            <wp:docPr id="2039672457" name="Picture 2039672457" descr="MSE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SE Equ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2306320"/>
                    </a:xfrm>
                    <a:prstGeom prst="rect">
                      <a:avLst/>
                    </a:prstGeom>
                    <a:noFill/>
                    <a:ln>
                      <a:noFill/>
                    </a:ln>
                  </pic:spPr>
                </pic:pic>
              </a:graphicData>
            </a:graphic>
          </wp:inline>
        </w:drawing>
      </w:r>
    </w:p>
    <w:p w14:paraId="2C049EBD" w14:textId="641141D2" w:rsidR="00652921" w:rsidRPr="00C801EA" w:rsidRDefault="00791CB2" w:rsidP="00791CB2">
      <w:pPr>
        <w:pStyle w:val="Caption"/>
        <w:rPr>
          <w:sz w:val="26"/>
          <w:szCs w:val="26"/>
        </w:rPr>
      </w:pPr>
      <w:bookmarkStart w:id="59" w:name="_Toc138234051"/>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fldChar w:fldCharType="end"/>
      </w:r>
      <w:r w:rsidRPr="00C801EA">
        <w:rPr>
          <w:sz w:val="26"/>
          <w:szCs w:val="26"/>
        </w:rPr>
        <w:t xml:space="preserve">. </w:t>
      </w:r>
      <w:r w:rsidR="00EB621F" w:rsidRPr="00C801EA">
        <w:rPr>
          <w:sz w:val="26"/>
          <w:szCs w:val="26"/>
        </w:rPr>
        <w:t>Formula for calculating RMSE</w:t>
      </w:r>
      <w:bookmarkEnd w:id="59"/>
    </w:p>
    <w:p w14:paraId="587D42F1" w14:textId="77777777" w:rsidR="00EB621F" w:rsidRPr="00C801EA" w:rsidRDefault="00A43924" w:rsidP="00EB621F">
      <w:pPr>
        <w:keepNext/>
        <w:rPr>
          <w:sz w:val="26"/>
          <w:szCs w:val="26"/>
        </w:rPr>
      </w:pPr>
      <w:r w:rsidRPr="00C801EA">
        <w:rPr>
          <w:sz w:val="26"/>
          <w:szCs w:val="26"/>
        </w:rPr>
        <w:lastRenderedPageBreak/>
        <w:drawing>
          <wp:inline distT="0" distB="0" distL="0" distR="0" wp14:anchorId="6B6FF0B8" wp14:editId="33BC4973">
            <wp:extent cx="5760085" cy="4323080"/>
            <wp:effectExtent l="0" t="0" r="0" b="0"/>
            <wp:docPr id="844479492" name="Picture 844479492" desc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S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4323080"/>
                    </a:xfrm>
                    <a:prstGeom prst="rect">
                      <a:avLst/>
                    </a:prstGeom>
                    <a:noFill/>
                    <a:ln>
                      <a:noFill/>
                    </a:ln>
                  </pic:spPr>
                </pic:pic>
              </a:graphicData>
            </a:graphic>
          </wp:inline>
        </w:drawing>
      </w:r>
    </w:p>
    <w:p w14:paraId="097855FB" w14:textId="0516F128" w:rsidR="00652921" w:rsidRPr="00C801EA" w:rsidRDefault="00EB621F" w:rsidP="00EB621F">
      <w:pPr>
        <w:pStyle w:val="Caption"/>
        <w:rPr>
          <w:sz w:val="26"/>
          <w:szCs w:val="26"/>
        </w:rPr>
      </w:pPr>
      <w:bookmarkStart w:id="60" w:name="_Toc138234052"/>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fldChar w:fldCharType="end"/>
      </w:r>
      <w:r w:rsidRPr="00C801EA">
        <w:rPr>
          <w:sz w:val="26"/>
          <w:szCs w:val="26"/>
        </w:rPr>
        <w:t>. Graphical description of the RMSE</w:t>
      </w:r>
      <w:bookmarkEnd w:id="60"/>
    </w:p>
    <w:p w14:paraId="517A487C" w14:textId="6A106201" w:rsidR="00A86AF5" w:rsidRPr="00C801EA" w:rsidRDefault="00A86AF5" w:rsidP="00F41F6D">
      <w:pPr>
        <w:jc w:val="both"/>
        <w:rPr>
          <w:sz w:val="26"/>
          <w:szCs w:val="26"/>
        </w:rPr>
      </w:pPr>
      <w:r w:rsidRPr="00C801EA">
        <w:rPr>
          <w:sz w:val="26"/>
          <w:szCs w:val="26"/>
        </w:rPr>
        <w:t>Like MAE, lower values of RMSE indicate better model performance, with a value of 0 indicating a perfect prediction.</w:t>
      </w:r>
    </w:p>
    <w:p w14:paraId="6544D31F" w14:textId="479B33EE" w:rsidR="00C90C76" w:rsidRPr="00C801EA" w:rsidRDefault="00C90C76" w:rsidP="00042BC9">
      <w:pPr>
        <w:pStyle w:val="Heading3"/>
        <w:numPr>
          <w:ilvl w:val="0"/>
          <w:numId w:val="26"/>
        </w:numPr>
        <w:rPr>
          <w:sz w:val="26"/>
          <w:szCs w:val="26"/>
        </w:rPr>
      </w:pPr>
      <w:bookmarkStart w:id="61" w:name="_Toc138234035"/>
      <w:r w:rsidRPr="00C801EA">
        <w:rPr>
          <w:sz w:val="26"/>
          <w:szCs w:val="26"/>
        </w:rPr>
        <w:t>MAPE</w:t>
      </w:r>
      <w:r w:rsidR="006973C2" w:rsidRPr="00C801EA">
        <w:rPr>
          <w:sz w:val="26"/>
          <w:szCs w:val="26"/>
        </w:rPr>
        <w:t xml:space="preserve"> </w:t>
      </w:r>
      <w:r w:rsidR="00791CB2" w:rsidRPr="00C801EA">
        <w:rPr>
          <w:sz w:val="26"/>
          <w:szCs w:val="26"/>
        </w:rPr>
        <w:t>(Mean Absolute Percentage Error)</w:t>
      </w:r>
      <w:bookmarkEnd w:id="61"/>
    </w:p>
    <w:p w14:paraId="33838B6A" w14:textId="19897D05" w:rsidR="00A86AF5" w:rsidRPr="00C801EA" w:rsidRDefault="00F41F6D" w:rsidP="00F41F6D">
      <w:pPr>
        <w:jc w:val="both"/>
        <w:rPr>
          <w:sz w:val="26"/>
          <w:szCs w:val="26"/>
        </w:rPr>
      </w:pPr>
      <w:r w:rsidRPr="00C801EA">
        <w:rPr>
          <w:sz w:val="26"/>
          <w:szCs w:val="26"/>
        </w:rPr>
        <w:t>MAPE measures the average percentage difference between the predicted and actual values. It is commonly used when the relative error between the predicted and actual values is more important than the absolute error. MAPE is calculated using the following formula:</w:t>
      </w:r>
    </w:p>
    <w:p w14:paraId="28CB6663" w14:textId="77777777" w:rsidR="00F41F6D" w:rsidRPr="00C801EA" w:rsidRDefault="00A43924" w:rsidP="00F41F6D">
      <w:pPr>
        <w:keepNext/>
        <w:rPr>
          <w:sz w:val="26"/>
          <w:szCs w:val="26"/>
        </w:rPr>
      </w:pPr>
      <w:r w:rsidRPr="00C801EA">
        <w:rPr>
          <w:sz w:val="26"/>
          <w:szCs w:val="26"/>
        </w:rPr>
        <w:drawing>
          <wp:inline distT="0" distB="0" distL="0" distR="0" wp14:anchorId="0899F34C" wp14:editId="72E1651C">
            <wp:extent cx="5760085" cy="2068830"/>
            <wp:effectExtent l="0" t="0" r="0" b="0"/>
            <wp:docPr id="507792297" name="Picture 507792297" descr="MAPE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E Equ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085" cy="2068830"/>
                    </a:xfrm>
                    <a:prstGeom prst="rect">
                      <a:avLst/>
                    </a:prstGeom>
                    <a:noFill/>
                    <a:ln>
                      <a:noFill/>
                    </a:ln>
                  </pic:spPr>
                </pic:pic>
              </a:graphicData>
            </a:graphic>
          </wp:inline>
        </w:drawing>
      </w:r>
    </w:p>
    <w:p w14:paraId="030A46AA" w14:textId="5C2E332B" w:rsidR="00A43924" w:rsidRPr="00C801EA" w:rsidRDefault="00F41F6D" w:rsidP="00F41F6D">
      <w:pPr>
        <w:pStyle w:val="Caption"/>
        <w:rPr>
          <w:sz w:val="26"/>
          <w:szCs w:val="26"/>
        </w:rPr>
      </w:pPr>
      <w:bookmarkStart w:id="62" w:name="_Toc138234053"/>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fldChar w:fldCharType="end"/>
      </w:r>
      <w:r w:rsidRPr="00C801EA">
        <w:rPr>
          <w:sz w:val="26"/>
          <w:szCs w:val="26"/>
        </w:rPr>
        <w:t>. Formula for calculating MAPE</w:t>
      </w:r>
      <w:bookmarkEnd w:id="62"/>
    </w:p>
    <w:p w14:paraId="5A339421" w14:textId="77777777" w:rsidR="00F41F6D" w:rsidRPr="00C801EA" w:rsidRDefault="00A43924" w:rsidP="00F41F6D">
      <w:pPr>
        <w:keepNext/>
        <w:rPr>
          <w:sz w:val="26"/>
          <w:szCs w:val="26"/>
        </w:rPr>
      </w:pPr>
      <w:r w:rsidRPr="00C801EA">
        <w:rPr>
          <w:sz w:val="26"/>
          <w:szCs w:val="26"/>
        </w:rPr>
        <w:lastRenderedPageBreak/>
        <w:drawing>
          <wp:inline distT="0" distB="0" distL="0" distR="0" wp14:anchorId="048F5549" wp14:editId="08CB1378">
            <wp:extent cx="5760085" cy="3938270"/>
            <wp:effectExtent l="0" t="0" r="0" b="0"/>
            <wp:docPr id="1478204766" name="Picture 1478204766" descr="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3938270"/>
                    </a:xfrm>
                    <a:prstGeom prst="rect">
                      <a:avLst/>
                    </a:prstGeom>
                    <a:noFill/>
                    <a:ln>
                      <a:noFill/>
                    </a:ln>
                  </pic:spPr>
                </pic:pic>
              </a:graphicData>
            </a:graphic>
          </wp:inline>
        </w:drawing>
      </w:r>
    </w:p>
    <w:p w14:paraId="0C7F941D" w14:textId="736DD5D4" w:rsidR="00E9246C" w:rsidRPr="00C801EA" w:rsidRDefault="00F41F6D" w:rsidP="004D5615">
      <w:pPr>
        <w:pStyle w:val="Caption"/>
        <w:rPr>
          <w:sz w:val="26"/>
          <w:szCs w:val="26"/>
        </w:rPr>
      </w:pPr>
      <w:bookmarkStart w:id="63" w:name="_Toc138234054"/>
      <w:r w:rsidRPr="00C801EA">
        <w:rPr>
          <w:sz w:val="26"/>
          <w:szCs w:val="26"/>
        </w:rPr>
        <w:t xml:space="preserve">FIGURE  </w:t>
      </w:r>
      <w:r w:rsidRPr="00C801EA">
        <w:rPr>
          <w:sz w:val="26"/>
          <w:szCs w:val="26"/>
        </w:rPr>
        <w:fldChar w:fldCharType="begin"/>
      </w:r>
      <w:r w:rsidRPr="00C801EA">
        <w:rPr>
          <w:sz w:val="26"/>
          <w:szCs w:val="26"/>
        </w:rPr>
        <w:instrText xml:space="preserve"> SEQ FIGURE_ \* ARABIC </w:instrText>
      </w:r>
      <w:r w:rsidRPr="00C801EA">
        <w:rPr>
          <w:sz w:val="26"/>
          <w:szCs w:val="26"/>
        </w:rPr>
        <w:fldChar w:fldCharType="separate"/>
      </w:r>
      <w:r w:rsidRPr="00C801EA">
        <w:rPr>
          <w:sz w:val="26"/>
          <w:szCs w:val="26"/>
        </w:rPr>
        <w:fldChar w:fldCharType="end"/>
      </w:r>
      <w:r w:rsidRPr="00C801EA">
        <w:rPr>
          <w:sz w:val="26"/>
          <w:szCs w:val="26"/>
        </w:rPr>
        <w:t>. Graphical description of the MAPE</w:t>
      </w:r>
      <w:bookmarkEnd w:id="63"/>
    </w:p>
    <w:p w14:paraId="369A6D10" w14:textId="01FD1038" w:rsidR="00266E3F" w:rsidRPr="00C801EA" w:rsidRDefault="00266E3F" w:rsidP="00266E3F">
      <w:pPr>
        <w:jc w:val="both"/>
        <w:rPr>
          <w:sz w:val="26"/>
          <w:szCs w:val="26"/>
        </w:rPr>
      </w:pPr>
      <w:r w:rsidRPr="00C801EA">
        <w:rPr>
          <w:sz w:val="26"/>
          <w:szCs w:val="26"/>
        </w:rPr>
        <w:t>It is important to note that MAPE can result in undefined values or infinity if there are actual values that are zero or close to zero. Additionally, MAPE is often expressed as a percentage.</w:t>
      </w:r>
    </w:p>
    <w:p w14:paraId="0BBDB280" w14:textId="5D56CB2A" w:rsidR="00266E3F" w:rsidRPr="00C801EA" w:rsidRDefault="00266E3F" w:rsidP="00266E3F">
      <w:pPr>
        <w:jc w:val="both"/>
        <w:rPr>
          <w:sz w:val="26"/>
          <w:szCs w:val="26"/>
        </w:rPr>
      </w:pPr>
      <w:r w:rsidRPr="00C801EA">
        <w:rPr>
          <w:sz w:val="26"/>
          <w:szCs w:val="26"/>
        </w:rPr>
        <w:t>Lower values of MAPE indicate better model performance, with a value of 0 indicating a perfect prediction.</w:t>
      </w:r>
    </w:p>
    <w:p w14:paraId="07033B97" w14:textId="77777777" w:rsidR="0042570D" w:rsidRDefault="0042570D" w:rsidP="00266E3F">
      <w:pPr>
        <w:jc w:val="both"/>
        <w:rPr>
          <w:sz w:val="26"/>
          <w:szCs w:val="26"/>
        </w:rPr>
      </w:pPr>
    </w:p>
    <w:p w14:paraId="1E54477E" w14:textId="77777777" w:rsidR="0042570D" w:rsidRDefault="0042570D" w:rsidP="00266E3F">
      <w:pPr>
        <w:jc w:val="both"/>
        <w:rPr>
          <w:sz w:val="26"/>
          <w:szCs w:val="26"/>
        </w:rPr>
      </w:pPr>
    </w:p>
    <w:p w14:paraId="0E084B1A" w14:textId="77777777" w:rsidR="0042570D" w:rsidRDefault="0042570D" w:rsidP="00266E3F">
      <w:pPr>
        <w:jc w:val="both"/>
        <w:rPr>
          <w:sz w:val="26"/>
          <w:szCs w:val="26"/>
        </w:rPr>
      </w:pPr>
    </w:p>
    <w:p w14:paraId="144E11ED" w14:textId="77777777" w:rsidR="0042570D" w:rsidRDefault="0042570D" w:rsidP="00266E3F">
      <w:pPr>
        <w:jc w:val="both"/>
        <w:rPr>
          <w:sz w:val="26"/>
          <w:szCs w:val="26"/>
        </w:rPr>
      </w:pPr>
    </w:p>
    <w:p w14:paraId="510C3228" w14:textId="77777777" w:rsidR="0042570D" w:rsidRDefault="0042570D" w:rsidP="00266E3F">
      <w:pPr>
        <w:jc w:val="both"/>
        <w:rPr>
          <w:sz w:val="26"/>
          <w:szCs w:val="26"/>
        </w:rPr>
      </w:pPr>
    </w:p>
    <w:p w14:paraId="5179189E" w14:textId="77777777" w:rsidR="0042570D" w:rsidRDefault="0042570D" w:rsidP="00266E3F">
      <w:pPr>
        <w:jc w:val="both"/>
        <w:rPr>
          <w:sz w:val="26"/>
          <w:szCs w:val="26"/>
        </w:rPr>
      </w:pPr>
    </w:p>
    <w:p w14:paraId="740ACF96" w14:textId="77777777" w:rsidR="0042570D" w:rsidRDefault="0042570D" w:rsidP="00266E3F">
      <w:pPr>
        <w:jc w:val="both"/>
        <w:rPr>
          <w:sz w:val="26"/>
          <w:szCs w:val="26"/>
        </w:rPr>
      </w:pPr>
    </w:p>
    <w:p w14:paraId="10105745" w14:textId="77777777" w:rsidR="0042570D" w:rsidRDefault="0042570D" w:rsidP="00266E3F">
      <w:pPr>
        <w:jc w:val="both"/>
        <w:rPr>
          <w:sz w:val="26"/>
          <w:szCs w:val="26"/>
        </w:rPr>
      </w:pPr>
    </w:p>
    <w:p w14:paraId="13FDED70" w14:textId="77777777" w:rsidR="0042570D" w:rsidRDefault="0042570D" w:rsidP="00266E3F">
      <w:pPr>
        <w:jc w:val="both"/>
        <w:rPr>
          <w:sz w:val="26"/>
          <w:szCs w:val="26"/>
        </w:rPr>
      </w:pPr>
    </w:p>
    <w:p w14:paraId="19A130A6" w14:textId="77777777" w:rsidR="0042570D" w:rsidRDefault="0042570D" w:rsidP="00266E3F">
      <w:pPr>
        <w:jc w:val="both"/>
        <w:rPr>
          <w:sz w:val="26"/>
          <w:szCs w:val="26"/>
        </w:rPr>
      </w:pPr>
    </w:p>
    <w:p w14:paraId="7B0DFA52" w14:textId="77777777" w:rsidR="0042570D" w:rsidRPr="00C801EA" w:rsidRDefault="0042570D" w:rsidP="00266E3F">
      <w:pPr>
        <w:jc w:val="both"/>
        <w:rPr>
          <w:sz w:val="26"/>
          <w:szCs w:val="26"/>
        </w:rPr>
      </w:pPr>
    </w:p>
    <w:p w14:paraId="530EE96B" w14:textId="340DD9E7" w:rsidR="00616DBE" w:rsidRDefault="00E45702" w:rsidP="000C2536">
      <w:pPr>
        <w:pStyle w:val="Heading2"/>
        <w:numPr>
          <w:ilvl w:val="0"/>
          <w:numId w:val="5"/>
        </w:numPr>
        <w:jc w:val="both"/>
      </w:pPr>
      <w:bookmarkStart w:id="64" w:name="_Toc138234036"/>
      <w:r>
        <w:lastRenderedPageBreak/>
        <w:t>Result</w:t>
      </w:r>
      <w:bookmarkEnd w:id="64"/>
    </w:p>
    <w:p w14:paraId="4CC81312" w14:textId="41AB4DDD" w:rsidR="00B63CE6" w:rsidRPr="00C801EA" w:rsidRDefault="00E5761D" w:rsidP="00B63CE6">
      <w:pPr>
        <w:pStyle w:val="Heading3"/>
        <w:numPr>
          <w:ilvl w:val="0"/>
          <w:numId w:val="17"/>
        </w:numPr>
        <w:rPr>
          <w:sz w:val="26"/>
          <w:szCs w:val="26"/>
          <w:lang w:val="en-US"/>
        </w:rPr>
      </w:pPr>
      <w:bookmarkStart w:id="65" w:name="_Toc138234037"/>
      <w:r w:rsidRPr="00C801EA">
        <w:rPr>
          <w:sz w:val="26"/>
          <w:szCs w:val="26"/>
          <w:lang w:val="en-US"/>
        </w:rPr>
        <w:t>SINGLE MODEL</w:t>
      </w:r>
      <w:bookmarkEnd w:id="65"/>
    </w:p>
    <w:p w14:paraId="7C3F8F39" w14:textId="27F5F303" w:rsidR="00A106C7" w:rsidRPr="00C801EA" w:rsidRDefault="00A106C7" w:rsidP="00025546">
      <w:pPr>
        <w:pStyle w:val="ListParagraph"/>
        <w:numPr>
          <w:ilvl w:val="0"/>
          <w:numId w:val="8"/>
        </w:numPr>
        <w:rPr>
          <w:b/>
          <w:sz w:val="26"/>
          <w:szCs w:val="26"/>
        </w:rPr>
      </w:pPr>
      <w:r w:rsidRPr="00C801EA">
        <w:rPr>
          <w:b/>
          <w:sz w:val="26"/>
          <w:szCs w:val="26"/>
        </w:rPr>
        <w:t>TRX-USD</w:t>
      </w:r>
      <w:r w:rsidR="0060164D" w:rsidRPr="00C801EA">
        <w:rPr>
          <w:b/>
          <w:sz w:val="26"/>
          <w:szCs w:val="26"/>
        </w:rPr>
        <w:t xml:space="preserve"> Validation</w:t>
      </w:r>
    </w:p>
    <w:tbl>
      <w:tblPr>
        <w:tblStyle w:val="GridTable3-Accent1"/>
        <w:tblW w:w="0" w:type="auto"/>
        <w:tblLook w:val="04A0" w:firstRow="1" w:lastRow="0" w:firstColumn="1" w:lastColumn="0" w:noHBand="0" w:noVBand="1"/>
      </w:tblPr>
      <w:tblGrid>
        <w:gridCol w:w="1155"/>
        <w:gridCol w:w="823"/>
        <w:gridCol w:w="1798"/>
        <w:gridCol w:w="1943"/>
        <w:gridCol w:w="1957"/>
      </w:tblGrid>
      <w:tr w:rsidR="00EA31F4" w:rsidRPr="00C801EA" w14:paraId="3E557D39" w14:textId="5C64308A" w:rsidTr="00972E84">
        <w:trPr>
          <w:cnfStyle w:val="100000000000" w:firstRow="1" w:lastRow="0" w:firstColumn="0" w:lastColumn="0" w:oddVBand="0" w:evenVBand="0" w:oddHBand="0" w:evenHBand="0" w:firstRowFirstColumn="0" w:firstRowLastColumn="0" w:lastRowFirstColumn="0" w:lastRowLastColumn="0"/>
          <w:trHeight w:val="255"/>
        </w:trPr>
        <w:tc>
          <w:tcPr>
            <w:cnfStyle w:val="001000000100" w:firstRow="0" w:lastRow="0" w:firstColumn="1" w:lastColumn="0" w:oddVBand="0" w:evenVBand="0" w:oddHBand="0" w:evenHBand="0" w:firstRowFirstColumn="1" w:firstRowLastColumn="0" w:lastRowFirstColumn="0" w:lastRowLastColumn="0"/>
            <w:tcW w:w="0" w:type="auto"/>
          </w:tcPr>
          <w:p w14:paraId="7FA9874A" w14:textId="18F70E50" w:rsidR="00E0629B" w:rsidRPr="00C801EA" w:rsidRDefault="00E0629B" w:rsidP="0092400A">
            <w:pPr>
              <w:rPr>
                <w:sz w:val="26"/>
                <w:szCs w:val="26"/>
              </w:rPr>
            </w:pPr>
            <w:r w:rsidRPr="00C801EA">
              <w:rPr>
                <w:sz w:val="26"/>
                <w:szCs w:val="26"/>
              </w:rPr>
              <w:t>Method</w:t>
            </w:r>
          </w:p>
        </w:tc>
        <w:tc>
          <w:tcPr>
            <w:tcW w:w="0" w:type="auto"/>
          </w:tcPr>
          <w:p w14:paraId="25B81A72" w14:textId="08B50625" w:rsidR="00E0629B" w:rsidRPr="00C801EA" w:rsidRDefault="00E0629B" w:rsidP="0092400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22DB44EF" w14:textId="3D1F1455" w:rsidR="00E0629B" w:rsidRPr="00C801EA" w:rsidRDefault="00E0629B" w:rsidP="0092400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MAE </w:t>
            </w:r>
            <w:r w:rsidR="0060164D" w:rsidRPr="00C801EA">
              <w:rPr>
                <w:sz w:val="26"/>
                <w:szCs w:val="26"/>
              </w:rPr>
              <w:t>Validate</w:t>
            </w:r>
          </w:p>
        </w:tc>
        <w:tc>
          <w:tcPr>
            <w:tcW w:w="0" w:type="auto"/>
          </w:tcPr>
          <w:p w14:paraId="50F03D2B" w14:textId="6B500F5C" w:rsidR="00E0629B" w:rsidRPr="00C801EA" w:rsidRDefault="00E0629B" w:rsidP="0092400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RMSE</w:t>
            </w:r>
            <w:r w:rsidR="00DF2F65" w:rsidRPr="00C801EA">
              <w:rPr>
                <w:sz w:val="26"/>
                <w:szCs w:val="26"/>
              </w:rPr>
              <w:t xml:space="preserve"> </w:t>
            </w:r>
            <w:r w:rsidR="0060164D" w:rsidRPr="00C801EA">
              <w:rPr>
                <w:sz w:val="26"/>
                <w:szCs w:val="26"/>
              </w:rPr>
              <w:t>Validate</w:t>
            </w:r>
          </w:p>
        </w:tc>
        <w:tc>
          <w:tcPr>
            <w:tcW w:w="0" w:type="auto"/>
          </w:tcPr>
          <w:p w14:paraId="2B678B3D" w14:textId="6BE5C12B" w:rsidR="00E0629B" w:rsidRPr="00C801EA" w:rsidRDefault="00E0629B" w:rsidP="0092400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MAPE</w:t>
            </w:r>
            <w:r w:rsidR="00DF2F65" w:rsidRPr="00C801EA">
              <w:rPr>
                <w:sz w:val="26"/>
                <w:szCs w:val="26"/>
              </w:rPr>
              <w:t xml:space="preserve"> </w:t>
            </w:r>
            <w:r w:rsidR="0060164D" w:rsidRPr="00C801EA">
              <w:rPr>
                <w:sz w:val="26"/>
                <w:szCs w:val="26"/>
              </w:rPr>
              <w:t>Validate</w:t>
            </w:r>
          </w:p>
        </w:tc>
      </w:tr>
      <w:tr w:rsidR="00EA31F4" w:rsidRPr="00C801EA" w14:paraId="0840E79A" w14:textId="35A57631"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0B1DA48" w14:textId="458E083C" w:rsidR="00E0629B" w:rsidRPr="00C801EA" w:rsidRDefault="00E0629B" w:rsidP="0092400A">
            <w:pPr>
              <w:rPr>
                <w:sz w:val="26"/>
                <w:szCs w:val="26"/>
              </w:rPr>
            </w:pPr>
            <w:r w:rsidRPr="00C801EA">
              <w:rPr>
                <w:sz w:val="26"/>
                <w:szCs w:val="26"/>
              </w:rPr>
              <w:t>RNN</w:t>
            </w:r>
          </w:p>
        </w:tc>
        <w:tc>
          <w:tcPr>
            <w:tcW w:w="0" w:type="auto"/>
          </w:tcPr>
          <w:p w14:paraId="720FEF8B" w14:textId="526DFBFC" w:rsidR="00E0629B" w:rsidRPr="00C801EA" w:rsidRDefault="00E0629B" w:rsidP="0092400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68659D35" w14:textId="1091932E" w:rsidR="00E0629B" w:rsidRPr="00807DC3" w:rsidRDefault="00120A35" w:rsidP="0092400A">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801EA">
              <w:rPr>
                <w:rFonts w:ascii="Courier New" w:hAnsi="Courier New" w:cs="Courier New"/>
                <w:color w:val="212121"/>
                <w:sz w:val="26"/>
                <w:szCs w:val="26"/>
                <w:shd w:val="clear" w:color="auto" w:fill="FFFFFF"/>
              </w:rPr>
              <w:t>0.2</w:t>
            </w:r>
            <w:r w:rsidR="00807DC3">
              <w:rPr>
                <w:rFonts w:ascii="Courier New" w:hAnsi="Courier New" w:cs="Courier New"/>
                <w:color w:val="212121"/>
                <w:sz w:val="26"/>
                <w:szCs w:val="26"/>
                <w:shd w:val="clear" w:color="auto" w:fill="FFFFFF"/>
                <w:lang w:val="en-US"/>
              </w:rPr>
              <w:t>35</w:t>
            </w:r>
          </w:p>
        </w:tc>
        <w:tc>
          <w:tcPr>
            <w:tcW w:w="0" w:type="auto"/>
          </w:tcPr>
          <w:p w14:paraId="1D4CE1E2" w14:textId="4432476C" w:rsidR="00E0629B" w:rsidRPr="00807DC3" w:rsidRDefault="00807DC3" w:rsidP="0092400A">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0.236</w:t>
            </w:r>
          </w:p>
        </w:tc>
        <w:tc>
          <w:tcPr>
            <w:tcW w:w="0" w:type="auto"/>
          </w:tcPr>
          <w:p w14:paraId="29825699" w14:textId="1D3FACC9" w:rsidR="00E0629B" w:rsidRPr="00807DC3" w:rsidRDefault="00807DC3" w:rsidP="0092400A">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77.05</w:t>
            </w:r>
          </w:p>
        </w:tc>
      </w:tr>
      <w:tr w:rsidR="00C15039" w:rsidRPr="00C801EA" w14:paraId="39450B9E" w14:textId="7E10CBD4"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47DA9B51" w14:textId="77777777" w:rsidR="00E0629B" w:rsidRPr="00C801EA" w:rsidRDefault="00E0629B" w:rsidP="0092400A">
            <w:pPr>
              <w:rPr>
                <w:sz w:val="26"/>
                <w:szCs w:val="26"/>
              </w:rPr>
            </w:pPr>
          </w:p>
        </w:tc>
        <w:tc>
          <w:tcPr>
            <w:tcW w:w="0" w:type="auto"/>
          </w:tcPr>
          <w:p w14:paraId="28855EA0" w14:textId="5C956F36" w:rsidR="00E0629B" w:rsidRPr="00C801EA" w:rsidRDefault="00E0629B" w:rsidP="0092400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1F8BDEB1" w14:textId="65882BF3" w:rsidR="00E0629B" w:rsidRPr="00807DC3" w:rsidRDefault="005C2656" w:rsidP="0092400A">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0.217</w:t>
            </w:r>
          </w:p>
        </w:tc>
        <w:tc>
          <w:tcPr>
            <w:tcW w:w="0" w:type="auto"/>
          </w:tcPr>
          <w:p w14:paraId="53EAF97A" w14:textId="16F6A555" w:rsidR="00E0629B" w:rsidRPr="005C2656" w:rsidRDefault="005C2656" w:rsidP="0092400A">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0.219</w:t>
            </w:r>
          </w:p>
        </w:tc>
        <w:tc>
          <w:tcPr>
            <w:tcW w:w="0" w:type="auto"/>
          </w:tcPr>
          <w:p w14:paraId="78719A9A" w14:textId="3CD482FD" w:rsidR="00E0629B" w:rsidRPr="005C2656" w:rsidRDefault="005C2656" w:rsidP="0092400A">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77.2</w:t>
            </w:r>
          </w:p>
        </w:tc>
      </w:tr>
      <w:tr w:rsidR="00EB3551" w:rsidRPr="00C801EA" w14:paraId="58C39482" w14:textId="77777777" w:rsidTr="00575E03">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098CF27A" w14:textId="77777777" w:rsidR="00EB3551" w:rsidRPr="00C801EA" w:rsidRDefault="00EB3551" w:rsidP="001216F4">
            <w:pPr>
              <w:rPr>
                <w:sz w:val="26"/>
                <w:szCs w:val="26"/>
              </w:rPr>
            </w:pPr>
          </w:p>
        </w:tc>
        <w:tc>
          <w:tcPr>
            <w:tcW w:w="0" w:type="auto"/>
          </w:tcPr>
          <w:p w14:paraId="7F3EDF93" w14:textId="04BEF947" w:rsidR="00EB3551" w:rsidRPr="00C801EA" w:rsidRDefault="00575E03"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2A13FF84" w14:textId="2498E3D8" w:rsidR="00EB3551" w:rsidRPr="005C2656" w:rsidRDefault="005C2656"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0.216</w:t>
            </w:r>
          </w:p>
        </w:tc>
        <w:tc>
          <w:tcPr>
            <w:tcW w:w="0" w:type="auto"/>
          </w:tcPr>
          <w:p w14:paraId="5C3E4132" w14:textId="33F7E134" w:rsidR="00EB3551" w:rsidRPr="005C2656" w:rsidRDefault="005C2656"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0.218</w:t>
            </w:r>
          </w:p>
        </w:tc>
        <w:tc>
          <w:tcPr>
            <w:tcW w:w="0" w:type="auto"/>
          </w:tcPr>
          <w:p w14:paraId="5B57F7A0" w14:textId="7AECDF12" w:rsidR="00EB3551" w:rsidRPr="005C2656" w:rsidRDefault="005C2656"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76.9</w:t>
            </w:r>
          </w:p>
        </w:tc>
      </w:tr>
      <w:tr w:rsidR="00EA31F4" w:rsidRPr="00C801EA" w14:paraId="556D9251" w14:textId="1F6C3CFC"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D01C561" w14:textId="75F1CC9E" w:rsidR="00E0629B" w:rsidRPr="00C801EA" w:rsidRDefault="00E0629B" w:rsidP="001216F4">
            <w:pPr>
              <w:rPr>
                <w:sz w:val="26"/>
                <w:szCs w:val="26"/>
              </w:rPr>
            </w:pPr>
            <w:r w:rsidRPr="00C801EA">
              <w:rPr>
                <w:sz w:val="26"/>
                <w:szCs w:val="26"/>
              </w:rPr>
              <w:t>LSTM</w:t>
            </w:r>
          </w:p>
        </w:tc>
        <w:tc>
          <w:tcPr>
            <w:tcW w:w="0" w:type="auto"/>
          </w:tcPr>
          <w:p w14:paraId="07FDEA31" w14:textId="23BB0FDB" w:rsidR="00E0629B" w:rsidRPr="00C801EA" w:rsidRDefault="00E0629B" w:rsidP="001216F4">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330E0602" w14:textId="2080E744" w:rsidR="00E0629B" w:rsidRPr="00A46304" w:rsidRDefault="00A46304"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0.236</w:t>
            </w:r>
          </w:p>
        </w:tc>
        <w:tc>
          <w:tcPr>
            <w:tcW w:w="0" w:type="auto"/>
          </w:tcPr>
          <w:p w14:paraId="3C095B03" w14:textId="223E9B0F" w:rsidR="00E0629B" w:rsidRPr="00A46304" w:rsidRDefault="00A46304"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0.237</w:t>
            </w:r>
          </w:p>
        </w:tc>
        <w:tc>
          <w:tcPr>
            <w:tcW w:w="0" w:type="auto"/>
          </w:tcPr>
          <w:p w14:paraId="4DF5453A" w14:textId="128940B3" w:rsidR="00E0629B" w:rsidRPr="00A46304" w:rsidRDefault="00A46304"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77.32</w:t>
            </w:r>
          </w:p>
        </w:tc>
      </w:tr>
      <w:tr w:rsidR="00C15039" w:rsidRPr="00C801EA" w14:paraId="4A207C51" w14:textId="2FC0BF96"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6B384D4E" w14:textId="77777777" w:rsidR="00E0629B" w:rsidRPr="00C801EA" w:rsidRDefault="00E0629B" w:rsidP="001216F4">
            <w:pPr>
              <w:rPr>
                <w:sz w:val="26"/>
                <w:szCs w:val="26"/>
              </w:rPr>
            </w:pPr>
          </w:p>
        </w:tc>
        <w:tc>
          <w:tcPr>
            <w:tcW w:w="0" w:type="auto"/>
          </w:tcPr>
          <w:p w14:paraId="69FA97C7" w14:textId="5A5BFA5B" w:rsidR="00E0629B" w:rsidRPr="00C801EA" w:rsidRDefault="00E0629B"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4D9DA39B" w14:textId="111B79B6" w:rsidR="00E0629B" w:rsidRPr="00D02213" w:rsidRDefault="00D02213"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0.216</w:t>
            </w:r>
          </w:p>
        </w:tc>
        <w:tc>
          <w:tcPr>
            <w:tcW w:w="0" w:type="auto"/>
          </w:tcPr>
          <w:p w14:paraId="339A43E1" w14:textId="1691EE16" w:rsidR="00E0629B" w:rsidRPr="00D02213" w:rsidRDefault="00D02213"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0.219</w:t>
            </w:r>
          </w:p>
        </w:tc>
        <w:tc>
          <w:tcPr>
            <w:tcW w:w="0" w:type="auto"/>
          </w:tcPr>
          <w:p w14:paraId="402AEF05" w14:textId="7125C39E" w:rsidR="00E0629B" w:rsidRPr="00D02213" w:rsidRDefault="00D02213"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77.11</w:t>
            </w:r>
          </w:p>
        </w:tc>
      </w:tr>
      <w:tr w:rsidR="00EB3551" w:rsidRPr="00C801EA" w14:paraId="4ED63AE5" w14:textId="77777777"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tcPr>
          <w:p w14:paraId="696739CB" w14:textId="77777777" w:rsidR="00EB3551" w:rsidRPr="00C801EA" w:rsidRDefault="00EB3551" w:rsidP="001216F4">
            <w:pPr>
              <w:rPr>
                <w:sz w:val="26"/>
                <w:szCs w:val="26"/>
              </w:rPr>
            </w:pPr>
          </w:p>
        </w:tc>
        <w:tc>
          <w:tcPr>
            <w:tcW w:w="0" w:type="auto"/>
          </w:tcPr>
          <w:p w14:paraId="38211D0E" w14:textId="7533023A" w:rsidR="00EB3551" w:rsidRPr="00C801EA" w:rsidRDefault="00575E03" w:rsidP="001216F4">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696462AC" w14:textId="679212DF" w:rsidR="00EB3551" w:rsidRPr="00D02213" w:rsidRDefault="00245E35"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0.032</w:t>
            </w:r>
          </w:p>
        </w:tc>
        <w:tc>
          <w:tcPr>
            <w:tcW w:w="0" w:type="auto"/>
          </w:tcPr>
          <w:p w14:paraId="4B2A505A" w14:textId="66C4A881" w:rsidR="00EB3551" w:rsidRPr="00D02213" w:rsidRDefault="00245E35"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0.039</w:t>
            </w:r>
          </w:p>
        </w:tc>
        <w:tc>
          <w:tcPr>
            <w:tcW w:w="0" w:type="auto"/>
          </w:tcPr>
          <w:p w14:paraId="31596DCE" w14:textId="2DCD69C9" w:rsidR="00EB3551" w:rsidRPr="00D02213" w:rsidRDefault="00245E35"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26.62</w:t>
            </w:r>
          </w:p>
        </w:tc>
      </w:tr>
      <w:tr w:rsidR="00EA31F4" w:rsidRPr="00C801EA" w14:paraId="33E17E61" w14:textId="1BF8BD21"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7931BDE" w14:textId="7CBDE7E8" w:rsidR="00E0629B" w:rsidRPr="00C801EA" w:rsidRDefault="00E0629B" w:rsidP="001216F4">
            <w:pPr>
              <w:rPr>
                <w:sz w:val="26"/>
                <w:szCs w:val="26"/>
              </w:rPr>
            </w:pPr>
            <w:r w:rsidRPr="00C801EA">
              <w:rPr>
                <w:sz w:val="26"/>
                <w:szCs w:val="26"/>
              </w:rPr>
              <w:t>DNN</w:t>
            </w:r>
          </w:p>
        </w:tc>
        <w:tc>
          <w:tcPr>
            <w:tcW w:w="0" w:type="auto"/>
          </w:tcPr>
          <w:p w14:paraId="11A109D0" w14:textId="67468279" w:rsidR="00E0629B" w:rsidRPr="00C801EA" w:rsidRDefault="00E0629B"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6A023532" w14:textId="3AD94785" w:rsidR="00E0629B" w:rsidRPr="002B5584" w:rsidRDefault="00AA3D2D"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2B5584">
              <w:rPr>
                <w:rFonts w:ascii="Courier New" w:hAnsi="Courier New" w:cs="Courier New"/>
                <w:b/>
                <w:color w:val="FF0000"/>
                <w:sz w:val="26"/>
                <w:szCs w:val="26"/>
                <w:shd w:val="clear" w:color="auto" w:fill="FFFFFF"/>
              </w:rPr>
              <w:t>0.</w:t>
            </w:r>
            <w:r w:rsidR="001D0065" w:rsidRPr="002B5584">
              <w:rPr>
                <w:rFonts w:ascii="Courier New" w:hAnsi="Courier New" w:cs="Courier New"/>
                <w:b/>
                <w:color w:val="FF0000"/>
                <w:sz w:val="26"/>
                <w:szCs w:val="26"/>
                <w:shd w:val="clear" w:color="auto" w:fill="FFFFFF"/>
              </w:rPr>
              <w:t>002</w:t>
            </w:r>
          </w:p>
        </w:tc>
        <w:tc>
          <w:tcPr>
            <w:tcW w:w="0" w:type="auto"/>
          </w:tcPr>
          <w:p w14:paraId="71BFA7B0" w14:textId="6CB76128" w:rsidR="00E0629B" w:rsidRPr="002B5584" w:rsidRDefault="00AA3D2D"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2B5584">
              <w:rPr>
                <w:rFonts w:ascii="Courier New" w:hAnsi="Courier New" w:cs="Courier New"/>
                <w:b/>
                <w:color w:val="FF0000"/>
                <w:sz w:val="26"/>
                <w:szCs w:val="26"/>
                <w:shd w:val="clear" w:color="auto" w:fill="FFFFFF"/>
              </w:rPr>
              <w:t>0.</w:t>
            </w:r>
            <w:r w:rsidR="00DF32EF" w:rsidRPr="002B5584">
              <w:rPr>
                <w:rFonts w:ascii="Courier New" w:hAnsi="Courier New" w:cs="Courier New"/>
                <w:b/>
                <w:color w:val="FF0000"/>
                <w:sz w:val="26"/>
                <w:szCs w:val="26"/>
                <w:shd w:val="clear" w:color="auto" w:fill="FFFFFF"/>
              </w:rPr>
              <w:t>002</w:t>
            </w:r>
          </w:p>
        </w:tc>
        <w:tc>
          <w:tcPr>
            <w:tcW w:w="0" w:type="auto"/>
          </w:tcPr>
          <w:p w14:paraId="6090F3B0" w14:textId="3C90BC0A" w:rsidR="00E0629B" w:rsidRPr="002B5584" w:rsidRDefault="009F5630"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2B5584">
              <w:rPr>
                <w:rFonts w:ascii="Courier New" w:hAnsi="Courier New" w:cs="Courier New"/>
                <w:b/>
                <w:color w:val="FF0000"/>
                <w:sz w:val="26"/>
                <w:szCs w:val="26"/>
                <w:shd w:val="clear" w:color="auto" w:fill="FFFFFF"/>
              </w:rPr>
              <w:t>2.547</w:t>
            </w:r>
          </w:p>
        </w:tc>
      </w:tr>
      <w:tr w:rsidR="00C15039" w:rsidRPr="00C801EA" w14:paraId="4EF2A576" w14:textId="3EC85C68"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107F04F0" w14:textId="77777777" w:rsidR="00E0629B" w:rsidRPr="00C801EA" w:rsidRDefault="00E0629B" w:rsidP="001216F4">
            <w:pPr>
              <w:rPr>
                <w:sz w:val="26"/>
                <w:szCs w:val="26"/>
              </w:rPr>
            </w:pPr>
          </w:p>
        </w:tc>
        <w:tc>
          <w:tcPr>
            <w:tcW w:w="0" w:type="auto"/>
          </w:tcPr>
          <w:p w14:paraId="73ED1C43" w14:textId="17083B1E" w:rsidR="00E0629B" w:rsidRPr="00C801EA" w:rsidRDefault="00E0629B" w:rsidP="001216F4">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6A623591" w14:textId="5264888E" w:rsidR="00E0629B" w:rsidRPr="002B5584" w:rsidRDefault="00BD4C44"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2B5584">
              <w:rPr>
                <w:rFonts w:ascii="Courier New" w:hAnsi="Courier New" w:cs="Courier New"/>
                <w:b/>
                <w:color w:val="FF0000"/>
                <w:sz w:val="26"/>
                <w:szCs w:val="26"/>
                <w:shd w:val="clear" w:color="auto" w:fill="FFFFFF"/>
              </w:rPr>
              <w:t>0.</w:t>
            </w:r>
            <w:r w:rsidR="00E76896" w:rsidRPr="002B5584">
              <w:rPr>
                <w:rFonts w:ascii="Courier New" w:hAnsi="Courier New" w:cs="Courier New"/>
                <w:b/>
                <w:color w:val="FF0000"/>
                <w:sz w:val="26"/>
                <w:szCs w:val="26"/>
                <w:shd w:val="clear" w:color="auto" w:fill="FFFFFF"/>
              </w:rPr>
              <w:t>002</w:t>
            </w:r>
          </w:p>
        </w:tc>
        <w:tc>
          <w:tcPr>
            <w:tcW w:w="0" w:type="auto"/>
          </w:tcPr>
          <w:p w14:paraId="54ADE600" w14:textId="7ECBAF8A" w:rsidR="00E0629B" w:rsidRPr="002B5584" w:rsidRDefault="00BD4C44"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2B5584">
              <w:rPr>
                <w:rFonts w:ascii="Courier New" w:hAnsi="Courier New" w:cs="Courier New"/>
                <w:b/>
                <w:color w:val="FF0000"/>
                <w:sz w:val="26"/>
                <w:szCs w:val="26"/>
                <w:shd w:val="clear" w:color="auto" w:fill="FFFFFF"/>
              </w:rPr>
              <w:t>0.</w:t>
            </w:r>
            <w:r w:rsidR="00E76896" w:rsidRPr="002B5584">
              <w:rPr>
                <w:rFonts w:ascii="Courier New" w:hAnsi="Courier New" w:cs="Courier New"/>
                <w:b/>
                <w:color w:val="FF0000"/>
                <w:sz w:val="26"/>
                <w:szCs w:val="26"/>
                <w:shd w:val="clear" w:color="auto" w:fill="FFFFFF"/>
              </w:rPr>
              <w:t>003</w:t>
            </w:r>
          </w:p>
        </w:tc>
        <w:tc>
          <w:tcPr>
            <w:tcW w:w="0" w:type="auto"/>
          </w:tcPr>
          <w:p w14:paraId="2E5D5E2D" w14:textId="2FFC1A3E" w:rsidR="00E0629B" w:rsidRPr="002B5584" w:rsidRDefault="00EF48BE"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2B5584">
              <w:rPr>
                <w:rFonts w:ascii="Courier New" w:hAnsi="Courier New" w:cs="Courier New"/>
                <w:b/>
                <w:color w:val="FF0000"/>
                <w:sz w:val="26"/>
                <w:szCs w:val="26"/>
                <w:shd w:val="clear" w:color="auto" w:fill="FFFFFF"/>
              </w:rPr>
              <w:t>3.494</w:t>
            </w:r>
          </w:p>
        </w:tc>
      </w:tr>
      <w:tr w:rsidR="00EB3551" w:rsidRPr="00C801EA" w14:paraId="589717E7" w14:textId="77777777"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235A6330" w14:textId="77777777" w:rsidR="00EB3551" w:rsidRPr="00C801EA" w:rsidRDefault="00EB3551" w:rsidP="001216F4">
            <w:pPr>
              <w:rPr>
                <w:sz w:val="26"/>
                <w:szCs w:val="26"/>
              </w:rPr>
            </w:pPr>
          </w:p>
        </w:tc>
        <w:tc>
          <w:tcPr>
            <w:tcW w:w="0" w:type="auto"/>
          </w:tcPr>
          <w:p w14:paraId="5D9BEAF9" w14:textId="21CFACE5" w:rsidR="00EB3551" w:rsidRPr="00C801EA" w:rsidRDefault="00575E03"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419237AF" w14:textId="5F823235" w:rsidR="00EB3551" w:rsidRPr="002B5584" w:rsidRDefault="00990EBE"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2B5584">
              <w:rPr>
                <w:rFonts w:ascii="Courier New" w:hAnsi="Courier New" w:cs="Courier New"/>
                <w:b/>
                <w:color w:val="FF0000"/>
                <w:sz w:val="26"/>
                <w:szCs w:val="26"/>
                <w:shd w:val="clear" w:color="auto" w:fill="FFFFFF"/>
              </w:rPr>
              <w:t>0.</w:t>
            </w:r>
            <w:r w:rsidR="009063BD" w:rsidRPr="002B5584">
              <w:rPr>
                <w:rFonts w:ascii="Courier New" w:hAnsi="Courier New" w:cs="Courier New"/>
                <w:b/>
                <w:color w:val="FF0000"/>
                <w:sz w:val="26"/>
                <w:szCs w:val="26"/>
                <w:shd w:val="clear" w:color="auto" w:fill="FFFFFF"/>
              </w:rPr>
              <w:t>002</w:t>
            </w:r>
          </w:p>
        </w:tc>
        <w:tc>
          <w:tcPr>
            <w:tcW w:w="0" w:type="auto"/>
          </w:tcPr>
          <w:p w14:paraId="216F1DA0" w14:textId="2E1E05F2" w:rsidR="00EB3551" w:rsidRPr="002B5584" w:rsidRDefault="00990EBE"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2B5584">
              <w:rPr>
                <w:rFonts w:ascii="Courier New" w:hAnsi="Courier New" w:cs="Courier New"/>
                <w:b/>
                <w:color w:val="FF0000"/>
                <w:sz w:val="26"/>
                <w:szCs w:val="26"/>
                <w:shd w:val="clear" w:color="auto" w:fill="FFFFFF"/>
              </w:rPr>
              <w:t>0.</w:t>
            </w:r>
            <w:r w:rsidR="009063BD" w:rsidRPr="002B5584">
              <w:rPr>
                <w:rFonts w:ascii="Courier New" w:hAnsi="Courier New" w:cs="Courier New"/>
                <w:b/>
                <w:color w:val="FF0000"/>
                <w:sz w:val="26"/>
                <w:szCs w:val="26"/>
                <w:shd w:val="clear" w:color="auto" w:fill="FFFFFF"/>
              </w:rPr>
              <w:t>003</w:t>
            </w:r>
          </w:p>
        </w:tc>
        <w:tc>
          <w:tcPr>
            <w:tcW w:w="0" w:type="auto"/>
          </w:tcPr>
          <w:p w14:paraId="3ED04FED" w14:textId="6CFC9148" w:rsidR="00EB3551" w:rsidRPr="002B5584" w:rsidRDefault="001B020E"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2B5584">
              <w:rPr>
                <w:rFonts w:ascii="Courier New" w:hAnsi="Courier New" w:cs="Courier New"/>
                <w:b/>
                <w:color w:val="FF0000"/>
                <w:sz w:val="26"/>
                <w:szCs w:val="26"/>
                <w:shd w:val="clear" w:color="auto" w:fill="FFFFFF"/>
              </w:rPr>
              <w:t>3.868</w:t>
            </w:r>
          </w:p>
        </w:tc>
      </w:tr>
      <w:tr w:rsidR="00EA31F4" w:rsidRPr="00C801EA" w14:paraId="119196F1" w14:textId="620D31F9"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CBA281A" w14:textId="1C42535F" w:rsidR="003B44DA" w:rsidRPr="00C801EA" w:rsidRDefault="003B44DA" w:rsidP="001216F4">
            <w:pPr>
              <w:rPr>
                <w:sz w:val="26"/>
                <w:szCs w:val="26"/>
              </w:rPr>
            </w:pPr>
            <w:r w:rsidRPr="00C801EA">
              <w:rPr>
                <w:sz w:val="26"/>
                <w:szCs w:val="26"/>
              </w:rPr>
              <w:t>ARIMA</w:t>
            </w:r>
          </w:p>
        </w:tc>
        <w:tc>
          <w:tcPr>
            <w:tcW w:w="0" w:type="auto"/>
          </w:tcPr>
          <w:p w14:paraId="3CA1579F" w14:textId="0BE68609" w:rsidR="003B44DA" w:rsidRPr="00C801EA" w:rsidRDefault="003B44DA" w:rsidP="001216F4">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14AB3114" w14:textId="1C014D9C" w:rsidR="003B44DA" w:rsidRPr="00643428" w:rsidRDefault="000E7AD7"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643428">
              <w:rPr>
                <w:rFonts w:ascii="Courier New" w:hAnsi="Courier New" w:cs="Courier New"/>
                <w:b/>
                <w:color w:val="FF0000"/>
                <w:sz w:val="26"/>
                <w:szCs w:val="26"/>
                <w:shd w:val="clear" w:color="auto" w:fill="FFFFFF"/>
              </w:rPr>
              <w:t>0.033</w:t>
            </w:r>
          </w:p>
        </w:tc>
        <w:tc>
          <w:tcPr>
            <w:tcW w:w="0" w:type="auto"/>
          </w:tcPr>
          <w:p w14:paraId="0686763B" w14:textId="10AB2055" w:rsidR="003B44DA" w:rsidRPr="00643428" w:rsidRDefault="000E7AD7"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643428">
              <w:rPr>
                <w:rFonts w:ascii="Courier New" w:hAnsi="Courier New" w:cs="Courier New"/>
                <w:b/>
                <w:color w:val="FF0000"/>
                <w:sz w:val="26"/>
                <w:szCs w:val="26"/>
                <w:shd w:val="clear" w:color="auto" w:fill="FFFFFF"/>
              </w:rPr>
              <w:t>0.034</w:t>
            </w:r>
          </w:p>
        </w:tc>
        <w:tc>
          <w:tcPr>
            <w:tcW w:w="0" w:type="auto"/>
          </w:tcPr>
          <w:p w14:paraId="6F725E1E" w14:textId="6FD77909" w:rsidR="003B44DA" w:rsidRPr="00643428" w:rsidRDefault="000E7AD7"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643428">
              <w:rPr>
                <w:rFonts w:ascii="Courier New" w:hAnsi="Courier New" w:cs="Courier New"/>
                <w:b/>
                <w:color w:val="FF0000"/>
                <w:sz w:val="26"/>
                <w:szCs w:val="26"/>
                <w:shd w:val="clear" w:color="auto" w:fill="FFFFFF"/>
              </w:rPr>
              <w:t>54.299</w:t>
            </w:r>
          </w:p>
        </w:tc>
      </w:tr>
      <w:tr w:rsidR="00EA31F4" w:rsidRPr="00C801EA" w14:paraId="270169E5" w14:textId="3B2A5BDD"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023EE7F7" w14:textId="77777777" w:rsidR="003B44DA" w:rsidRPr="00C801EA" w:rsidRDefault="003B44DA" w:rsidP="001216F4">
            <w:pPr>
              <w:rPr>
                <w:sz w:val="26"/>
                <w:szCs w:val="26"/>
              </w:rPr>
            </w:pPr>
          </w:p>
        </w:tc>
        <w:tc>
          <w:tcPr>
            <w:tcW w:w="0" w:type="auto"/>
          </w:tcPr>
          <w:p w14:paraId="4255AEB8" w14:textId="25B0BBB9" w:rsidR="003B44DA" w:rsidRPr="00C801EA" w:rsidRDefault="003B44DA"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6C1CA754" w14:textId="78D9BC88" w:rsidR="003B44DA" w:rsidRPr="00643428" w:rsidRDefault="00874AB0"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643428">
              <w:rPr>
                <w:rFonts w:ascii="Courier New" w:hAnsi="Courier New" w:cs="Courier New"/>
                <w:b/>
                <w:color w:val="FF0000"/>
                <w:sz w:val="26"/>
                <w:szCs w:val="26"/>
                <w:shd w:val="clear" w:color="auto" w:fill="FFFFFF"/>
              </w:rPr>
              <w:t>0.017</w:t>
            </w:r>
          </w:p>
        </w:tc>
        <w:tc>
          <w:tcPr>
            <w:tcW w:w="0" w:type="auto"/>
          </w:tcPr>
          <w:p w14:paraId="224C343C" w14:textId="5422A464" w:rsidR="003B44DA" w:rsidRPr="00643428" w:rsidRDefault="00874AB0"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643428">
              <w:rPr>
                <w:rFonts w:ascii="Courier New" w:hAnsi="Courier New" w:cs="Courier New"/>
                <w:b/>
                <w:color w:val="FF0000"/>
                <w:sz w:val="26"/>
                <w:szCs w:val="26"/>
                <w:shd w:val="clear" w:color="auto" w:fill="FFFFFF"/>
              </w:rPr>
              <w:t>0.02</w:t>
            </w:r>
          </w:p>
        </w:tc>
        <w:tc>
          <w:tcPr>
            <w:tcW w:w="0" w:type="auto"/>
          </w:tcPr>
          <w:p w14:paraId="607C98DE" w14:textId="50097B40" w:rsidR="003B44DA" w:rsidRPr="00643428" w:rsidRDefault="00874AB0"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643428">
              <w:rPr>
                <w:rFonts w:ascii="Courier New" w:hAnsi="Courier New" w:cs="Courier New"/>
                <w:b/>
                <w:color w:val="FF0000"/>
                <w:sz w:val="26"/>
                <w:szCs w:val="26"/>
                <w:shd w:val="clear" w:color="auto" w:fill="FFFFFF"/>
              </w:rPr>
              <w:t>25.642</w:t>
            </w:r>
          </w:p>
        </w:tc>
      </w:tr>
      <w:tr w:rsidR="00EB3551" w:rsidRPr="00C801EA" w14:paraId="35E0E08C" w14:textId="77777777"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tcPr>
          <w:p w14:paraId="53907E0C" w14:textId="77777777" w:rsidR="00EB3551" w:rsidRPr="00C801EA" w:rsidRDefault="00EB3551" w:rsidP="001216F4">
            <w:pPr>
              <w:rPr>
                <w:sz w:val="26"/>
                <w:szCs w:val="26"/>
              </w:rPr>
            </w:pPr>
          </w:p>
        </w:tc>
        <w:tc>
          <w:tcPr>
            <w:tcW w:w="0" w:type="auto"/>
          </w:tcPr>
          <w:p w14:paraId="694072F1" w14:textId="7DED107E" w:rsidR="00EB3551" w:rsidRPr="00C801EA" w:rsidRDefault="00575E03" w:rsidP="001216F4">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6886668F" w14:textId="16CA27CF" w:rsidR="00EB3551" w:rsidRPr="00643428" w:rsidRDefault="00CA6CB2"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643428">
              <w:rPr>
                <w:rFonts w:ascii="Courier New" w:hAnsi="Courier New" w:cs="Courier New"/>
                <w:b/>
                <w:color w:val="FF0000"/>
                <w:sz w:val="26"/>
                <w:szCs w:val="26"/>
                <w:shd w:val="clear" w:color="auto" w:fill="FFFFFF"/>
              </w:rPr>
              <w:t>0.011</w:t>
            </w:r>
          </w:p>
        </w:tc>
        <w:tc>
          <w:tcPr>
            <w:tcW w:w="0" w:type="auto"/>
          </w:tcPr>
          <w:p w14:paraId="07196215" w14:textId="6465F6B4" w:rsidR="00EB3551" w:rsidRPr="00643428" w:rsidRDefault="00CA6CB2"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643428">
              <w:rPr>
                <w:rFonts w:ascii="Courier New" w:hAnsi="Courier New" w:cs="Courier New"/>
                <w:b/>
                <w:color w:val="FF0000"/>
                <w:sz w:val="26"/>
                <w:szCs w:val="26"/>
                <w:shd w:val="clear" w:color="auto" w:fill="FFFFFF"/>
              </w:rPr>
              <w:t>0.013</w:t>
            </w:r>
          </w:p>
        </w:tc>
        <w:tc>
          <w:tcPr>
            <w:tcW w:w="0" w:type="auto"/>
          </w:tcPr>
          <w:p w14:paraId="73D462D8" w14:textId="36B654AC" w:rsidR="00EB3551" w:rsidRPr="00643428" w:rsidRDefault="00CA6CB2"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643428">
              <w:rPr>
                <w:rFonts w:ascii="Courier New" w:hAnsi="Courier New" w:cs="Courier New"/>
                <w:b/>
                <w:color w:val="FF0000"/>
                <w:sz w:val="26"/>
                <w:szCs w:val="26"/>
                <w:shd w:val="clear" w:color="auto" w:fill="FFFFFF"/>
              </w:rPr>
              <w:t>15.528</w:t>
            </w:r>
          </w:p>
        </w:tc>
      </w:tr>
      <w:tr w:rsidR="00EA31F4" w:rsidRPr="00C801EA" w14:paraId="58745A4B" w14:textId="62227541"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95860B6" w14:textId="56C184EA" w:rsidR="003B44DA" w:rsidRPr="00C801EA" w:rsidRDefault="003B44DA" w:rsidP="001216F4">
            <w:pPr>
              <w:rPr>
                <w:sz w:val="26"/>
                <w:szCs w:val="26"/>
              </w:rPr>
            </w:pPr>
            <w:r w:rsidRPr="00C801EA">
              <w:rPr>
                <w:sz w:val="26"/>
                <w:szCs w:val="26"/>
              </w:rPr>
              <w:t>ARIMAX</w:t>
            </w:r>
          </w:p>
        </w:tc>
        <w:tc>
          <w:tcPr>
            <w:tcW w:w="0" w:type="auto"/>
          </w:tcPr>
          <w:p w14:paraId="6E82F2B1" w14:textId="717C0DE4" w:rsidR="003B44DA" w:rsidRPr="00C801EA" w:rsidRDefault="003B44DA"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30A56291" w14:textId="1C57EEC1" w:rsidR="003B44DA" w:rsidRPr="00C801EA" w:rsidRDefault="00CA6CB2"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0.033</w:t>
            </w:r>
          </w:p>
        </w:tc>
        <w:tc>
          <w:tcPr>
            <w:tcW w:w="0" w:type="auto"/>
          </w:tcPr>
          <w:p w14:paraId="53C32EAA" w14:textId="746F3249" w:rsidR="003B44DA" w:rsidRPr="00C801EA" w:rsidRDefault="00CA6CB2"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0.034</w:t>
            </w:r>
          </w:p>
        </w:tc>
        <w:tc>
          <w:tcPr>
            <w:tcW w:w="0" w:type="auto"/>
          </w:tcPr>
          <w:p w14:paraId="01E20F5F" w14:textId="68E901FE" w:rsidR="003B44DA" w:rsidRPr="00C801EA" w:rsidRDefault="00CA6CB2"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54.299</w:t>
            </w:r>
          </w:p>
        </w:tc>
      </w:tr>
      <w:tr w:rsidR="00EA31F4" w:rsidRPr="00C801EA" w14:paraId="67A00253" w14:textId="17BAE88B"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106FDC80" w14:textId="77777777" w:rsidR="003B44DA" w:rsidRPr="00C801EA" w:rsidRDefault="003B44DA" w:rsidP="001216F4">
            <w:pPr>
              <w:rPr>
                <w:sz w:val="26"/>
                <w:szCs w:val="26"/>
              </w:rPr>
            </w:pPr>
          </w:p>
        </w:tc>
        <w:tc>
          <w:tcPr>
            <w:tcW w:w="0" w:type="auto"/>
          </w:tcPr>
          <w:p w14:paraId="2E6ADBB0" w14:textId="3F2DE6A7" w:rsidR="003B44DA" w:rsidRPr="00C801EA" w:rsidRDefault="003B44DA" w:rsidP="001216F4">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547AC9D3" w14:textId="4DFE67A1" w:rsidR="003B44DA" w:rsidRPr="00C801EA" w:rsidRDefault="00CA6CB2"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0.017</w:t>
            </w:r>
          </w:p>
        </w:tc>
        <w:tc>
          <w:tcPr>
            <w:tcW w:w="0" w:type="auto"/>
          </w:tcPr>
          <w:p w14:paraId="059D8A28" w14:textId="33DA7D15" w:rsidR="003B44DA" w:rsidRPr="00C801EA" w:rsidRDefault="00CA6CB2"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w:t>
            </w:r>
          </w:p>
        </w:tc>
        <w:tc>
          <w:tcPr>
            <w:tcW w:w="0" w:type="auto"/>
          </w:tcPr>
          <w:p w14:paraId="07C9E698" w14:textId="5FFD5031" w:rsidR="003B44DA" w:rsidRPr="00C801EA" w:rsidRDefault="00CA6CB2"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25.642</w:t>
            </w:r>
          </w:p>
        </w:tc>
      </w:tr>
      <w:tr w:rsidR="00EB3551" w:rsidRPr="00C801EA" w14:paraId="7A27C621" w14:textId="77777777"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60C8EBF9" w14:textId="77777777" w:rsidR="00EB3551" w:rsidRPr="00C801EA" w:rsidRDefault="00EB3551" w:rsidP="001216F4">
            <w:pPr>
              <w:rPr>
                <w:sz w:val="26"/>
                <w:szCs w:val="26"/>
              </w:rPr>
            </w:pPr>
          </w:p>
        </w:tc>
        <w:tc>
          <w:tcPr>
            <w:tcW w:w="0" w:type="auto"/>
          </w:tcPr>
          <w:p w14:paraId="1711A087" w14:textId="3B238DC9" w:rsidR="00EB3551" w:rsidRPr="00C801EA" w:rsidRDefault="00575E03"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1A481231" w14:textId="13FA3F2C" w:rsidR="00EB3551" w:rsidRPr="00C801EA" w:rsidRDefault="00CA6CB2"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0.011</w:t>
            </w:r>
          </w:p>
        </w:tc>
        <w:tc>
          <w:tcPr>
            <w:tcW w:w="0" w:type="auto"/>
          </w:tcPr>
          <w:p w14:paraId="59EEAFA6" w14:textId="02562686" w:rsidR="00EB3551" w:rsidRPr="00C801EA" w:rsidRDefault="00CA6CB2"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0.013</w:t>
            </w:r>
          </w:p>
        </w:tc>
        <w:tc>
          <w:tcPr>
            <w:tcW w:w="0" w:type="auto"/>
          </w:tcPr>
          <w:p w14:paraId="34D568F1" w14:textId="3E10843F" w:rsidR="00EB3551" w:rsidRPr="00C801EA" w:rsidRDefault="00CA6CB2"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15.528</w:t>
            </w:r>
          </w:p>
        </w:tc>
      </w:tr>
      <w:tr w:rsidR="00EA31F4" w:rsidRPr="00C801EA" w14:paraId="47347282" w14:textId="77B58CB7"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2B8E497" w14:textId="4680D56A" w:rsidR="003B44DA" w:rsidRPr="00C801EA" w:rsidRDefault="003B44DA" w:rsidP="001216F4">
            <w:pPr>
              <w:rPr>
                <w:sz w:val="26"/>
                <w:szCs w:val="26"/>
              </w:rPr>
            </w:pPr>
            <w:r w:rsidRPr="00C801EA">
              <w:rPr>
                <w:sz w:val="26"/>
                <w:szCs w:val="26"/>
              </w:rPr>
              <w:t>KNN</w:t>
            </w:r>
          </w:p>
        </w:tc>
        <w:tc>
          <w:tcPr>
            <w:tcW w:w="0" w:type="auto"/>
          </w:tcPr>
          <w:p w14:paraId="0A262A35" w14:textId="7EBEEE2E" w:rsidR="003B44DA" w:rsidRPr="00C801EA" w:rsidRDefault="003B44DA" w:rsidP="001216F4">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752DF351" w14:textId="01EEEA0E" w:rsidR="003B44DA" w:rsidRPr="00C801EA" w:rsidRDefault="00F05280"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515350">
              <w:rPr>
                <w:rFonts w:ascii="Courier New" w:hAnsi="Courier New" w:cs="Courier New"/>
                <w:color w:val="212121"/>
                <w:sz w:val="26"/>
                <w:szCs w:val="26"/>
                <w:shd w:val="clear" w:color="auto" w:fill="FFFFFF"/>
              </w:rPr>
              <w:t>0.03</w:t>
            </w:r>
          </w:p>
        </w:tc>
        <w:tc>
          <w:tcPr>
            <w:tcW w:w="0" w:type="auto"/>
          </w:tcPr>
          <w:p w14:paraId="7EDC66DE" w14:textId="22077BC7" w:rsidR="003B44DA" w:rsidRPr="00C801EA" w:rsidRDefault="00F05280"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515350">
              <w:rPr>
                <w:rFonts w:ascii="Courier New" w:hAnsi="Courier New" w:cs="Courier New"/>
                <w:color w:val="212121"/>
                <w:sz w:val="26"/>
                <w:szCs w:val="26"/>
                <w:shd w:val="clear" w:color="auto" w:fill="FFFFFF"/>
              </w:rPr>
              <w:t>0.031</w:t>
            </w:r>
          </w:p>
        </w:tc>
        <w:tc>
          <w:tcPr>
            <w:tcW w:w="0" w:type="auto"/>
          </w:tcPr>
          <w:p w14:paraId="68635EB0" w14:textId="04537221" w:rsidR="003B44DA" w:rsidRPr="00C801EA" w:rsidRDefault="00F05280"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515350">
              <w:rPr>
                <w:rFonts w:ascii="Courier New" w:hAnsi="Courier New" w:cs="Courier New"/>
                <w:color w:val="212121"/>
                <w:sz w:val="26"/>
                <w:szCs w:val="26"/>
                <w:shd w:val="clear" w:color="auto" w:fill="FFFFFF"/>
              </w:rPr>
              <w:t>48.707</w:t>
            </w:r>
          </w:p>
        </w:tc>
      </w:tr>
      <w:tr w:rsidR="00EA31F4" w:rsidRPr="00C801EA" w14:paraId="2426AE7F" w14:textId="2F8F65FF"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220AD317" w14:textId="77777777" w:rsidR="003B44DA" w:rsidRPr="00C801EA" w:rsidRDefault="003B44DA" w:rsidP="001216F4">
            <w:pPr>
              <w:rPr>
                <w:sz w:val="26"/>
                <w:szCs w:val="26"/>
              </w:rPr>
            </w:pPr>
          </w:p>
        </w:tc>
        <w:tc>
          <w:tcPr>
            <w:tcW w:w="0" w:type="auto"/>
          </w:tcPr>
          <w:p w14:paraId="1450E257" w14:textId="7DC446C1" w:rsidR="003B44DA" w:rsidRPr="00C801EA" w:rsidRDefault="003B44DA"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7E07D3EE" w14:textId="18580FB3" w:rsidR="003B44DA" w:rsidRPr="00C801EA" w:rsidRDefault="00E7642C"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515350">
              <w:rPr>
                <w:rFonts w:ascii="Courier New" w:hAnsi="Courier New" w:cs="Courier New"/>
                <w:color w:val="212121"/>
                <w:sz w:val="26"/>
                <w:szCs w:val="26"/>
                <w:shd w:val="clear" w:color="auto" w:fill="FFFFFF"/>
              </w:rPr>
              <w:t>0.038</w:t>
            </w:r>
          </w:p>
        </w:tc>
        <w:tc>
          <w:tcPr>
            <w:tcW w:w="0" w:type="auto"/>
          </w:tcPr>
          <w:p w14:paraId="0D5A57BC" w14:textId="6CEE6365" w:rsidR="003B44DA" w:rsidRPr="00C801EA" w:rsidRDefault="00E7642C"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515350">
              <w:rPr>
                <w:rFonts w:ascii="Courier New" w:hAnsi="Courier New" w:cs="Courier New"/>
                <w:color w:val="212121"/>
                <w:sz w:val="26"/>
                <w:szCs w:val="26"/>
                <w:shd w:val="clear" w:color="auto" w:fill="FFFFFF"/>
              </w:rPr>
              <w:t>0.038</w:t>
            </w:r>
          </w:p>
        </w:tc>
        <w:tc>
          <w:tcPr>
            <w:tcW w:w="0" w:type="auto"/>
          </w:tcPr>
          <w:p w14:paraId="5DE48DF4" w14:textId="748A0780" w:rsidR="003B44DA" w:rsidRPr="00C801EA" w:rsidRDefault="00E7642C"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515350">
              <w:rPr>
                <w:rFonts w:ascii="Courier New" w:hAnsi="Courier New" w:cs="Courier New"/>
                <w:color w:val="212121"/>
                <w:sz w:val="26"/>
                <w:szCs w:val="26"/>
                <w:shd w:val="clear" w:color="auto" w:fill="FFFFFF"/>
              </w:rPr>
              <w:t>57.167</w:t>
            </w:r>
          </w:p>
        </w:tc>
      </w:tr>
      <w:tr w:rsidR="00EB3551" w:rsidRPr="00C801EA" w14:paraId="2FE4CADC" w14:textId="77777777"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tcPr>
          <w:p w14:paraId="497586E9" w14:textId="77777777" w:rsidR="00EB3551" w:rsidRPr="00C801EA" w:rsidRDefault="00EB3551" w:rsidP="001216F4">
            <w:pPr>
              <w:rPr>
                <w:sz w:val="26"/>
                <w:szCs w:val="26"/>
              </w:rPr>
            </w:pPr>
          </w:p>
        </w:tc>
        <w:tc>
          <w:tcPr>
            <w:tcW w:w="0" w:type="auto"/>
          </w:tcPr>
          <w:p w14:paraId="3CC587B0" w14:textId="045F6D2A" w:rsidR="00EB3551" w:rsidRPr="00C801EA" w:rsidRDefault="00575E03" w:rsidP="001216F4">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00F34C20" w14:textId="2F66C334" w:rsidR="00EB3551" w:rsidRPr="00C801EA" w:rsidRDefault="00E7642C"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515350">
              <w:rPr>
                <w:rFonts w:ascii="Courier New" w:hAnsi="Courier New" w:cs="Courier New"/>
                <w:color w:val="212121"/>
                <w:sz w:val="26"/>
                <w:szCs w:val="26"/>
                <w:shd w:val="clear" w:color="auto" w:fill="FFFFFF"/>
              </w:rPr>
              <w:t>0.011</w:t>
            </w:r>
          </w:p>
        </w:tc>
        <w:tc>
          <w:tcPr>
            <w:tcW w:w="0" w:type="auto"/>
          </w:tcPr>
          <w:p w14:paraId="10BC0B4B" w14:textId="0430E5DA" w:rsidR="00EB3551" w:rsidRPr="00C801EA" w:rsidRDefault="00E7642C"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515350">
              <w:rPr>
                <w:rFonts w:ascii="Courier New" w:hAnsi="Courier New" w:cs="Courier New"/>
                <w:color w:val="212121"/>
                <w:sz w:val="26"/>
                <w:szCs w:val="26"/>
                <w:shd w:val="clear" w:color="auto" w:fill="FFFFFF"/>
              </w:rPr>
              <w:t>0.013</w:t>
            </w:r>
          </w:p>
        </w:tc>
        <w:tc>
          <w:tcPr>
            <w:tcW w:w="0" w:type="auto"/>
          </w:tcPr>
          <w:p w14:paraId="190A0169" w14:textId="384E08B2" w:rsidR="00EB3551" w:rsidRPr="00C801EA" w:rsidRDefault="00E7642C"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515350">
              <w:rPr>
                <w:rFonts w:ascii="Courier New" w:hAnsi="Courier New" w:cs="Courier New"/>
                <w:color w:val="212121"/>
                <w:sz w:val="26"/>
                <w:szCs w:val="26"/>
                <w:shd w:val="clear" w:color="auto" w:fill="FFFFFF"/>
              </w:rPr>
              <w:t>16.269</w:t>
            </w:r>
          </w:p>
        </w:tc>
      </w:tr>
      <w:tr w:rsidR="00EA31F4" w:rsidRPr="00C801EA" w14:paraId="12F58D14" w14:textId="4BC44C7E"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219C6A2" w14:textId="570718C6" w:rsidR="003B44DA" w:rsidRPr="00C801EA" w:rsidRDefault="003B44DA" w:rsidP="001216F4">
            <w:pPr>
              <w:rPr>
                <w:sz w:val="26"/>
                <w:szCs w:val="26"/>
              </w:rPr>
            </w:pPr>
            <w:r w:rsidRPr="00C801EA">
              <w:rPr>
                <w:sz w:val="26"/>
                <w:szCs w:val="26"/>
              </w:rPr>
              <w:t>LR</w:t>
            </w:r>
          </w:p>
        </w:tc>
        <w:tc>
          <w:tcPr>
            <w:tcW w:w="0" w:type="auto"/>
          </w:tcPr>
          <w:p w14:paraId="71E613C8" w14:textId="164459C1" w:rsidR="003B44DA" w:rsidRPr="00C801EA" w:rsidRDefault="003B44DA"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2291E52E" w14:textId="1B90A407" w:rsidR="003B44DA" w:rsidRPr="00C801EA" w:rsidRDefault="003B44DA"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0.006</w:t>
            </w:r>
          </w:p>
        </w:tc>
        <w:tc>
          <w:tcPr>
            <w:tcW w:w="0" w:type="auto"/>
          </w:tcPr>
          <w:p w14:paraId="5211E390" w14:textId="4464A7A7" w:rsidR="003B44DA" w:rsidRPr="00C801EA" w:rsidRDefault="003B44DA"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0.007</w:t>
            </w:r>
          </w:p>
        </w:tc>
        <w:tc>
          <w:tcPr>
            <w:tcW w:w="0" w:type="auto"/>
          </w:tcPr>
          <w:p w14:paraId="1353DA97" w14:textId="62E4DEFF" w:rsidR="003B44DA" w:rsidRPr="00C801EA" w:rsidRDefault="003B44DA"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8.897</w:t>
            </w:r>
          </w:p>
        </w:tc>
      </w:tr>
      <w:tr w:rsidR="00EA31F4" w:rsidRPr="00C801EA" w14:paraId="78CB1AB0" w14:textId="3FA714E0" w:rsidTr="00972E84">
        <w:trPr>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2684AFDB" w14:textId="77777777" w:rsidR="003B44DA" w:rsidRPr="00C801EA" w:rsidRDefault="003B44DA" w:rsidP="001216F4">
            <w:pPr>
              <w:rPr>
                <w:sz w:val="26"/>
                <w:szCs w:val="26"/>
              </w:rPr>
            </w:pPr>
          </w:p>
        </w:tc>
        <w:tc>
          <w:tcPr>
            <w:tcW w:w="0" w:type="auto"/>
          </w:tcPr>
          <w:p w14:paraId="4B5B2765" w14:textId="5733F556" w:rsidR="003B44DA" w:rsidRPr="00C801EA" w:rsidRDefault="003B44DA" w:rsidP="001216F4">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0303286F" w14:textId="0431995E" w:rsidR="003B44DA" w:rsidRPr="00C801EA" w:rsidRDefault="003B44DA"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0.089</w:t>
            </w:r>
          </w:p>
        </w:tc>
        <w:tc>
          <w:tcPr>
            <w:tcW w:w="0" w:type="auto"/>
          </w:tcPr>
          <w:p w14:paraId="2B32DC87" w14:textId="7C31C217" w:rsidR="003B44DA" w:rsidRPr="00C801EA" w:rsidRDefault="003B44DA"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0.089</w:t>
            </w:r>
          </w:p>
        </w:tc>
        <w:tc>
          <w:tcPr>
            <w:tcW w:w="0" w:type="auto"/>
          </w:tcPr>
          <w:p w14:paraId="5942F558" w14:textId="4D01330C" w:rsidR="003B44DA" w:rsidRPr="00C801EA" w:rsidRDefault="003B44DA" w:rsidP="001216F4">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136.418</w:t>
            </w:r>
          </w:p>
        </w:tc>
      </w:tr>
      <w:tr w:rsidR="00EB3551" w:rsidRPr="00C801EA" w14:paraId="52D2862C" w14:textId="77777777" w:rsidTr="00972E8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74DDCBF9" w14:textId="77777777" w:rsidR="00EB3551" w:rsidRPr="00C801EA" w:rsidRDefault="00EB3551" w:rsidP="001216F4">
            <w:pPr>
              <w:rPr>
                <w:sz w:val="26"/>
                <w:szCs w:val="26"/>
              </w:rPr>
            </w:pPr>
          </w:p>
        </w:tc>
        <w:tc>
          <w:tcPr>
            <w:tcW w:w="0" w:type="auto"/>
          </w:tcPr>
          <w:p w14:paraId="7BE70863" w14:textId="3FC25682" w:rsidR="00EB3551" w:rsidRPr="00C801EA" w:rsidRDefault="00575E03" w:rsidP="001216F4">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6939C4C2" w14:textId="1C0FFFAE" w:rsidR="00EB3551" w:rsidRPr="00C801EA" w:rsidRDefault="00734D44"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0.058</w:t>
            </w:r>
          </w:p>
        </w:tc>
        <w:tc>
          <w:tcPr>
            <w:tcW w:w="0" w:type="auto"/>
          </w:tcPr>
          <w:p w14:paraId="683E3DFC" w14:textId="2CD088A2" w:rsidR="00EB3551" w:rsidRPr="00C801EA" w:rsidRDefault="00734D44"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0.058</w:t>
            </w:r>
          </w:p>
        </w:tc>
        <w:tc>
          <w:tcPr>
            <w:tcW w:w="0" w:type="auto"/>
          </w:tcPr>
          <w:p w14:paraId="36DCE1E3" w14:textId="1D232D0C" w:rsidR="00EB3551" w:rsidRPr="00C801EA" w:rsidRDefault="00734D44" w:rsidP="001216F4">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88.746</w:t>
            </w:r>
          </w:p>
        </w:tc>
      </w:tr>
    </w:tbl>
    <w:p w14:paraId="54EA6AAA" w14:textId="53980C09" w:rsidR="003F6DF7" w:rsidRPr="00C801EA" w:rsidRDefault="0054494B" w:rsidP="00025546">
      <w:pPr>
        <w:pStyle w:val="ListParagraph"/>
        <w:numPr>
          <w:ilvl w:val="0"/>
          <w:numId w:val="9"/>
        </w:numPr>
        <w:rPr>
          <w:b/>
          <w:sz w:val="26"/>
          <w:szCs w:val="26"/>
        </w:rPr>
      </w:pPr>
      <w:r w:rsidRPr="00C801EA">
        <w:rPr>
          <w:b/>
          <w:bCs/>
          <w:sz w:val="26"/>
          <w:szCs w:val="26"/>
        </w:rPr>
        <w:t xml:space="preserve">TRX-USD </w:t>
      </w:r>
      <w:r>
        <w:rPr>
          <w:b/>
          <w:bCs/>
          <w:sz w:val="26"/>
          <w:szCs w:val="26"/>
        </w:rPr>
        <w:t>Test</w:t>
      </w:r>
    </w:p>
    <w:tbl>
      <w:tblPr>
        <w:tblStyle w:val="GridTable3-Accent1"/>
        <w:tblW w:w="0" w:type="auto"/>
        <w:tblLook w:val="04A0" w:firstRow="1" w:lastRow="0" w:firstColumn="1" w:lastColumn="0" w:noHBand="0" w:noVBand="1"/>
      </w:tblPr>
      <w:tblGrid>
        <w:gridCol w:w="1155"/>
        <w:gridCol w:w="823"/>
        <w:gridCol w:w="1336"/>
        <w:gridCol w:w="1481"/>
        <w:gridCol w:w="1495"/>
      </w:tblGrid>
      <w:tr w:rsidR="00EB3551" w:rsidRPr="00C801EA" w14:paraId="6A96F1D2" w14:textId="09D5D10E">
        <w:trPr>
          <w:cnfStyle w:val="100000000000" w:firstRow="1" w:lastRow="0" w:firstColumn="0" w:lastColumn="0" w:oddVBand="0" w:evenVBand="0" w:oddHBand="0" w:evenHBand="0" w:firstRowFirstColumn="0" w:firstRowLastColumn="0" w:lastRowFirstColumn="0" w:lastRowLastColumn="0"/>
          <w:trHeight w:val="255"/>
        </w:trPr>
        <w:tc>
          <w:tcPr>
            <w:cnfStyle w:val="001000000100" w:firstRow="0" w:lastRow="0" w:firstColumn="1" w:lastColumn="0" w:oddVBand="0" w:evenVBand="0" w:oddHBand="0" w:evenHBand="0" w:firstRowFirstColumn="1" w:firstRowLastColumn="0" w:lastRowFirstColumn="0" w:lastRowLastColumn="0"/>
            <w:tcW w:w="0" w:type="auto"/>
          </w:tcPr>
          <w:p w14:paraId="22BCD87A" w14:textId="77777777" w:rsidR="00EB3551" w:rsidRPr="00C801EA" w:rsidRDefault="00EB3551" w:rsidP="00EB3551">
            <w:pPr>
              <w:rPr>
                <w:sz w:val="26"/>
                <w:szCs w:val="26"/>
              </w:rPr>
            </w:pPr>
            <w:r w:rsidRPr="00C801EA">
              <w:rPr>
                <w:sz w:val="26"/>
                <w:szCs w:val="26"/>
              </w:rPr>
              <w:t>Method</w:t>
            </w:r>
          </w:p>
        </w:tc>
        <w:tc>
          <w:tcPr>
            <w:tcW w:w="0" w:type="auto"/>
          </w:tcPr>
          <w:p w14:paraId="41C98242" w14:textId="77777777" w:rsidR="00EB3551" w:rsidRPr="00C801EA" w:rsidRDefault="00EB3551" w:rsidP="00EB3551">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51F313DF" w14:textId="72AF1DD5" w:rsidR="00EB3551" w:rsidRPr="00C801EA" w:rsidRDefault="00EB3551" w:rsidP="00EB3551">
            <w:pPr>
              <w:cnfStyle w:val="100000000000" w:firstRow="1" w:lastRow="0" w:firstColumn="0" w:lastColumn="0" w:oddVBand="0" w:evenVBand="0" w:oddHBand="0" w:evenHBand="0" w:firstRowFirstColumn="0" w:firstRowLastColumn="0" w:lastRowFirstColumn="0" w:lastRowLastColumn="0"/>
              <w:rPr>
                <w:b w:val="0"/>
                <w:sz w:val="26"/>
                <w:szCs w:val="26"/>
              </w:rPr>
            </w:pPr>
            <w:r w:rsidRPr="00C801EA">
              <w:rPr>
                <w:sz w:val="26"/>
                <w:szCs w:val="26"/>
              </w:rPr>
              <w:t>MAE Test</w:t>
            </w:r>
          </w:p>
        </w:tc>
        <w:tc>
          <w:tcPr>
            <w:tcW w:w="0" w:type="auto"/>
          </w:tcPr>
          <w:p w14:paraId="754E3C1B" w14:textId="43186A51" w:rsidR="00EB3551" w:rsidRPr="00C801EA" w:rsidRDefault="00EB3551" w:rsidP="00EB3551">
            <w:pPr>
              <w:cnfStyle w:val="100000000000" w:firstRow="1" w:lastRow="0" w:firstColumn="0" w:lastColumn="0" w:oddVBand="0" w:evenVBand="0" w:oddHBand="0" w:evenHBand="0" w:firstRowFirstColumn="0" w:firstRowLastColumn="0" w:lastRowFirstColumn="0" w:lastRowLastColumn="0"/>
              <w:rPr>
                <w:b w:val="0"/>
                <w:sz w:val="26"/>
                <w:szCs w:val="26"/>
              </w:rPr>
            </w:pPr>
            <w:r w:rsidRPr="00C801EA">
              <w:rPr>
                <w:sz w:val="26"/>
                <w:szCs w:val="26"/>
              </w:rPr>
              <w:t>RMSE Test</w:t>
            </w:r>
          </w:p>
        </w:tc>
        <w:tc>
          <w:tcPr>
            <w:tcW w:w="0" w:type="auto"/>
          </w:tcPr>
          <w:p w14:paraId="5564DFCD" w14:textId="1AB37BAC" w:rsidR="00EB3551" w:rsidRPr="00C801EA" w:rsidRDefault="00EB3551" w:rsidP="00EB3551">
            <w:pPr>
              <w:cnfStyle w:val="100000000000" w:firstRow="1" w:lastRow="0" w:firstColumn="0" w:lastColumn="0" w:oddVBand="0" w:evenVBand="0" w:oddHBand="0" w:evenHBand="0" w:firstRowFirstColumn="0" w:firstRowLastColumn="0" w:lastRowFirstColumn="0" w:lastRowLastColumn="0"/>
              <w:rPr>
                <w:b w:val="0"/>
                <w:sz w:val="26"/>
                <w:szCs w:val="26"/>
              </w:rPr>
            </w:pPr>
            <w:r w:rsidRPr="00C801EA">
              <w:rPr>
                <w:sz w:val="26"/>
                <w:szCs w:val="26"/>
              </w:rPr>
              <w:t>MAPE Test</w:t>
            </w:r>
          </w:p>
        </w:tc>
      </w:tr>
      <w:tr w:rsidR="00EB3551" w:rsidRPr="00C801EA" w14:paraId="62254A76" w14:textId="78AA3BCC">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BC7E8F2" w14:textId="77777777" w:rsidR="00EB3551" w:rsidRPr="00C801EA" w:rsidRDefault="00EB3551" w:rsidP="00EB3551">
            <w:pPr>
              <w:rPr>
                <w:sz w:val="26"/>
                <w:szCs w:val="26"/>
              </w:rPr>
            </w:pPr>
            <w:r w:rsidRPr="00C801EA">
              <w:rPr>
                <w:sz w:val="26"/>
                <w:szCs w:val="26"/>
              </w:rPr>
              <w:t>RNN</w:t>
            </w:r>
          </w:p>
        </w:tc>
        <w:tc>
          <w:tcPr>
            <w:tcW w:w="0" w:type="auto"/>
          </w:tcPr>
          <w:p w14:paraId="7F4055B7" w14:textId="77777777"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6915ACB9" w14:textId="4211CB5A" w:rsidR="00EB3551" w:rsidRPr="00AC1DD5" w:rsidRDefault="00AC1DD5"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0.224</w:t>
            </w:r>
          </w:p>
        </w:tc>
        <w:tc>
          <w:tcPr>
            <w:tcW w:w="0" w:type="auto"/>
          </w:tcPr>
          <w:p w14:paraId="7F90296B" w14:textId="1E068DE2" w:rsidR="00EB3551" w:rsidRPr="00AC1DD5" w:rsidRDefault="00AC1DD5"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0.226</w:t>
            </w:r>
          </w:p>
        </w:tc>
        <w:tc>
          <w:tcPr>
            <w:tcW w:w="0" w:type="auto"/>
          </w:tcPr>
          <w:p w14:paraId="5891E382" w14:textId="6129802C" w:rsidR="00EB3551" w:rsidRPr="00AC1DD5" w:rsidRDefault="00AC1DD5"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76.81</w:t>
            </w:r>
          </w:p>
        </w:tc>
      </w:tr>
      <w:tr w:rsidR="00EB3551" w:rsidRPr="00C801EA" w14:paraId="1303FF4D" w14:textId="04EDA6ED">
        <w:trPr>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4BA669CF" w14:textId="77777777" w:rsidR="00EB3551" w:rsidRPr="00C801EA" w:rsidRDefault="00EB3551" w:rsidP="00EB3551">
            <w:pPr>
              <w:rPr>
                <w:sz w:val="26"/>
                <w:szCs w:val="26"/>
              </w:rPr>
            </w:pPr>
          </w:p>
        </w:tc>
        <w:tc>
          <w:tcPr>
            <w:tcW w:w="0" w:type="auto"/>
          </w:tcPr>
          <w:p w14:paraId="4A35F4FA" w14:textId="77777777"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1A291255" w14:textId="7B4EDA99" w:rsidR="00EB3551" w:rsidRPr="005C2656" w:rsidRDefault="005C2656"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0.258</w:t>
            </w:r>
          </w:p>
        </w:tc>
        <w:tc>
          <w:tcPr>
            <w:tcW w:w="0" w:type="auto"/>
          </w:tcPr>
          <w:p w14:paraId="34B0F94F" w14:textId="092B4F9B" w:rsidR="00EB3551" w:rsidRPr="005C2656" w:rsidRDefault="005C2656"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0.288</w:t>
            </w:r>
          </w:p>
        </w:tc>
        <w:tc>
          <w:tcPr>
            <w:tcW w:w="0" w:type="auto"/>
          </w:tcPr>
          <w:p w14:paraId="0459088C" w14:textId="71EF75AE" w:rsidR="00EB3551" w:rsidRPr="005C2656" w:rsidRDefault="005C2656"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73.83</w:t>
            </w:r>
          </w:p>
        </w:tc>
      </w:tr>
      <w:tr w:rsidR="007766F1" w:rsidRPr="00C801EA" w14:paraId="25569BCE" w14:textId="7777777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77961051" w14:textId="77777777" w:rsidR="007766F1" w:rsidRPr="00C801EA" w:rsidRDefault="007766F1" w:rsidP="00EB3551">
            <w:pPr>
              <w:rPr>
                <w:sz w:val="26"/>
                <w:szCs w:val="26"/>
              </w:rPr>
            </w:pPr>
          </w:p>
        </w:tc>
        <w:tc>
          <w:tcPr>
            <w:tcW w:w="0" w:type="auto"/>
          </w:tcPr>
          <w:p w14:paraId="52FCE577" w14:textId="6DA25FE8" w:rsidR="007766F1" w:rsidRPr="00C801EA" w:rsidRDefault="00302AF7" w:rsidP="00EB3551">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4AFBF1C1" w14:textId="08F0B479" w:rsidR="007766F1" w:rsidRPr="005C2656" w:rsidRDefault="005C2656"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0.271</w:t>
            </w:r>
          </w:p>
        </w:tc>
        <w:tc>
          <w:tcPr>
            <w:tcW w:w="0" w:type="auto"/>
          </w:tcPr>
          <w:p w14:paraId="3E7645B1" w14:textId="6E757242" w:rsidR="007766F1" w:rsidRPr="005C2656" w:rsidRDefault="005C2656"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0.283</w:t>
            </w:r>
          </w:p>
        </w:tc>
        <w:tc>
          <w:tcPr>
            <w:tcW w:w="0" w:type="auto"/>
          </w:tcPr>
          <w:p w14:paraId="5A5C6334" w14:textId="50D05C44" w:rsidR="007766F1" w:rsidRPr="005C2656" w:rsidRDefault="005C2656"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76.19</w:t>
            </w:r>
          </w:p>
        </w:tc>
      </w:tr>
      <w:tr w:rsidR="00EB3551" w:rsidRPr="00C801EA" w14:paraId="340487B2" w14:textId="204C200B">
        <w:trPr>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B65F6B4" w14:textId="77777777" w:rsidR="00EB3551" w:rsidRPr="00C801EA" w:rsidRDefault="00EB3551" w:rsidP="00EB3551">
            <w:pPr>
              <w:rPr>
                <w:sz w:val="26"/>
                <w:szCs w:val="26"/>
              </w:rPr>
            </w:pPr>
            <w:r w:rsidRPr="00C801EA">
              <w:rPr>
                <w:sz w:val="26"/>
                <w:szCs w:val="26"/>
              </w:rPr>
              <w:t>LSTM</w:t>
            </w:r>
          </w:p>
        </w:tc>
        <w:tc>
          <w:tcPr>
            <w:tcW w:w="0" w:type="auto"/>
          </w:tcPr>
          <w:p w14:paraId="31B6270A" w14:textId="77777777"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6C50E68F" w14:textId="27666DA8" w:rsidR="00EB3551" w:rsidRPr="00A46304" w:rsidRDefault="00A46304"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0.225</w:t>
            </w:r>
          </w:p>
        </w:tc>
        <w:tc>
          <w:tcPr>
            <w:tcW w:w="0" w:type="auto"/>
          </w:tcPr>
          <w:p w14:paraId="76A9E8F8" w14:textId="188AA3CF" w:rsidR="00EB3551" w:rsidRPr="00A46304" w:rsidRDefault="00A46304"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0.227</w:t>
            </w:r>
          </w:p>
        </w:tc>
        <w:tc>
          <w:tcPr>
            <w:tcW w:w="0" w:type="auto"/>
          </w:tcPr>
          <w:p w14:paraId="6F5B5705" w14:textId="51390FD2" w:rsidR="00EB3551" w:rsidRPr="00A46304" w:rsidRDefault="00A46304"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77.14</w:t>
            </w:r>
          </w:p>
        </w:tc>
      </w:tr>
      <w:tr w:rsidR="00EB3551" w:rsidRPr="00C801EA" w14:paraId="4B4ED2AF" w14:textId="2EDF1C9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2CD68212" w14:textId="77777777" w:rsidR="00EB3551" w:rsidRPr="00C801EA" w:rsidRDefault="00EB3551" w:rsidP="00EB3551">
            <w:pPr>
              <w:rPr>
                <w:sz w:val="26"/>
                <w:szCs w:val="26"/>
              </w:rPr>
            </w:pPr>
          </w:p>
        </w:tc>
        <w:tc>
          <w:tcPr>
            <w:tcW w:w="0" w:type="auto"/>
          </w:tcPr>
          <w:p w14:paraId="3C48AE2D" w14:textId="77777777"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6959B286" w14:textId="393787E8" w:rsidR="00EB3551" w:rsidRPr="00D02213" w:rsidRDefault="00D02213"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0.258</w:t>
            </w:r>
          </w:p>
        </w:tc>
        <w:tc>
          <w:tcPr>
            <w:tcW w:w="0" w:type="auto"/>
          </w:tcPr>
          <w:p w14:paraId="31229B11" w14:textId="359944B7" w:rsidR="00EB3551" w:rsidRPr="00D02213" w:rsidRDefault="00D02213"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0.288</w:t>
            </w:r>
          </w:p>
        </w:tc>
        <w:tc>
          <w:tcPr>
            <w:tcW w:w="0" w:type="auto"/>
          </w:tcPr>
          <w:p w14:paraId="17A3B398" w14:textId="49E448CD" w:rsidR="00EB3551" w:rsidRPr="00D02213" w:rsidRDefault="00D02213"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73.6</w:t>
            </w:r>
          </w:p>
        </w:tc>
      </w:tr>
      <w:tr w:rsidR="00CF17A0" w:rsidRPr="00C801EA" w14:paraId="5381E2F0" w14:textId="77777777">
        <w:trPr>
          <w:trHeight w:val="255"/>
        </w:trPr>
        <w:tc>
          <w:tcPr>
            <w:cnfStyle w:val="001000000000" w:firstRow="0" w:lastRow="0" w:firstColumn="1" w:lastColumn="0" w:oddVBand="0" w:evenVBand="0" w:oddHBand="0" w:evenHBand="0" w:firstRowFirstColumn="0" w:firstRowLastColumn="0" w:lastRowFirstColumn="0" w:lastRowLastColumn="0"/>
            <w:tcW w:w="0" w:type="auto"/>
          </w:tcPr>
          <w:p w14:paraId="7523A92B" w14:textId="77777777" w:rsidR="00CF17A0" w:rsidRPr="00C801EA" w:rsidRDefault="00CF17A0" w:rsidP="00EB3551">
            <w:pPr>
              <w:rPr>
                <w:sz w:val="26"/>
                <w:szCs w:val="26"/>
              </w:rPr>
            </w:pPr>
          </w:p>
        </w:tc>
        <w:tc>
          <w:tcPr>
            <w:tcW w:w="0" w:type="auto"/>
          </w:tcPr>
          <w:p w14:paraId="741DCDE7" w14:textId="094647F0" w:rsidR="00CF17A0" w:rsidRPr="00C801EA" w:rsidRDefault="00302AF7"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36711DB7" w14:textId="585CC193" w:rsidR="00CF17A0" w:rsidRPr="00D02213" w:rsidRDefault="00BD14FD"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0.219</w:t>
            </w:r>
          </w:p>
        </w:tc>
        <w:tc>
          <w:tcPr>
            <w:tcW w:w="0" w:type="auto"/>
          </w:tcPr>
          <w:p w14:paraId="2C8DC6A1" w14:textId="38DCF2F1" w:rsidR="00CF17A0" w:rsidRPr="00D02213" w:rsidRDefault="00BD14FD"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0.221</w:t>
            </w:r>
          </w:p>
        </w:tc>
        <w:tc>
          <w:tcPr>
            <w:tcW w:w="0" w:type="auto"/>
          </w:tcPr>
          <w:p w14:paraId="5609DD76" w14:textId="5A07FCCD" w:rsidR="00CF17A0" w:rsidRPr="00D02213" w:rsidRDefault="00BD14FD"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78.2</w:t>
            </w:r>
          </w:p>
        </w:tc>
      </w:tr>
      <w:tr w:rsidR="00EB3551" w:rsidRPr="00C801EA" w14:paraId="573F8EB4" w14:textId="612A8B5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9F5515A" w14:textId="77777777" w:rsidR="00EB3551" w:rsidRPr="00C801EA" w:rsidRDefault="00EB3551" w:rsidP="00EB3551">
            <w:pPr>
              <w:rPr>
                <w:sz w:val="26"/>
                <w:szCs w:val="26"/>
              </w:rPr>
            </w:pPr>
            <w:r w:rsidRPr="00C801EA">
              <w:rPr>
                <w:sz w:val="26"/>
                <w:szCs w:val="26"/>
              </w:rPr>
              <w:t>DNN</w:t>
            </w:r>
          </w:p>
        </w:tc>
        <w:tc>
          <w:tcPr>
            <w:tcW w:w="0" w:type="auto"/>
          </w:tcPr>
          <w:p w14:paraId="433EB200" w14:textId="77777777"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4F6576B1" w14:textId="389098E0" w:rsidR="00EB3551" w:rsidRPr="00326DF3" w:rsidRDefault="00EB3551"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w:t>
            </w:r>
            <w:r w:rsidR="008F28C6" w:rsidRPr="00326DF3">
              <w:rPr>
                <w:rFonts w:ascii="Courier New" w:hAnsi="Courier New" w:cs="Courier New"/>
                <w:b/>
                <w:color w:val="FF0000"/>
                <w:sz w:val="26"/>
                <w:szCs w:val="26"/>
                <w:shd w:val="clear" w:color="auto" w:fill="FFFFFF"/>
              </w:rPr>
              <w:t>003</w:t>
            </w:r>
          </w:p>
        </w:tc>
        <w:tc>
          <w:tcPr>
            <w:tcW w:w="0" w:type="auto"/>
          </w:tcPr>
          <w:p w14:paraId="02875645" w14:textId="710EE117" w:rsidR="00EB3551" w:rsidRPr="00326DF3" w:rsidRDefault="00EB3551"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w:t>
            </w:r>
            <w:r w:rsidR="008F28C6" w:rsidRPr="00326DF3">
              <w:rPr>
                <w:rFonts w:ascii="Courier New" w:hAnsi="Courier New" w:cs="Courier New"/>
                <w:b/>
                <w:color w:val="FF0000"/>
                <w:sz w:val="26"/>
                <w:szCs w:val="26"/>
                <w:shd w:val="clear" w:color="auto" w:fill="FFFFFF"/>
              </w:rPr>
              <w:t>004</w:t>
            </w:r>
          </w:p>
        </w:tc>
        <w:tc>
          <w:tcPr>
            <w:tcW w:w="0" w:type="auto"/>
          </w:tcPr>
          <w:p w14:paraId="1D05531C" w14:textId="7D32DC64" w:rsidR="00EB3551" w:rsidRPr="00326DF3" w:rsidRDefault="00EF48BE"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4.367</w:t>
            </w:r>
          </w:p>
        </w:tc>
      </w:tr>
      <w:tr w:rsidR="00EB3551" w:rsidRPr="00C801EA" w14:paraId="45D93433" w14:textId="04233313">
        <w:trPr>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3C526E07" w14:textId="77777777" w:rsidR="00EB3551" w:rsidRPr="00C801EA" w:rsidRDefault="00EB3551" w:rsidP="00EB3551">
            <w:pPr>
              <w:rPr>
                <w:sz w:val="26"/>
                <w:szCs w:val="26"/>
              </w:rPr>
            </w:pPr>
          </w:p>
        </w:tc>
        <w:tc>
          <w:tcPr>
            <w:tcW w:w="0" w:type="auto"/>
          </w:tcPr>
          <w:p w14:paraId="4153C5D4" w14:textId="77777777"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35BEF083" w14:textId="173FB00D" w:rsidR="00EB3551" w:rsidRPr="00326DF3" w:rsidRDefault="00EB3551"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w:t>
            </w:r>
            <w:r w:rsidR="00E71DF5" w:rsidRPr="00326DF3">
              <w:rPr>
                <w:rFonts w:ascii="Courier New" w:hAnsi="Courier New" w:cs="Courier New"/>
                <w:b/>
                <w:color w:val="FF0000"/>
                <w:sz w:val="26"/>
                <w:szCs w:val="26"/>
                <w:shd w:val="clear" w:color="auto" w:fill="FFFFFF"/>
              </w:rPr>
              <w:t>006</w:t>
            </w:r>
          </w:p>
        </w:tc>
        <w:tc>
          <w:tcPr>
            <w:tcW w:w="0" w:type="auto"/>
          </w:tcPr>
          <w:p w14:paraId="791DA3A2" w14:textId="35B36965" w:rsidR="00EB3551" w:rsidRPr="00326DF3" w:rsidRDefault="00EB3551"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w:t>
            </w:r>
            <w:r w:rsidR="00E71DF5" w:rsidRPr="00326DF3">
              <w:rPr>
                <w:rFonts w:ascii="Courier New" w:hAnsi="Courier New" w:cs="Courier New"/>
                <w:b/>
                <w:color w:val="FF0000"/>
                <w:sz w:val="26"/>
                <w:szCs w:val="26"/>
                <w:shd w:val="clear" w:color="auto" w:fill="FFFFFF"/>
              </w:rPr>
              <w:t>01</w:t>
            </w:r>
          </w:p>
        </w:tc>
        <w:tc>
          <w:tcPr>
            <w:tcW w:w="0" w:type="auto"/>
          </w:tcPr>
          <w:p w14:paraId="011B7A16" w14:textId="0DD1C12E" w:rsidR="00EB3551" w:rsidRPr="00326DF3" w:rsidRDefault="001B020E"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7.846</w:t>
            </w:r>
          </w:p>
        </w:tc>
      </w:tr>
      <w:tr w:rsidR="00407FBD" w:rsidRPr="00C801EA" w14:paraId="7F483DCB" w14:textId="7777777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4FADEC05" w14:textId="77777777" w:rsidR="00407FBD" w:rsidRPr="00C801EA" w:rsidRDefault="00407FBD" w:rsidP="00407FBD">
            <w:pPr>
              <w:rPr>
                <w:sz w:val="26"/>
                <w:szCs w:val="26"/>
              </w:rPr>
            </w:pPr>
          </w:p>
        </w:tc>
        <w:tc>
          <w:tcPr>
            <w:tcW w:w="0" w:type="auto"/>
          </w:tcPr>
          <w:p w14:paraId="5E446324" w14:textId="68427104" w:rsidR="00407FBD" w:rsidRPr="00C801EA" w:rsidRDefault="00407FBD" w:rsidP="00407FB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009C53E5" w14:textId="1F26F06D" w:rsidR="00407FBD" w:rsidRPr="00C259D6" w:rsidRDefault="00C276EA" w:rsidP="00407FBD">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C259D6">
              <w:rPr>
                <w:rFonts w:ascii="Courier New" w:hAnsi="Courier New" w:cs="Courier New"/>
                <w:b/>
                <w:bCs/>
                <w:color w:val="FF0000"/>
                <w:sz w:val="26"/>
                <w:szCs w:val="26"/>
                <w:shd w:val="clear" w:color="auto" w:fill="FFFFFF"/>
              </w:rPr>
              <w:t>0.005</w:t>
            </w:r>
          </w:p>
        </w:tc>
        <w:tc>
          <w:tcPr>
            <w:tcW w:w="0" w:type="auto"/>
          </w:tcPr>
          <w:p w14:paraId="084B1651" w14:textId="1CB46984" w:rsidR="00407FBD" w:rsidRPr="00C259D6" w:rsidRDefault="00C276EA" w:rsidP="00407FBD">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C259D6">
              <w:rPr>
                <w:rFonts w:ascii="Courier New" w:hAnsi="Courier New" w:cs="Courier New"/>
                <w:b/>
                <w:bCs/>
                <w:color w:val="FF0000"/>
                <w:sz w:val="26"/>
                <w:szCs w:val="26"/>
                <w:shd w:val="clear" w:color="auto" w:fill="FFFFFF"/>
              </w:rPr>
              <w:t>0.006</w:t>
            </w:r>
          </w:p>
        </w:tc>
        <w:tc>
          <w:tcPr>
            <w:tcW w:w="0" w:type="auto"/>
          </w:tcPr>
          <w:p w14:paraId="43A3D5A7" w14:textId="769310A0" w:rsidR="00407FBD" w:rsidRPr="00C259D6" w:rsidRDefault="00C276EA" w:rsidP="00407FBD">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C259D6">
              <w:rPr>
                <w:rFonts w:ascii="Courier New" w:hAnsi="Courier New" w:cs="Courier New"/>
                <w:b/>
                <w:bCs/>
                <w:color w:val="FF0000"/>
                <w:sz w:val="26"/>
                <w:szCs w:val="26"/>
                <w:shd w:val="clear" w:color="auto" w:fill="FFFFFF"/>
              </w:rPr>
              <w:t>6.165</w:t>
            </w:r>
          </w:p>
        </w:tc>
      </w:tr>
      <w:tr w:rsidR="00EB3551" w:rsidRPr="00C801EA" w14:paraId="55996EA3" w14:textId="50D76627">
        <w:trPr>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8B46EBB" w14:textId="77777777" w:rsidR="00EB3551" w:rsidRPr="00C801EA" w:rsidRDefault="00EB3551" w:rsidP="00EB3551">
            <w:pPr>
              <w:rPr>
                <w:sz w:val="26"/>
                <w:szCs w:val="26"/>
              </w:rPr>
            </w:pPr>
            <w:r w:rsidRPr="00C801EA">
              <w:rPr>
                <w:sz w:val="26"/>
                <w:szCs w:val="26"/>
              </w:rPr>
              <w:t>ARIMA</w:t>
            </w:r>
          </w:p>
        </w:tc>
        <w:tc>
          <w:tcPr>
            <w:tcW w:w="0" w:type="auto"/>
          </w:tcPr>
          <w:p w14:paraId="7D08CC7A" w14:textId="77777777"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5943203C" w14:textId="40F9A1CF" w:rsidR="00EB3551" w:rsidRPr="00326DF3" w:rsidRDefault="00CD63D5"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0.027</w:t>
            </w:r>
          </w:p>
        </w:tc>
        <w:tc>
          <w:tcPr>
            <w:tcW w:w="0" w:type="auto"/>
          </w:tcPr>
          <w:p w14:paraId="7F3892AE" w14:textId="3CD5C9A7" w:rsidR="00EB3551" w:rsidRPr="00326DF3" w:rsidRDefault="00CD63D5"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0.029</w:t>
            </w:r>
          </w:p>
        </w:tc>
        <w:tc>
          <w:tcPr>
            <w:tcW w:w="0" w:type="auto"/>
          </w:tcPr>
          <w:p w14:paraId="38602B33" w14:textId="41ECAC1B" w:rsidR="00EB3551" w:rsidRPr="00326DF3" w:rsidRDefault="007D185D"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41.365</w:t>
            </w:r>
          </w:p>
        </w:tc>
      </w:tr>
      <w:tr w:rsidR="00EB3551" w:rsidRPr="00C801EA" w14:paraId="14F20186" w14:textId="4C5DD49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7A36490A" w14:textId="77777777" w:rsidR="00EB3551" w:rsidRPr="00C801EA" w:rsidRDefault="00EB3551" w:rsidP="00EB3551">
            <w:pPr>
              <w:rPr>
                <w:sz w:val="26"/>
                <w:szCs w:val="26"/>
              </w:rPr>
            </w:pPr>
          </w:p>
        </w:tc>
        <w:tc>
          <w:tcPr>
            <w:tcW w:w="0" w:type="auto"/>
          </w:tcPr>
          <w:p w14:paraId="0F9CFF12" w14:textId="77777777"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6BC91455" w14:textId="52A6D002" w:rsidR="00EB3551" w:rsidRPr="00326DF3" w:rsidRDefault="00914ADD"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0.023</w:t>
            </w:r>
          </w:p>
        </w:tc>
        <w:tc>
          <w:tcPr>
            <w:tcW w:w="0" w:type="auto"/>
          </w:tcPr>
          <w:p w14:paraId="1C1DF64B" w14:textId="0FE15A92" w:rsidR="00EB3551" w:rsidRPr="00326DF3" w:rsidRDefault="00914ADD"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0.032</w:t>
            </w:r>
          </w:p>
        </w:tc>
        <w:tc>
          <w:tcPr>
            <w:tcW w:w="0" w:type="auto"/>
          </w:tcPr>
          <w:p w14:paraId="447E6700" w14:textId="542F3322" w:rsidR="00EB3551" w:rsidRPr="00326DF3" w:rsidRDefault="001B2E7F"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33.778</w:t>
            </w:r>
          </w:p>
        </w:tc>
      </w:tr>
      <w:tr w:rsidR="00E56C4F" w:rsidRPr="00C801EA" w14:paraId="155B2476" w14:textId="77777777">
        <w:trPr>
          <w:trHeight w:val="255"/>
        </w:trPr>
        <w:tc>
          <w:tcPr>
            <w:cnfStyle w:val="001000000000" w:firstRow="0" w:lastRow="0" w:firstColumn="1" w:lastColumn="0" w:oddVBand="0" w:evenVBand="0" w:oddHBand="0" w:evenHBand="0" w:firstRowFirstColumn="0" w:firstRowLastColumn="0" w:lastRowFirstColumn="0" w:lastRowLastColumn="0"/>
            <w:tcW w:w="0" w:type="auto"/>
          </w:tcPr>
          <w:p w14:paraId="0C307395" w14:textId="77777777" w:rsidR="00E56C4F" w:rsidRPr="00C801EA" w:rsidRDefault="00E56C4F" w:rsidP="00EB3551">
            <w:pPr>
              <w:rPr>
                <w:sz w:val="26"/>
                <w:szCs w:val="26"/>
              </w:rPr>
            </w:pPr>
          </w:p>
        </w:tc>
        <w:tc>
          <w:tcPr>
            <w:tcW w:w="0" w:type="auto"/>
          </w:tcPr>
          <w:p w14:paraId="39CEE11D" w14:textId="57F69472" w:rsidR="00E56C4F" w:rsidRPr="00C801EA" w:rsidRDefault="00302AF7"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509EE209" w14:textId="59CAE9F8" w:rsidR="00E56C4F" w:rsidRPr="00326DF3" w:rsidRDefault="00CA6CB2"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0.028</w:t>
            </w:r>
          </w:p>
        </w:tc>
        <w:tc>
          <w:tcPr>
            <w:tcW w:w="0" w:type="auto"/>
          </w:tcPr>
          <w:p w14:paraId="7A525E90" w14:textId="587EBD89" w:rsidR="00E56C4F" w:rsidRPr="00326DF3" w:rsidRDefault="00CA6CB2"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0.037</w:t>
            </w:r>
          </w:p>
        </w:tc>
        <w:tc>
          <w:tcPr>
            <w:tcW w:w="0" w:type="auto"/>
          </w:tcPr>
          <w:p w14:paraId="4502BEB6" w14:textId="113A26EF" w:rsidR="00E56C4F" w:rsidRPr="00326DF3" w:rsidRDefault="00CA6CB2"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326DF3">
              <w:rPr>
                <w:rFonts w:ascii="Courier New" w:hAnsi="Courier New" w:cs="Courier New"/>
                <w:b/>
                <w:color w:val="FF0000"/>
                <w:sz w:val="26"/>
                <w:szCs w:val="26"/>
                <w:shd w:val="clear" w:color="auto" w:fill="FFFFFF"/>
              </w:rPr>
              <w:t>29.546</w:t>
            </w:r>
          </w:p>
        </w:tc>
      </w:tr>
      <w:tr w:rsidR="00EB3551" w:rsidRPr="00C801EA" w14:paraId="2A6F3467" w14:textId="704CFE0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3313D0F" w14:textId="77777777" w:rsidR="00EB3551" w:rsidRPr="00C801EA" w:rsidRDefault="00EB3551" w:rsidP="00EB3551">
            <w:pPr>
              <w:rPr>
                <w:sz w:val="26"/>
                <w:szCs w:val="26"/>
              </w:rPr>
            </w:pPr>
            <w:r w:rsidRPr="00C801EA">
              <w:rPr>
                <w:sz w:val="26"/>
                <w:szCs w:val="26"/>
              </w:rPr>
              <w:t>ARIMAX</w:t>
            </w:r>
          </w:p>
        </w:tc>
        <w:tc>
          <w:tcPr>
            <w:tcW w:w="0" w:type="auto"/>
          </w:tcPr>
          <w:p w14:paraId="330037F3" w14:textId="77777777"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4C4F964A" w14:textId="1F72FC1C" w:rsidR="00EB3551" w:rsidRPr="00C801EA" w:rsidRDefault="00CA6CB2"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0.027</w:t>
            </w:r>
          </w:p>
        </w:tc>
        <w:tc>
          <w:tcPr>
            <w:tcW w:w="0" w:type="auto"/>
          </w:tcPr>
          <w:p w14:paraId="24455FF7" w14:textId="193E76BF" w:rsidR="00EB3551" w:rsidRPr="00C801EA" w:rsidRDefault="00CA6CB2"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0.029</w:t>
            </w:r>
          </w:p>
        </w:tc>
        <w:tc>
          <w:tcPr>
            <w:tcW w:w="0" w:type="auto"/>
          </w:tcPr>
          <w:p w14:paraId="147F3A5C" w14:textId="0C5E3630" w:rsidR="00EB3551" w:rsidRPr="00C801EA" w:rsidRDefault="00CA6CB2"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41.365</w:t>
            </w:r>
          </w:p>
        </w:tc>
      </w:tr>
      <w:tr w:rsidR="00EB3551" w:rsidRPr="00C801EA" w14:paraId="29C21A31" w14:textId="7163AD9E">
        <w:trPr>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073A2611" w14:textId="77777777" w:rsidR="00EB3551" w:rsidRPr="00C801EA" w:rsidRDefault="00EB3551" w:rsidP="00EB3551">
            <w:pPr>
              <w:rPr>
                <w:sz w:val="26"/>
                <w:szCs w:val="26"/>
              </w:rPr>
            </w:pPr>
          </w:p>
        </w:tc>
        <w:tc>
          <w:tcPr>
            <w:tcW w:w="0" w:type="auto"/>
          </w:tcPr>
          <w:p w14:paraId="5CD31B10" w14:textId="77777777"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7302B593" w14:textId="155176C7" w:rsidR="00EB3551" w:rsidRPr="00C801EA" w:rsidRDefault="00CA6CB2"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0.023</w:t>
            </w:r>
          </w:p>
        </w:tc>
        <w:tc>
          <w:tcPr>
            <w:tcW w:w="0" w:type="auto"/>
          </w:tcPr>
          <w:p w14:paraId="49FCB3C6" w14:textId="714671A1" w:rsidR="00EB3551" w:rsidRPr="00C801EA" w:rsidRDefault="00CA6CB2"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0.032</w:t>
            </w:r>
          </w:p>
        </w:tc>
        <w:tc>
          <w:tcPr>
            <w:tcW w:w="0" w:type="auto"/>
          </w:tcPr>
          <w:p w14:paraId="7E899801" w14:textId="36821650" w:rsidR="00EB3551" w:rsidRPr="00C801EA" w:rsidRDefault="00CA6CB2"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33.778</w:t>
            </w:r>
          </w:p>
        </w:tc>
      </w:tr>
      <w:tr w:rsidR="00E56C4F" w:rsidRPr="00C801EA" w14:paraId="2CAF3677" w14:textId="7777777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3DA1777F" w14:textId="77777777" w:rsidR="00E56C4F" w:rsidRPr="00C801EA" w:rsidRDefault="00E56C4F" w:rsidP="00EB3551">
            <w:pPr>
              <w:rPr>
                <w:sz w:val="26"/>
                <w:szCs w:val="26"/>
              </w:rPr>
            </w:pPr>
          </w:p>
        </w:tc>
        <w:tc>
          <w:tcPr>
            <w:tcW w:w="0" w:type="auto"/>
          </w:tcPr>
          <w:p w14:paraId="767206F2" w14:textId="29A9CC22" w:rsidR="00E56C4F" w:rsidRPr="00C801EA" w:rsidRDefault="00302AF7" w:rsidP="00EB3551">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0F815A84" w14:textId="379ED966" w:rsidR="00E56C4F" w:rsidRPr="00C801EA" w:rsidRDefault="00CA6CB2"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0.028</w:t>
            </w:r>
          </w:p>
        </w:tc>
        <w:tc>
          <w:tcPr>
            <w:tcW w:w="0" w:type="auto"/>
          </w:tcPr>
          <w:p w14:paraId="707A434E" w14:textId="6406EBD4" w:rsidR="00E56C4F" w:rsidRPr="00C801EA" w:rsidRDefault="00CA6CB2"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0.037</w:t>
            </w:r>
          </w:p>
        </w:tc>
        <w:tc>
          <w:tcPr>
            <w:tcW w:w="0" w:type="auto"/>
          </w:tcPr>
          <w:p w14:paraId="1D7500DF" w14:textId="789212AE" w:rsidR="00E56C4F" w:rsidRPr="00C801EA" w:rsidRDefault="00CA6CB2"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29.546</w:t>
            </w:r>
          </w:p>
        </w:tc>
      </w:tr>
      <w:tr w:rsidR="00EB3551" w:rsidRPr="00C801EA" w14:paraId="25F73C17" w14:textId="4D192E7D">
        <w:trPr>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6739A6D" w14:textId="77777777" w:rsidR="00EB3551" w:rsidRPr="00C801EA" w:rsidRDefault="00EB3551" w:rsidP="00EB3551">
            <w:pPr>
              <w:rPr>
                <w:sz w:val="26"/>
                <w:szCs w:val="26"/>
              </w:rPr>
            </w:pPr>
            <w:r w:rsidRPr="00C801EA">
              <w:rPr>
                <w:sz w:val="26"/>
                <w:szCs w:val="26"/>
              </w:rPr>
              <w:t>KNN</w:t>
            </w:r>
          </w:p>
        </w:tc>
        <w:tc>
          <w:tcPr>
            <w:tcW w:w="0" w:type="auto"/>
          </w:tcPr>
          <w:p w14:paraId="6BF80C28" w14:textId="77777777"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1BA48FC1" w14:textId="1169028F" w:rsidR="00EB3551" w:rsidRPr="00C801EA" w:rsidRDefault="00F05280"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76712">
              <w:rPr>
                <w:rFonts w:ascii="Courier New" w:hAnsi="Courier New" w:cs="Courier New"/>
                <w:color w:val="212121"/>
                <w:sz w:val="26"/>
                <w:szCs w:val="26"/>
                <w:shd w:val="clear" w:color="auto" w:fill="FFFFFF"/>
              </w:rPr>
              <w:t>0.024</w:t>
            </w:r>
          </w:p>
        </w:tc>
        <w:tc>
          <w:tcPr>
            <w:tcW w:w="0" w:type="auto"/>
          </w:tcPr>
          <w:p w14:paraId="132B9165" w14:textId="369FB33D" w:rsidR="00EB3551" w:rsidRPr="00C801EA" w:rsidRDefault="00F05280"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76712">
              <w:rPr>
                <w:rFonts w:ascii="Courier New" w:hAnsi="Courier New" w:cs="Courier New"/>
                <w:color w:val="212121"/>
                <w:sz w:val="26"/>
                <w:szCs w:val="26"/>
                <w:shd w:val="clear" w:color="auto" w:fill="FFFFFF"/>
              </w:rPr>
              <w:t>0.026</w:t>
            </w:r>
          </w:p>
        </w:tc>
        <w:tc>
          <w:tcPr>
            <w:tcW w:w="0" w:type="auto"/>
          </w:tcPr>
          <w:p w14:paraId="09757E9A" w14:textId="1D635F0D" w:rsidR="00EB3551" w:rsidRPr="00C801EA" w:rsidRDefault="00F05280"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76712">
              <w:rPr>
                <w:rFonts w:ascii="Courier New" w:hAnsi="Courier New" w:cs="Courier New"/>
                <w:color w:val="212121"/>
                <w:sz w:val="26"/>
                <w:szCs w:val="26"/>
                <w:shd w:val="clear" w:color="auto" w:fill="FFFFFF"/>
              </w:rPr>
              <w:t>36.38</w:t>
            </w:r>
          </w:p>
        </w:tc>
      </w:tr>
      <w:tr w:rsidR="00EB3551" w:rsidRPr="00C801EA" w14:paraId="03799220" w14:textId="19BC068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18C90504" w14:textId="77777777" w:rsidR="00EB3551" w:rsidRPr="00C801EA" w:rsidRDefault="00EB3551" w:rsidP="00EB3551">
            <w:pPr>
              <w:rPr>
                <w:sz w:val="26"/>
                <w:szCs w:val="26"/>
              </w:rPr>
            </w:pPr>
          </w:p>
        </w:tc>
        <w:tc>
          <w:tcPr>
            <w:tcW w:w="0" w:type="auto"/>
          </w:tcPr>
          <w:p w14:paraId="72D228F1" w14:textId="77777777"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0F97605F" w14:textId="348A5C53" w:rsidR="00EB3551" w:rsidRPr="00C801EA" w:rsidRDefault="00E7642C"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B76712">
              <w:rPr>
                <w:rFonts w:ascii="Courier New" w:hAnsi="Courier New" w:cs="Courier New"/>
                <w:color w:val="212121"/>
                <w:sz w:val="26"/>
                <w:szCs w:val="26"/>
                <w:shd w:val="clear" w:color="auto" w:fill="FFFFFF"/>
              </w:rPr>
              <w:t>0.032</w:t>
            </w:r>
          </w:p>
        </w:tc>
        <w:tc>
          <w:tcPr>
            <w:tcW w:w="0" w:type="auto"/>
          </w:tcPr>
          <w:p w14:paraId="3D58E664" w14:textId="5059754F" w:rsidR="00EB3551" w:rsidRPr="00C801EA" w:rsidRDefault="00E7642C"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B76712">
              <w:rPr>
                <w:rFonts w:ascii="Courier New" w:hAnsi="Courier New" w:cs="Courier New"/>
                <w:color w:val="212121"/>
                <w:sz w:val="26"/>
                <w:szCs w:val="26"/>
                <w:shd w:val="clear" w:color="auto" w:fill="FFFFFF"/>
              </w:rPr>
              <w:t>0.04</w:t>
            </w:r>
          </w:p>
        </w:tc>
        <w:tc>
          <w:tcPr>
            <w:tcW w:w="0" w:type="auto"/>
          </w:tcPr>
          <w:p w14:paraId="168B67EB" w14:textId="42CFFEB9" w:rsidR="00EB3551" w:rsidRPr="00C801EA" w:rsidRDefault="00E7642C"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B76712">
              <w:rPr>
                <w:rFonts w:ascii="Courier New" w:hAnsi="Courier New" w:cs="Courier New"/>
                <w:color w:val="212121"/>
                <w:sz w:val="26"/>
                <w:szCs w:val="26"/>
                <w:shd w:val="clear" w:color="auto" w:fill="FFFFFF"/>
              </w:rPr>
              <w:t>44.581</w:t>
            </w:r>
          </w:p>
        </w:tc>
      </w:tr>
      <w:tr w:rsidR="00E56C4F" w:rsidRPr="00C801EA" w14:paraId="180B17B0" w14:textId="77777777">
        <w:trPr>
          <w:trHeight w:val="255"/>
        </w:trPr>
        <w:tc>
          <w:tcPr>
            <w:cnfStyle w:val="001000000000" w:firstRow="0" w:lastRow="0" w:firstColumn="1" w:lastColumn="0" w:oddVBand="0" w:evenVBand="0" w:oddHBand="0" w:evenHBand="0" w:firstRowFirstColumn="0" w:firstRowLastColumn="0" w:lastRowFirstColumn="0" w:lastRowLastColumn="0"/>
            <w:tcW w:w="0" w:type="auto"/>
          </w:tcPr>
          <w:p w14:paraId="1E93C3E2" w14:textId="77777777" w:rsidR="00E56C4F" w:rsidRPr="00C801EA" w:rsidRDefault="00E56C4F" w:rsidP="00EB3551">
            <w:pPr>
              <w:rPr>
                <w:sz w:val="26"/>
                <w:szCs w:val="26"/>
              </w:rPr>
            </w:pPr>
          </w:p>
        </w:tc>
        <w:tc>
          <w:tcPr>
            <w:tcW w:w="0" w:type="auto"/>
          </w:tcPr>
          <w:p w14:paraId="25CE680E" w14:textId="7208EB59" w:rsidR="00E56C4F" w:rsidRPr="00C801EA" w:rsidRDefault="00302AF7"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7A7AA857" w14:textId="6D0EBB28" w:rsidR="00E56C4F" w:rsidRPr="00C801EA" w:rsidRDefault="00E7642C"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76712">
              <w:rPr>
                <w:rFonts w:ascii="Courier New" w:hAnsi="Courier New" w:cs="Courier New"/>
                <w:color w:val="212121"/>
                <w:sz w:val="26"/>
                <w:szCs w:val="26"/>
                <w:shd w:val="clear" w:color="auto" w:fill="FFFFFF"/>
              </w:rPr>
              <w:t>0.024</w:t>
            </w:r>
          </w:p>
        </w:tc>
        <w:tc>
          <w:tcPr>
            <w:tcW w:w="0" w:type="auto"/>
          </w:tcPr>
          <w:p w14:paraId="4E9907D7" w14:textId="66242AF2" w:rsidR="00E56C4F" w:rsidRPr="00C801EA" w:rsidRDefault="00E7642C"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76712">
              <w:rPr>
                <w:rFonts w:ascii="Courier New" w:hAnsi="Courier New" w:cs="Courier New"/>
                <w:color w:val="212121"/>
                <w:sz w:val="26"/>
                <w:szCs w:val="26"/>
                <w:shd w:val="clear" w:color="auto" w:fill="FFFFFF"/>
              </w:rPr>
              <w:t>0.033</w:t>
            </w:r>
          </w:p>
        </w:tc>
        <w:tc>
          <w:tcPr>
            <w:tcW w:w="0" w:type="auto"/>
          </w:tcPr>
          <w:p w14:paraId="5FCEB538" w14:textId="775F72C5" w:rsidR="00E56C4F" w:rsidRPr="00C801EA" w:rsidRDefault="00993181"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76712">
              <w:rPr>
                <w:rFonts w:ascii="Courier New" w:hAnsi="Courier New" w:cs="Courier New"/>
                <w:color w:val="212121"/>
                <w:sz w:val="26"/>
                <w:szCs w:val="26"/>
                <w:shd w:val="clear" w:color="auto" w:fill="FFFFFF"/>
              </w:rPr>
              <w:t>24.08</w:t>
            </w:r>
          </w:p>
        </w:tc>
      </w:tr>
      <w:tr w:rsidR="00EB3551" w:rsidRPr="00C801EA" w14:paraId="294B9523" w14:textId="398AF882">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9E790BE" w14:textId="77777777" w:rsidR="00EB3551" w:rsidRPr="00C801EA" w:rsidRDefault="00EB3551" w:rsidP="00EB3551">
            <w:pPr>
              <w:rPr>
                <w:sz w:val="26"/>
                <w:szCs w:val="26"/>
              </w:rPr>
            </w:pPr>
            <w:r w:rsidRPr="00C801EA">
              <w:rPr>
                <w:sz w:val="26"/>
                <w:szCs w:val="26"/>
              </w:rPr>
              <w:lastRenderedPageBreak/>
              <w:t>LR</w:t>
            </w:r>
          </w:p>
        </w:tc>
        <w:tc>
          <w:tcPr>
            <w:tcW w:w="0" w:type="auto"/>
          </w:tcPr>
          <w:p w14:paraId="73A8AEEC" w14:textId="77777777"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0BBB5321" w14:textId="585FF9F4"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0.016</w:t>
            </w:r>
          </w:p>
        </w:tc>
        <w:tc>
          <w:tcPr>
            <w:tcW w:w="0" w:type="auto"/>
          </w:tcPr>
          <w:p w14:paraId="2C70C007" w14:textId="596B276B"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0.023</w:t>
            </w:r>
          </w:p>
        </w:tc>
        <w:tc>
          <w:tcPr>
            <w:tcW w:w="0" w:type="auto"/>
          </w:tcPr>
          <w:p w14:paraId="7C83985E" w14:textId="43AB22BC" w:rsidR="00EB3551" w:rsidRPr="00C801EA" w:rsidRDefault="00EB3551" w:rsidP="00EB3551">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20.142</w:t>
            </w:r>
          </w:p>
        </w:tc>
      </w:tr>
      <w:tr w:rsidR="00EB3551" w:rsidRPr="00C801EA" w14:paraId="02160C6D" w14:textId="5A853449">
        <w:trPr>
          <w:trHeight w:val="255"/>
        </w:trPr>
        <w:tc>
          <w:tcPr>
            <w:cnfStyle w:val="001000000000" w:firstRow="0" w:lastRow="0" w:firstColumn="1" w:lastColumn="0" w:oddVBand="0" w:evenVBand="0" w:oddHBand="0" w:evenHBand="0" w:firstRowFirstColumn="0" w:firstRowLastColumn="0" w:lastRowFirstColumn="0" w:lastRowLastColumn="0"/>
            <w:tcW w:w="0" w:type="auto"/>
            <w:vMerge/>
          </w:tcPr>
          <w:p w14:paraId="53A52DDD" w14:textId="77777777" w:rsidR="00EB3551" w:rsidRPr="00C801EA" w:rsidRDefault="00EB3551" w:rsidP="00EB3551">
            <w:pPr>
              <w:rPr>
                <w:sz w:val="26"/>
                <w:szCs w:val="26"/>
              </w:rPr>
            </w:pPr>
          </w:p>
        </w:tc>
        <w:tc>
          <w:tcPr>
            <w:tcW w:w="0" w:type="auto"/>
          </w:tcPr>
          <w:p w14:paraId="02DD6270" w14:textId="77777777"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03C9AA99" w14:textId="65C5BD4C"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sidR="00643996" w:rsidRPr="00C801EA">
              <w:rPr>
                <w:rFonts w:ascii="Courier New" w:hAnsi="Courier New" w:cs="Courier New"/>
                <w:color w:val="212121"/>
                <w:sz w:val="26"/>
                <w:szCs w:val="26"/>
                <w:shd w:val="clear" w:color="auto" w:fill="FFFFFF"/>
              </w:rPr>
              <w:t>089</w:t>
            </w:r>
          </w:p>
        </w:tc>
        <w:tc>
          <w:tcPr>
            <w:tcW w:w="0" w:type="auto"/>
          </w:tcPr>
          <w:p w14:paraId="6AA26681" w14:textId="78BB2249"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sidR="00643996" w:rsidRPr="00C801EA">
              <w:rPr>
                <w:rFonts w:ascii="Courier New" w:hAnsi="Courier New" w:cs="Courier New"/>
                <w:color w:val="212121"/>
                <w:sz w:val="26"/>
                <w:szCs w:val="26"/>
                <w:shd w:val="clear" w:color="auto" w:fill="FFFFFF"/>
              </w:rPr>
              <w:t>089</w:t>
            </w:r>
          </w:p>
        </w:tc>
        <w:tc>
          <w:tcPr>
            <w:tcW w:w="0" w:type="auto"/>
          </w:tcPr>
          <w:p w14:paraId="7343422B" w14:textId="57D09C28" w:rsidR="00EB3551" w:rsidRPr="00C801EA" w:rsidRDefault="00EB3551" w:rsidP="00EB355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101.871</w:t>
            </w:r>
          </w:p>
        </w:tc>
      </w:tr>
      <w:tr w:rsidR="00287EFC" w:rsidRPr="00C801EA" w14:paraId="1CF43605" w14:textId="7777777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61E6483D" w14:textId="77777777" w:rsidR="00287EFC" w:rsidRPr="00C801EA" w:rsidRDefault="00287EFC" w:rsidP="00287EFC">
            <w:pPr>
              <w:rPr>
                <w:sz w:val="26"/>
                <w:szCs w:val="26"/>
              </w:rPr>
            </w:pPr>
          </w:p>
        </w:tc>
        <w:tc>
          <w:tcPr>
            <w:tcW w:w="0" w:type="auto"/>
          </w:tcPr>
          <w:p w14:paraId="5A6E48FD" w14:textId="5B399B9C" w:rsidR="00287EFC" w:rsidRPr="00C801EA" w:rsidRDefault="00287EFC" w:rsidP="00287EFC">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53F30347" w14:textId="728FB8C4" w:rsidR="00287EFC" w:rsidRPr="00C801EA" w:rsidRDefault="00287EFC" w:rsidP="00287EF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sidR="00950092" w:rsidRPr="00950092">
              <w:rPr>
                <w:rFonts w:ascii="Courier New" w:hAnsi="Courier New" w:cs="Courier New"/>
                <w:color w:val="212121"/>
                <w:sz w:val="26"/>
                <w:szCs w:val="26"/>
                <w:shd w:val="clear" w:color="auto" w:fill="FFFFFF"/>
              </w:rPr>
              <w:t>069</w:t>
            </w:r>
          </w:p>
        </w:tc>
        <w:tc>
          <w:tcPr>
            <w:tcW w:w="0" w:type="auto"/>
          </w:tcPr>
          <w:p w14:paraId="2CD18DD1" w14:textId="7F9878B8" w:rsidR="00287EFC" w:rsidRPr="00C801EA" w:rsidRDefault="00287EFC" w:rsidP="00287EF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sidR="00950092" w:rsidRPr="00950092">
              <w:rPr>
                <w:rFonts w:ascii="Courier New" w:hAnsi="Courier New" w:cs="Courier New"/>
                <w:color w:val="212121"/>
                <w:sz w:val="26"/>
                <w:szCs w:val="26"/>
                <w:shd w:val="clear" w:color="auto" w:fill="FFFFFF"/>
              </w:rPr>
              <w:t>069</w:t>
            </w:r>
          </w:p>
        </w:tc>
        <w:tc>
          <w:tcPr>
            <w:tcW w:w="0" w:type="auto"/>
          </w:tcPr>
          <w:p w14:paraId="7E3A484A" w14:textId="0F9A0304" w:rsidR="00287EFC" w:rsidRPr="00C801EA" w:rsidRDefault="00E558FD" w:rsidP="00287EFC">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950092">
              <w:rPr>
                <w:rFonts w:ascii="Courier New" w:hAnsi="Courier New" w:cs="Courier New"/>
                <w:color w:val="212121"/>
                <w:sz w:val="26"/>
                <w:szCs w:val="26"/>
                <w:shd w:val="clear" w:color="auto" w:fill="FFFFFF"/>
              </w:rPr>
              <w:t>81.606</w:t>
            </w:r>
          </w:p>
        </w:tc>
      </w:tr>
    </w:tbl>
    <w:p w14:paraId="6E056ACE" w14:textId="77777777" w:rsidR="003B1713" w:rsidRPr="00C801EA" w:rsidRDefault="003B1713" w:rsidP="00B24FA0">
      <w:pPr>
        <w:rPr>
          <w:b/>
          <w:sz w:val="26"/>
          <w:szCs w:val="26"/>
        </w:rPr>
      </w:pPr>
    </w:p>
    <w:p w14:paraId="3954F77C" w14:textId="400AEBDA" w:rsidR="0092400A" w:rsidRPr="00C801EA" w:rsidRDefault="00A106C7" w:rsidP="00025546">
      <w:pPr>
        <w:pStyle w:val="ListParagraph"/>
        <w:numPr>
          <w:ilvl w:val="0"/>
          <w:numId w:val="9"/>
        </w:numPr>
        <w:rPr>
          <w:b/>
          <w:sz w:val="26"/>
          <w:szCs w:val="26"/>
        </w:rPr>
      </w:pPr>
      <w:r w:rsidRPr="00C801EA">
        <w:rPr>
          <w:b/>
          <w:sz w:val="26"/>
          <w:szCs w:val="26"/>
        </w:rPr>
        <w:t>DOGE-USD</w:t>
      </w:r>
    </w:p>
    <w:tbl>
      <w:tblPr>
        <w:tblStyle w:val="GridTable3-Accent1"/>
        <w:tblW w:w="0" w:type="auto"/>
        <w:tblLook w:val="04A0" w:firstRow="1" w:lastRow="0" w:firstColumn="1" w:lastColumn="0" w:noHBand="0" w:noVBand="1"/>
      </w:tblPr>
      <w:tblGrid>
        <w:gridCol w:w="1155"/>
        <w:gridCol w:w="823"/>
        <w:gridCol w:w="1798"/>
        <w:gridCol w:w="1943"/>
        <w:gridCol w:w="1957"/>
      </w:tblGrid>
      <w:tr w:rsidR="00EA31F4" w:rsidRPr="00C801EA" w14:paraId="0970A2AF" w14:textId="77777777" w:rsidTr="00EA31F4">
        <w:trPr>
          <w:cnfStyle w:val="100000000000" w:firstRow="1" w:lastRow="0" w:firstColumn="0" w:lastColumn="0" w:oddVBand="0" w:evenVBand="0" w:oddHBand="0" w:evenHBand="0" w:firstRowFirstColumn="0" w:firstRowLastColumn="0" w:lastRowFirstColumn="0" w:lastRowLastColumn="0"/>
          <w:trHeight w:val="253"/>
        </w:trPr>
        <w:tc>
          <w:tcPr>
            <w:cnfStyle w:val="001000000100" w:firstRow="0" w:lastRow="0" w:firstColumn="1" w:lastColumn="0" w:oddVBand="0" w:evenVBand="0" w:oddHBand="0" w:evenHBand="0" w:firstRowFirstColumn="1" w:firstRowLastColumn="0" w:lastRowFirstColumn="0" w:lastRowLastColumn="0"/>
            <w:tcW w:w="0" w:type="auto"/>
          </w:tcPr>
          <w:p w14:paraId="2C012C5A" w14:textId="7B575CF3" w:rsidR="00A106C7" w:rsidRDefault="0054494B">
            <w:pPr>
              <w:rPr>
                <w:b w:val="0"/>
                <w:bCs w:val="0"/>
                <w:i w:val="0"/>
                <w:iCs w:val="0"/>
                <w:sz w:val="26"/>
                <w:szCs w:val="26"/>
              </w:rPr>
            </w:pPr>
            <w:r>
              <w:rPr>
                <w:sz w:val="26"/>
                <w:szCs w:val="26"/>
              </w:rPr>
              <w:t>Method</w:t>
            </w:r>
          </w:p>
          <w:p w14:paraId="422B80E4" w14:textId="7C80F572" w:rsidR="00A106C7" w:rsidRPr="00C801EA" w:rsidRDefault="00A106C7">
            <w:pPr>
              <w:rPr>
                <w:sz w:val="26"/>
                <w:szCs w:val="26"/>
              </w:rPr>
            </w:pPr>
          </w:p>
        </w:tc>
        <w:tc>
          <w:tcPr>
            <w:tcW w:w="0" w:type="auto"/>
          </w:tcPr>
          <w:p w14:paraId="19FC8CFD" w14:textId="77777777" w:rsidR="00A106C7" w:rsidRPr="00C801EA" w:rsidRDefault="00A106C7">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08B97771" w14:textId="1D194FB5" w:rsidR="00A106C7" w:rsidRPr="00C801EA" w:rsidRDefault="00A106C7">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MAE </w:t>
            </w:r>
            <w:r w:rsidR="00FF17F7">
              <w:rPr>
                <w:sz w:val="26"/>
                <w:szCs w:val="26"/>
              </w:rPr>
              <w:t>Validate</w:t>
            </w:r>
          </w:p>
        </w:tc>
        <w:tc>
          <w:tcPr>
            <w:tcW w:w="0" w:type="auto"/>
          </w:tcPr>
          <w:p w14:paraId="4E27E000" w14:textId="52F75C27" w:rsidR="00A106C7" w:rsidRPr="00C801EA" w:rsidRDefault="00A106C7">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RMSE </w:t>
            </w:r>
            <w:r w:rsidR="00FF17F7">
              <w:rPr>
                <w:sz w:val="26"/>
                <w:szCs w:val="26"/>
              </w:rPr>
              <w:t>Validate</w:t>
            </w:r>
          </w:p>
        </w:tc>
        <w:tc>
          <w:tcPr>
            <w:tcW w:w="0" w:type="auto"/>
          </w:tcPr>
          <w:p w14:paraId="6AC93172" w14:textId="5603618D" w:rsidR="00A106C7" w:rsidRPr="00C801EA" w:rsidRDefault="00A106C7">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MAPE </w:t>
            </w:r>
            <w:r w:rsidR="00FF17F7">
              <w:rPr>
                <w:sz w:val="26"/>
                <w:szCs w:val="26"/>
              </w:rPr>
              <w:t>Validate</w:t>
            </w:r>
          </w:p>
        </w:tc>
      </w:tr>
      <w:tr w:rsidR="00EA31F4" w:rsidRPr="00C801EA" w14:paraId="56208A9A"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11DC002" w14:textId="77777777" w:rsidR="00A106C7" w:rsidRPr="00C801EA" w:rsidRDefault="00A106C7">
            <w:pPr>
              <w:rPr>
                <w:sz w:val="26"/>
                <w:szCs w:val="26"/>
              </w:rPr>
            </w:pPr>
            <w:r w:rsidRPr="00C801EA">
              <w:rPr>
                <w:sz w:val="26"/>
                <w:szCs w:val="26"/>
              </w:rPr>
              <w:t>RNN</w:t>
            </w:r>
          </w:p>
        </w:tc>
        <w:tc>
          <w:tcPr>
            <w:tcW w:w="0" w:type="auto"/>
          </w:tcPr>
          <w:p w14:paraId="2D5BDB8D" w14:textId="77777777" w:rsidR="00A106C7" w:rsidRPr="00C801EA" w:rsidRDefault="00A106C7">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38028D5C" w14:textId="17C22677" w:rsidR="00A106C7" w:rsidRPr="00A57498" w:rsidRDefault="00CB23E9">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0.015</w:t>
            </w:r>
          </w:p>
        </w:tc>
        <w:tc>
          <w:tcPr>
            <w:tcW w:w="0" w:type="auto"/>
          </w:tcPr>
          <w:p w14:paraId="54F5D3CB" w14:textId="40490F61" w:rsidR="00A106C7" w:rsidRPr="00A57498" w:rsidRDefault="00CB23E9">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0.178</w:t>
            </w:r>
          </w:p>
        </w:tc>
        <w:tc>
          <w:tcPr>
            <w:tcW w:w="0" w:type="auto"/>
          </w:tcPr>
          <w:p w14:paraId="75CAF69F" w14:textId="164FD4F5" w:rsidR="00A106C7" w:rsidRPr="00A57498" w:rsidRDefault="00CB23E9">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35.16</w:t>
            </w:r>
          </w:p>
        </w:tc>
      </w:tr>
      <w:tr w:rsidR="00246822" w:rsidRPr="00C801EA" w14:paraId="62C0F57D"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39722969" w14:textId="77777777" w:rsidR="00A106C7" w:rsidRPr="00C801EA" w:rsidRDefault="00A106C7">
            <w:pPr>
              <w:rPr>
                <w:sz w:val="26"/>
                <w:szCs w:val="26"/>
              </w:rPr>
            </w:pPr>
          </w:p>
        </w:tc>
        <w:tc>
          <w:tcPr>
            <w:tcW w:w="0" w:type="auto"/>
          </w:tcPr>
          <w:p w14:paraId="6BAB7776" w14:textId="77777777" w:rsidR="00A106C7" w:rsidRPr="00C801EA" w:rsidRDefault="00A106C7">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2C12CD4C" w14:textId="021765BF" w:rsidR="00A106C7" w:rsidRPr="00A57498" w:rsidRDefault="00A4630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0.039</w:t>
            </w:r>
          </w:p>
        </w:tc>
        <w:tc>
          <w:tcPr>
            <w:tcW w:w="0" w:type="auto"/>
          </w:tcPr>
          <w:p w14:paraId="685AB7F2" w14:textId="4967AE6C" w:rsidR="00A106C7" w:rsidRPr="00A57498" w:rsidRDefault="00A4630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0.045</w:t>
            </w:r>
          </w:p>
        </w:tc>
        <w:tc>
          <w:tcPr>
            <w:tcW w:w="0" w:type="auto"/>
          </w:tcPr>
          <w:p w14:paraId="7B4FA8DC" w14:textId="53DB18EE" w:rsidR="00A106C7" w:rsidRPr="00A57498" w:rsidRDefault="00A46304">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33.49</w:t>
            </w:r>
          </w:p>
        </w:tc>
      </w:tr>
      <w:tr w:rsidR="00E56C4F" w:rsidRPr="00C801EA" w14:paraId="5EE4790F"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255AC498" w14:textId="77777777" w:rsidR="00E56C4F" w:rsidRPr="00C801EA" w:rsidRDefault="00E56C4F">
            <w:pPr>
              <w:rPr>
                <w:sz w:val="26"/>
                <w:szCs w:val="26"/>
              </w:rPr>
            </w:pPr>
          </w:p>
        </w:tc>
        <w:tc>
          <w:tcPr>
            <w:tcW w:w="0" w:type="auto"/>
          </w:tcPr>
          <w:p w14:paraId="2634C8B2" w14:textId="4C138743" w:rsidR="00E56C4F" w:rsidRPr="00C801EA" w:rsidRDefault="00302AF7">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52042776" w14:textId="58C4088F" w:rsidR="00E56C4F" w:rsidRPr="00A57498" w:rsidRDefault="00A4630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0.038</w:t>
            </w:r>
          </w:p>
        </w:tc>
        <w:tc>
          <w:tcPr>
            <w:tcW w:w="0" w:type="auto"/>
          </w:tcPr>
          <w:p w14:paraId="046AA8B2" w14:textId="63E44D8A" w:rsidR="00E56C4F" w:rsidRPr="00A57498" w:rsidRDefault="00A4630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0.045</w:t>
            </w:r>
          </w:p>
        </w:tc>
        <w:tc>
          <w:tcPr>
            <w:tcW w:w="0" w:type="auto"/>
          </w:tcPr>
          <w:p w14:paraId="0AD66B71" w14:textId="29F07A86" w:rsidR="00E56C4F" w:rsidRPr="00A57498" w:rsidRDefault="00A4630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32.532</w:t>
            </w:r>
          </w:p>
        </w:tc>
      </w:tr>
      <w:tr w:rsidR="00EA31F4" w:rsidRPr="00C801EA" w14:paraId="1E575B2A"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F969CC5" w14:textId="77777777" w:rsidR="00A106C7" w:rsidRPr="00C801EA" w:rsidRDefault="00A106C7">
            <w:pPr>
              <w:rPr>
                <w:sz w:val="26"/>
                <w:szCs w:val="26"/>
              </w:rPr>
            </w:pPr>
            <w:r w:rsidRPr="00C801EA">
              <w:rPr>
                <w:sz w:val="26"/>
                <w:szCs w:val="26"/>
              </w:rPr>
              <w:t>LSTM</w:t>
            </w:r>
          </w:p>
        </w:tc>
        <w:tc>
          <w:tcPr>
            <w:tcW w:w="0" w:type="auto"/>
          </w:tcPr>
          <w:p w14:paraId="7008FBAB" w14:textId="77777777" w:rsidR="00A106C7" w:rsidRPr="00C801EA" w:rsidRDefault="00A106C7">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23ABC19D" w14:textId="238414DA" w:rsidR="00A106C7" w:rsidRPr="00A57498" w:rsidRDefault="00D02213">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0.021</w:t>
            </w:r>
          </w:p>
        </w:tc>
        <w:tc>
          <w:tcPr>
            <w:tcW w:w="0" w:type="auto"/>
          </w:tcPr>
          <w:p w14:paraId="0F2F6C7E" w14:textId="11B51271" w:rsidR="00A106C7" w:rsidRPr="00A57498" w:rsidRDefault="00D02213">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0.024</w:t>
            </w:r>
          </w:p>
        </w:tc>
        <w:tc>
          <w:tcPr>
            <w:tcW w:w="0" w:type="auto"/>
          </w:tcPr>
          <w:p w14:paraId="2961EA0D" w14:textId="0C099F7F" w:rsidR="00A106C7" w:rsidRPr="00A57498" w:rsidRDefault="00D02213">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18.7</w:t>
            </w:r>
          </w:p>
        </w:tc>
      </w:tr>
      <w:tr w:rsidR="00246822" w:rsidRPr="00C801EA" w14:paraId="344D1267"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18510F29" w14:textId="77777777" w:rsidR="00A106C7" w:rsidRPr="00C801EA" w:rsidRDefault="00A106C7">
            <w:pPr>
              <w:rPr>
                <w:sz w:val="26"/>
                <w:szCs w:val="26"/>
              </w:rPr>
            </w:pPr>
          </w:p>
        </w:tc>
        <w:tc>
          <w:tcPr>
            <w:tcW w:w="0" w:type="auto"/>
          </w:tcPr>
          <w:p w14:paraId="78BF5482" w14:textId="77777777" w:rsidR="00A106C7" w:rsidRPr="00C801EA" w:rsidRDefault="00A106C7">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5F19FD67" w14:textId="5A374EA5" w:rsidR="00A106C7" w:rsidRPr="00A57498" w:rsidRDefault="00245E35">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0.026</w:t>
            </w:r>
          </w:p>
        </w:tc>
        <w:tc>
          <w:tcPr>
            <w:tcW w:w="0" w:type="auto"/>
          </w:tcPr>
          <w:p w14:paraId="031B5421" w14:textId="7641FCB4" w:rsidR="00A106C7" w:rsidRPr="00A57498" w:rsidRDefault="00245E35">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0.033</w:t>
            </w:r>
          </w:p>
        </w:tc>
        <w:tc>
          <w:tcPr>
            <w:tcW w:w="0" w:type="auto"/>
          </w:tcPr>
          <w:p w14:paraId="4A772531" w14:textId="11D308C6" w:rsidR="00A106C7" w:rsidRPr="00A57498" w:rsidRDefault="00245E35">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A57498">
              <w:rPr>
                <w:rFonts w:ascii="Courier New" w:hAnsi="Courier New" w:cs="Courier New"/>
                <w:b/>
                <w:color w:val="FF0000"/>
                <w:sz w:val="26"/>
                <w:szCs w:val="26"/>
                <w:shd w:val="clear" w:color="auto" w:fill="FFFFFF"/>
                <w:lang w:val="en-US"/>
              </w:rPr>
              <w:t>21.91</w:t>
            </w:r>
          </w:p>
        </w:tc>
      </w:tr>
      <w:tr w:rsidR="00BD14FD" w:rsidRPr="00C801EA" w14:paraId="4016FC03"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tcPr>
          <w:p w14:paraId="245B8CFA" w14:textId="77777777" w:rsidR="00BD14FD" w:rsidRPr="00C801EA" w:rsidRDefault="00BD14FD" w:rsidP="00BD14FD">
            <w:pPr>
              <w:rPr>
                <w:sz w:val="26"/>
                <w:szCs w:val="26"/>
              </w:rPr>
            </w:pPr>
          </w:p>
        </w:tc>
        <w:tc>
          <w:tcPr>
            <w:tcW w:w="0" w:type="auto"/>
          </w:tcPr>
          <w:p w14:paraId="673C222B" w14:textId="2438FC25"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08F7B32D" w14:textId="69BADA0A" w:rsidR="00BD14FD" w:rsidRPr="00A57498"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A57498">
              <w:rPr>
                <w:rFonts w:ascii="Courier New" w:hAnsi="Courier New" w:cs="Courier New"/>
                <w:b/>
                <w:color w:val="FF0000"/>
                <w:sz w:val="26"/>
                <w:szCs w:val="26"/>
                <w:shd w:val="clear" w:color="auto" w:fill="FFFFFF"/>
                <w:lang w:val="en-US"/>
              </w:rPr>
              <w:t>0.03</w:t>
            </w:r>
            <w:r w:rsidR="00307BAD" w:rsidRPr="00A57498">
              <w:rPr>
                <w:rFonts w:ascii="Courier New" w:hAnsi="Courier New" w:cs="Courier New"/>
                <w:b/>
                <w:color w:val="FF0000"/>
                <w:sz w:val="26"/>
                <w:szCs w:val="26"/>
                <w:shd w:val="clear" w:color="auto" w:fill="FFFFFF"/>
                <w:lang w:val="en-US"/>
              </w:rPr>
              <w:t>2</w:t>
            </w:r>
          </w:p>
        </w:tc>
        <w:tc>
          <w:tcPr>
            <w:tcW w:w="0" w:type="auto"/>
          </w:tcPr>
          <w:p w14:paraId="21A179E0" w14:textId="0607C0E6" w:rsidR="00BD14FD" w:rsidRPr="00A57498" w:rsidRDefault="00307BA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A57498">
              <w:rPr>
                <w:rFonts w:ascii="Courier New" w:hAnsi="Courier New" w:cs="Courier New"/>
                <w:b/>
                <w:color w:val="FF0000"/>
                <w:sz w:val="26"/>
                <w:szCs w:val="26"/>
                <w:shd w:val="clear" w:color="auto" w:fill="FFFFFF"/>
                <w:lang w:val="en-US"/>
              </w:rPr>
              <w:t>0.038</w:t>
            </w:r>
          </w:p>
        </w:tc>
        <w:tc>
          <w:tcPr>
            <w:tcW w:w="0" w:type="auto"/>
          </w:tcPr>
          <w:p w14:paraId="4ACD4683" w14:textId="1DE2D0FE" w:rsidR="00BD14FD" w:rsidRPr="00A57498" w:rsidRDefault="00307BA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A57498">
              <w:rPr>
                <w:rFonts w:ascii="Courier New" w:hAnsi="Courier New" w:cs="Courier New"/>
                <w:b/>
                <w:color w:val="FF0000"/>
                <w:sz w:val="26"/>
                <w:szCs w:val="26"/>
                <w:shd w:val="clear" w:color="auto" w:fill="FFFFFF"/>
                <w:lang w:val="en-US"/>
              </w:rPr>
              <w:t>26.62</w:t>
            </w:r>
          </w:p>
        </w:tc>
      </w:tr>
      <w:tr w:rsidR="00BD14FD" w:rsidRPr="00C801EA" w14:paraId="39CB406E"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BC7C493" w14:textId="77777777" w:rsidR="00BD14FD" w:rsidRPr="00C801EA" w:rsidRDefault="00BD14FD" w:rsidP="00BD14FD">
            <w:pPr>
              <w:rPr>
                <w:sz w:val="26"/>
                <w:szCs w:val="26"/>
              </w:rPr>
            </w:pPr>
            <w:r w:rsidRPr="00C801EA">
              <w:rPr>
                <w:sz w:val="26"/>
                <w:szCs w:val="26"/>
              </w:rPr>
              <w:t>DNN</w:t>
            </w:r>
          </w:p>
        </w:tc>
        <w:tc>
          <w:tcPr>
            <w:tcW w:w="0" w:type="auto"/>
          </w:tcPr>
          <w:p w14:paraId="09CCF600"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17061321" w14:textId="4F64211D"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Pr>
                <w:rFonts w:ascii="Courier New" w:hAnsi="Courier New" w:cs="Courier New"/>
                <w:color w:val="212121"/>
                <w:sz w:val="26"/>
                <w:szCs w:val="26"/>
                <w:shd w:val="clear" w:color="auto" w:fill="FFFFFF"/>
              </w:rPr>
              <w:t>041</w:t>
            </w:r>
          </w:p>
        </w:tc>
        <w:tc>
          <w:tcPr>
            <w:tcW w:w="0" w:type="auto"/>
          </w:tcPr>
          <w:p w14:paraId="5F188425" w14:textId="5F3FC1DB"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Pr>
                <w:rFonts w:ascii="Courier New" w:hAnsi="Courier New" w:cs="Courier New"/>
                <w:color w:val="212121"/>
                <w:sz w:val="26"/>
                <w:szCs w:val="26"/>
                <w:shd w:val="clear" w:color="auto" w:fill="FFFFFF"/>
              </w:rPr>
              <w:t>041</w:t>
            </w:r>
          </w:p>
        </w:tc>
        <w:tc>
          <w:tcPr>
            <w:tcW w:w="0" w:type="auto"/>
          </w:tcPr>
          <w:p w14:paraId="4A927142" w14:textId="1D21F166"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5B1B06">
              <w:rPr>
                <w:rFonts w:ascii="Courier New" w:hAnsi="Courier New" w:cs="Courier New"/>
                <w:color w:val="212121"/>
                <w:sz w:val="26"/>
                <w:szCs w:val="26"/>
                <w:shd w:val="clear" w:color="auto" w:fill="FFFFFF"/>
              </w:rPr>
              <w:t>53.307</w:t>
            </w:r>
          </w:p>
        </w:tc>
      </w:tr>
      <w:tr w:rsidR="00BD14FD" w:rsidRPr="00C801EA" w14:paraId="11EE38EB"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4573889D" w14:textId="77777777" w:rsidR="00BD14FD" w:rsidRPr="00C801EA" w:rsidRDefault="00BD14FD" w:rsidP="00BD14FD">
            <w:pPr>
              <w:rPr>
                <w:sz w:val="26"/>
                <w:szCs w:val="26"/>
              </w:rPr>
            </w:pPr>
          </w:p>
        </w:tc>
        <w:tc>
          <w:tcPr>
            <w:tcW w:w="0" w:type="auto"/>
          </w:tcPr>
          <w:p w14:paraId="7C4CC1E7"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27B7B713" w14:textId="5CB0D0C3"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Pr>
                <w:rFonts w:ascii="Courier New" w:hAnsi="Courier New" w:cs="Courier New"/>
                <w:color w:val="212121"/>
                <w:sz w:val="26"/>
                <w:szCs w:val="26"/>
                <w:shd w:val="clear" w:color="auto" w:fill="FFFFFF"/>
              </w:rPr>
              <w:t>005</w:t>
            </w:r>
          </w:p>
        </w:tc>
        <w:tc>
          <w:tcPr>
            <w:tcW w:w="0" w:type="auto"/>
          </w:tcPr>
          <w:p w14:paraId="4DF72CFE" w14:textId="3A6768E6"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Pr>
                <w:rFonts w:ascii="Courier New" w:hAnsi="Courier New" w:cs="Courier New"/>
                <w:color w:val="212121"/>
                <w:sz w:val="26"/>
                <w:szCs w:val="26"/>
                <w:shd w:val="clear" w:color="auto" w:fill="FFFFFF"/>
              </w:rPr>
              <w:t>051</w:t>
            </w:r>
          </w:p>
        </w:tc>
        <w:tc>
          <w:tcPr>
            <w:tcW w:w="0" w:type="auto"/>
          </w:tcPr>
          <w:p w14:paraId="1E85E4FE" w14:textId="4AB89B78"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5B1B06">
              <w:rPr>
                <w:rFonts w:ascii="Courier New" w:hAnsi="Courier New" w:cs="Courier New"/>
                <w:color w:val="212121"/>
                <w:sz w:val="26"/>
                <w:szCs w:val="26"/>
                <w:shd w:val="clear" w:color="auto" w:fill="FFFFFF"/>
              </w:rPr>
              <w:t>64.735</w:t>
            </w:r>
          </w:p>
        </w:tc>
      </w:tr>
      <w:tr w:rsidR="00BD14FD" w:rsidRPr="00C801EA" w14:paraId="20A7A0EF"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35F95A4B" w14:textId="77777777" w:rsidR="00BD14FD" w:rsidRPr="00C801EA" w:rsidRDefault="00BD14FD" w:rsidP="00BD14FD">
            <w:pPr>
              <w:rPr>
                <w:sz w:val="26"/>
                <w:szCs w:val="26"/>
              </w:rPr>
            </w:pPr>
          </w:p>
        </w:tc>
        <w:tc>
          <w:tcPr>
            <w:tcW w:w="0" w:type="auto"/>
          </w:tcPr>
          <w:p w14:paraId="3A09CA5C" w14:textId="392DD303"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24A50078" w14:textId="2377C630"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Pr>
                <w:rFonts w:ascii="Courier New" w:hAnsi="Courier New" w:cs="Courier New"/>
                <w:color w:val="212121"/>
                <w:sz w:val="26"/>
                <w:szCs w:val="26"/>
                <w:shd w:val="clear" w:color="auto" w:fill="FFFFFF"/>
              </w:rPr>
              <w:t>011</w:t>
            </w:r>
          </w:p>
        </w:tc>
        <w:tc>
          <w:tcPr>
            <w:tcW w:w="0" w:type="auto"/>
          </w:tcPr>
          <w:p w14:paraId="690FB549" w14:textId="68430C9B"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Pr>
                <w:rFonts w:ascii="Courier New" w:hAnsi="Courier New" w:cs="Courier New"/>
                <w:color w:val="212121"/>
                <w:sz w:val="26"/>
                <w:szCs w:val="26"/>
                <w:shd w:val="clear" w:color="auto" w:fill="FFFFFF"/>
              </w:rPr>
              <w:t>015</w:t>
            </w:r>
          </w:p>
        </w:tc>
        <w:tc>
          <w:tcPr>
            <w:tcW w:w="0" w:type="auto"/>
          </w:tcPr>
          <w:p w14:paraId="1AAAAC7B" w14:textId="24A5DC75"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5B1B06">
              <w:rPr>
                <w:rFonts w:ascii="Courier New" w:hAnsi="Courier New" w:cs="Courier New"/>
                <w:color w:val="212121"/>
                <w:sz w:val="26"/>
                <w:szCs w:val="26"/>
                <w:shd w:val="clear" w:color="auto" w:fill="FFFFFF"/>
              </w:rPr>
              <w:t>13.021</w:t>
            </w:r>
          </w:p>
        </w:tc>
      </w:tr>
      <w:tr w:rsidR="00BD14FD" w:rsidRPr="00C801EA" w14:paraId="05D0C888"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B0A3E20" w14:textId="77777777" w:rsidR="00BD14FD" w:rsidRPr="00C801EA" w:rsidRDefault="00BD14FD" w:rsidP="00BD14FD">
            <w:pPr>
              <w:rPr>
                <w:sz w:val="26"/>
                <w:szCs w:val="26"/>
              </w:rPr>
            </w:pPr>
            <w:r w:rsidRPr="00C801EA">
              <w:rPr>
                <w:sz w:val="26"/>
                <w:szCs w:val="26"/>
              </w:rPr>
              <w:t>ARIMA</w:t>
            </w:r>
          </w:p>
        </w:tc>
        <w:tc>
          <w:tcPr>
            <w:tcW w:w="0" w:type="auto"/>
          </w:tcPr>
          <w:p w14:paraId="52FE38A7"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7DD02F36" w14:textId="4556C2D2"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0.153</w:t>
            </w:r>
          </w:p>
        </w:tc>
        <w:tc>
          <w:tcPr>
            <w:tcW w:w="0" w:type="auto"/>
          </w:tcPr>
          <w:p w14:paraId="36B034F0" w14:textId="1E6AA33E"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0.153</w:t>
            </w:r>
          </w:p>
        </w:tc>
        <w:tc>
          <w:tcPr>
            <w:tcW w:w="0" w:type="auto"/>
          </w:tcPr>
          <w:p w14:paraId="20EB9AA7" w14:textId="39F8B5AE"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192.462</w:t>
            </w:r>
          </w:p>
        </w:tc>
      </w:tr>
      <w:tr w:rsidR="00BD14FD" w:rsidRPr="00C801EA" w14:paraId="61A85FEF"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35A9B16B" w14:textId="77777777" w:rsidR="00BD14FD" w:rsidRPr="00C801EA" w:rsidRDefault="00BD14FD" w:rsidP="00BD14FD">
            <w:pPr>
              <w:rPr>
                <w:sz w:val="26"/>
                <w:szCs w:val="26"/>
              </w:rPr>
            </w:pPr>
          </w:p>
        </w:tc>
        <w:tc>
          <w:tcPr>
            <w:tcW w:w="0" w:type="auto"/>
          </w:tcPr>
          <w:p w14:paraId="4A082F8F"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37156B0C" w14:textId="3AA88AC9"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0.075</w:t>
            </w:r>
          </w:p>
        </w:tc>
        <w:tc>
          <w:tcPr>
            <w:tcW w:w="0" w:type="auto"/>
          </w:tcPr>
          <w:p w14:paraId="4BB88CFE" w14:textId="224FFCBF"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0.076</w:t>
            </w:r>
          </w:p>
        </w:tc>
        <w:tc>
          <w:tcPr>
            <w:tcW w:w="0" w:type="auto"/>
          </w:tcPr>
          <w:p w14:paraId="0205B9C1" w14:textId="484AA9FC"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96.333</w:t>
            </w:r>
          </w:p>
        </w:tc>
      </w:tr>
      <w:tr w:rsidR="00BD14FD" w:rsidRPr="00C801EA" w14:paraId="3426D7F1"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tcPr>
          <w:p w14:paraId="1C45F9DC" w14:textId="77777777" w:rsidR="00BD14FD" w:rsidRPr="00C801EA" w:rsidRDefault="00BD14FD" w:rsidP="00BD14FD">
            <w:pPr>
              <w:rPr>
                <w:sz w:val="26"/>
                <w:szCs w:val="26"/>
              </w:rPr>
            </w:pPr>
          </w:p>
        </w:tc>
        <w:tc>
          <w:tcPr>
            <w:tcW w:w="0" w:type="auto"/>
          </w:tcPr>
          <w:p w14:paraId="438F1C20" w14:textId="2E04DD14"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6436E219" w14:textId="2D60CA3B"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0.027</w:t>
            </w:r>
          </w:p>
        </w:tc>
        <w:tc>
          <w:tcPr>
            <w:tcW w:w="0" w:type="auto"/>
          </w:tcPr>
          <w:p w14:paraId="288CB732" w14:textId="48384E78"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0.03</w:t>
            </w:r>
          </w:p>
        </w:tc>
        <w:tc>
          <w:tcPr>
            <w:tcW w:w="0" w:type="auto"/>
          </w:tcPr>
          <w:p w14:paraId="395CB209" w14:textId="1DCFAD44"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32.077</w:t>
            </w:r>
          </w:p>
        </w:tc>
      </w:tr>
      <w:tr w:rsidR="00BD14FD" w:rsidRPr="00C801EA" w14:paraId="7F7B0B6B"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3754678" w14:textId="77777777" w:rsidR="00BD14FD" w:rsidRPr="00C801EA" w:rsidRDefault="00BD14FD" w:rsidP="00BD14FD">
            <w:pPr>
              <w:rPr>
                <w:sz w:val="26"/>
                <w:szCs w:val="26"/>
              </w:rPr>
            </w:pPr>
            <w:r w:rsidRPr="00C801EA">
              <w:rPr>
                <w:sz w:val="26"/>
                <w:szCs w:val="26"/>
              </w:rPr>
              <w:t>ARIMAX</w:t>
            </w:r>
          </w:p>
        </w:tc>
        <w:tc>
          <w:tcPr>
            <w:tcW w:w="0" w:type="auto"/>
          </w:tcPr>
          <w:p w14:paraId="151D19A0"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186CD32A" w14:textId="343BEE82"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0.153</w:t>
            </w:r>
          </w:p>
        </w:tc>
        <w:tc>
          <w:tcPr>
            <w:tcW w:w="0" w:type="auto"/>
          </w:tcPr>
          <w:p w14:paraId="21EDA30A" w14:textId="007F47C1"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0.153</w:t>
            </w:r>
          </w:p>
        </w:tc>
        <w:tc>
          <w:tcPr>
            <w:tcW w:w="0" w:type="auto"/>
          </w:tcPr>
          <w:p w14:paraId="349473A0" w14:textId="2153A8C6"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192.462</w:t>
            </w:r>
          </w:p>
        </w:tc>
      </w:tr>
      <w:tr w:rsidR="00BD14FD" w:rsidRPr="00C801EA" w14:paraId="468CA4BC"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2E71F20C" w14:textId="77777777" w:rsidR="00BD14FD" w:rsidRPr="00C801EA" w:rsidRDefault="00BD14FD" w:rsidP="00BD14FD">
            <w:pPr>
              <w:rPr>
                <w:sz w:val="26"/>
                <w:szCs w:val="26"/>
              </w:rPr>
            </w:pPr>
          </w:p>
        </w:tc>
        <w:tc>
          <w:tcPr>
            <w:tcW w:w="0" w:type="auto"/>
          </w:tcPr>
          <w:p w14:paraId="645F78AB"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3DA52ECF" w14:textId="0892FFDF"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0.017</w:t>
            </w:r>
          </w:p>
        </w:tc>
        <w:tc>
          <w:tcPr>
            <w:tcW w:w="0" w:type="auto"/>
          </w:tcPr>
          <w:p w14:paraId="05018A41" w14:textId="617AEC8F"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w:t>
            </w:r>
          </w:p>
        </w:tc>
        <w:tc>
          <w:tcPr>
            <w:tcW w:w="0" w:type="auto"/>
          </w:tcPr>
          <w:p w14:paraId="272184EE" w14:textId="562DA8F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25.642</w:t>
            </w:r>
          </w:p>
        </w:tc>
      </w:tr>
      <w:tr w:rsidR="00BD14FD" w:rsidRPr="00C801EA" w14:paraId="37FCC54A"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5A399552" w14:textId="77777777" w:rsidR="00BD14FD" w:rsidRPr="00C801EA" w:rsidRDefault="00BD14FD" w:rsidP="00BD14FD">
            <w:pPr>
              <w:rPr>
                <w:sz w:val="26"/>
                <w:szCs w:val="26"/>
              </w:rPr>
            </w:pPr>
          </w:p>
        </w:tc>
        <w:tc>
          <w:tcPr>
            <w:tcW w:w="0" w:type="auto"/>
          </w:tcPr>
          <w:p w14:paraId="6E225902" w14:textId="0BA20A95"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36BD82FC" w14:textId="5080A9D6"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0.027</w:t>
            </w:r>
          </w:p>
        </w:tc>
        <w:tc>
          <w:tcPr>
            <w:tcW w:w="0" w:type="auto"/>
          </w:tcPr>
          <w:p w14:paraId="1F56CEB2" w14:textId="575D8D5E"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0.03</w:t>
            </w:r>
          </w:p>
        </w:tc>
        <w:tc>
          <w:tcPr>
            <w:tcW w:w="0" w:type="auto"/>
          </w:tcPr>
          <w:p w14:paraId="604451A3" w14:textId="5E264B38"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32.077</w:t>
            </w:r>
          </w:p>
        </w:tc>
      </w:tr>
      <w:tr w:rsidR="00BD14FD" w:rsidRPr="00C801EA" w14:paraId="6EFCB909"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C989FFC" w14:textId="77777777" w:rsidR="00BD14FD" w:rsidRPr="00C801EA" w:rsidRDefault="00BD14FD" w:rsidP="00BD14FD">
            <w:pPr>
              <w:rPr>
                <w:sz w:val="26"/>
                <w:szCs w:val="26"/>
              </w:rPr>
            </w:pPr>
            <w:r w:rsidRPr="00C801EA">
              <w:rPr>
                <w:sz w:val="26"/>
                <w:szCs w:val="26"/>
              </w:rPr>
              <w:t>KNN</w:t>
            </w:r>
          </w:p>
        </w:tc>
        <w:tc>
          <w:tcPr>
            <w:tcW w:w="0" w:type="auto"/>
          </w:tcPr>
          <w:p w14:paraId="263E384D"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3C02ACD4" w14:textId="78377BEC"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0.143</w:t>
            </w:r>
          </w:p>
        </w:tc>
        <w:tc>
          <w:tcPr>
            <w:tcW w:w="0" w:type="auto"/>
          </w:tcPr>
          <w:p w14:paraId="4DAD0619" w14:textId="2ED69524"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0.143</w:t>
            </w:r>
          </w:p>
        </w:tc>
        <w:tc>
          <w:tcPr>
            <w:tcW w:w="0" w:type="auto"/>
          </w:tcPr>
          <w:p w14:paraId="01CFD90F" w14:textId="67241B0F"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180.44</w:t>
            </w:r>
          </w:p>
        </w:tc>
      </w:tr>
      <w:tr w:rsidR="00BD14FD" w:rsidRPr="00C801EA" w14:paraId="6CC2351F"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70538926" w14:textId="77777777" w:rsidR="00BD14FD" w:rsidRPr="00C801EA" w:rsidRDefault="00BD14FD" w:rsidP="00BD14FD">
            <w:pPr>
              <w:rPr>
                <w:sz w:val="26"/>
                <w:szCs w:val="26"/>
              </w:rPr>
            </w:pPr>
          </w:p>
        </w:tc>
        <w:tc>
          <w:tcPr>
            <w:tcW w:w="0" w:type="auto"/>
          </w:tcPr>
          <w:p w14:paraId="4FC172CF"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4B5E60B7" w14:textId="53B724E9"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0.074</w:t>
            </w:r>
          </w:p>
        </w:tc>
        <w:tc>
          <w:tcPr>
            <w:tcW w:w="0" w:type="auto"/>
          </w:tcPr>
          <w:p w14:paraId="7EB12D6F" w14:textId="436AFF70"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0.076</w:t>
            </w:r>
          </w:p>
        </w:tc>
        <w:tc>
          <w:tcPr>
            <w:tcW w:w="0" w:type="auto"/>
          </w:tcPr>
          <w:p w14:paraId="6E28FD2C" w14:textId="49F5D684"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95.561</w:t>
            </w:r>
          </w:p>
        </w:tc>
      </w:tr>
      <w:tr w:rsidR="00BD14FD" w:rsidRPr="00C801EA" w14:paraId="5A467824"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tcPr>
          <w:p w14:paraId="4102F157" w14:textId="77777777" w:rsidR="00BD14FD" w:rsidRPr="00C801EA" w:rsidRDefault="00BD14FD" w:rsidP="00BD14FD">
            <w:pPr>
              <w:rPr>
                <w:sz w:val="26"/>
                <w:szCs w:val="26"/>
              </w:rPr>
            </w:pPr>
          </w:p>
        </w:tc>
        <w:tc>
          <w:tcPr>
            <w:tcW w:w="0" w:type="auto"/>
          </w:tcPr>
          <w:p w14:paraId="28F1783D" w14:textId="627CA016"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529E89A3" w14:textId="293FFB94"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0.021</w:t>
            </w:r>
          </w:p>
        </w:tc>
        <w:tc>
          <w:tcPr>
            <w:tcW w:w="0" w:type="auto"/>
          </w:tcPr>
          <w:p w14:paraId="27130503" w14:textId="0EE9C368"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0.026</w:t>
            </w:r>
          </w:p>
        </w:tc>
        <w:tc>
          <w:tcPr>
            <w:tcW w:w="0" w:type="auto"/>
          </w:tcPr>
          <w:p w14:paraId="1FB412EB" w14:textId="65D003BB"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E73446">
              <w:rPr>
                <w:rFonts w:ascii="Courier New" w:hAnsi="Courier New" w:cs="Courier New"/>
                <w:color w:val="212121"/>
                <w:sz w:val="26"/>
                <w:szCs w:val="26"/>
                <w:shd w:val="clear" w:color="auto" w:fill="FFFFFF"/>
              </w:rPr>
              <w:t>25.199</w:t>
            </w:r>
          </w:p>
        </w:tc>
      </w:tr>
      <w:tr w:rsidR="00BD14FD" w:rsidRPr="00C801EA" w14:paraId="215EB41A"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717CDC7F" w14:textId="29C69D50" w:rsidR="00BD14FD" w:rsidRPr="00C801EA" w:rsidRDefault="00BD14FD" w:rsidP="00BD14FD">
            <w:pPr>
              <w:rPr>
                <w:sz w:val="26"/>
                <w:szCs w:val="26"/>
              </w:rPr>
            </w:pPr>
            <w:r w:rsidRPr="00C801EA">
              <w:rPr>
                <w:sz w:val="26"/>
                <w:szCs w:val="26"/>
              </w:rPr>
              <w:t>LR</w:t>
            </w:r>
          </w:p>
        </w:tc>
        <w:tc>
          <w:tcPr>
            <w:tcW w:w="0" w:type="auto"/>
          </w:tcPr>
          <w:p w14:paraId="5E23E640"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224517AB" w14:textId="6E3BAB79"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0.133</w:t>
            </w:r>
          </w:p>
        </w:tc>
        <w:tc>
          <w:tcPr>
            <w:tcW w:w="0" w:type="auto"/>
          </w:tcPr>
          <w:p w14:paraId="4FA9BC9C" w14:textId="7096E06D"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0.134</w:t>
            </w:r>
          </w:p>
        </w:tc>
        <w:tc>
          <w:tcPr>
            <w:tcW w:w="0" w:type="auto"/>
          </w:tcPr>
          <w:p w14:paraId="3DB57D12" w14:textId="3A2A6114"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168.428</w:t>
            </w:r>
          </w:p>
        </w:tc>
      </w:tr>
      <w:tr w:rsidR="00BD14FD" w:rsidRPr="00C801EA" w14:paraId="64E296B0" w14:textId="77777777" w:rsidTr="00EA31F4">
        <w:trPr>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49300BD5" w14:textId="77777777" w:rsidR="00BD14FD" w:rsidRPr="00C801EA" w:rsidRDefault="00BD14FD" w:rsidP="00BD14FD">
            <w:pPr>
              <w:rPr>
                <w:sz w:val="26"/>
                <w:szCs w:val="26"/>
              </w:rPr>
            </w:pPr>
          </w:p>
        </w:tc>
        <w:tc>
          <w:tcPr>
            <w:tcW w:w="0" w:type="auto"/>
          </w:tcPr>
          <w:p w14:paraId="5342C1AB"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430CAE6A" w14:textId="3EAFAB4E"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0.078</w:t>
            </w:r>
          </w:p>
        </w:tc>
        <w:tc>
          <w:tcPr>
            <w:tcW w:w="0" w:type="auto"/>
          </w:tcPr>
          <w:p w14:paraId="588BE48F" w14:textId="6C88A24A"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0.08</w:t>
            </w:r>
          </w:p>
        </w:tc>
        <w:tc>
          <w:tcPr>
            <w:tcW w:w="0" w:type="auto"/>
          </w:tcPr>
          <w:p w14:paraId="09CC29CE" w14:textId="7769F55C"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100.996</w:t>
            </w:r>
          </w:p>
        </w:tc>
      </w:tr>
      <w:tr w:rsidR="00BD14FD" w:rsidRPr="00C801EA" w14:paraId="09FF3BAD" w14:textId="77777777" w:rsidTr="00EA31F4">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03F2C83D" w14:textId="77777777" w:rsidR="00BD14FD" w:rsidRPr="00C801EA" w:rsidRDefault="00BD14FD" w:rsidP="00BD14FD">
            <w:pPr>
              <w:rPr>
                <w:sz w:val="26"/>
                <w:szCs w:val="26"/>
              </w:rPr>
            </w:pPr>
          </w:p>
        </w:tc>
        <w:tc>
          <w:tcPr>
            <w:tcW w:w="0" w:type="auto"/>
          </w:tcPr>
          <w:p w14:paraId="13F872D4" w14:textId="6216616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3D59D800" w14:textId="1E6F7ED6"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0.06</w:t>
            </w:r>
          </w:p>
        </w:tc>
        <w:tc>
          <w:tcPr>
            <w:tcW w:w="0" w:type="auto"/>
          </w:tcPr>
          <w:p w14:paraId="3AC05F8D" w14:textId="36619E0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0.062</w:t>
            </w:r>
          </w:p>
        </w:tc>
        <w:tc>
          <w:tcPr>
            <w:tcW w:w="0" w:type="auto"/>
          </w:tcPr>
          <w:p w14:paraId="011E7F1D" w14:textId="1C0CC87A"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76.469</w:t>
            </w:r>
          </w:p>
        </w:tc>
      </w:tr>
    </w:tbl>
    <w:p w14:paraId="0E4CFFEE" w14:textId="77777777" w:rsidR="00BC63FB" w:rsidRPr="00C801EA" w:rsidRDefault="00BC63FB" w:rsidP="000152E8">
      <w:pPr>
        <w:pStyle w:val="ListParagraph"/>
        <w:numPr>
          <w:ilvl w:val="0"/>
          <w:numId w:val="9"/>
        </w:numPr>
        <w:rPr>
          <w:b/>
          <w:sz w:val="26"/>
          <w:szCs w:val="26"/>
        </w:rPr>
      </w:pPr>
    </w:p>
    <w:tbl>
      <w:tblPr>
        <w:tblStyle w:val="GridTable3-Accent1"/>
        <w:tblW w:w="0" w:type="auto"/>
        <w:tblLook w:val="04A0" w:firstRow="1" w:lastRow="0" w:firstColumn="1" w:lastColumn="0" w:noHBand="0" w:noVBand="1"/>
      </w:tblPr>
      <w:tblGrid>
        <w:gridCol w:w="1155"/>
        <w:gridCol w:w="823"/>
        <w:gridCol w:w="1336"/>
        <w:gridCol w:w="1481"/>
        <w:gridCol w:w="1495"/>
      </w:tblGrid>
      <w:tr w:rsidR="00BC63FB" w:rsidRPr="00C801EA" w14:paraId="3B764330" w14:textId="11AFD2CC">
        <w:trPr>
          <w:cnfStyle w:val="100000000000" w:firstRow="1" w:lastRow="0" w:firstColumn="0" w:lastColumn="0" w:oddVBand="0" w:evenVBand="0" w:oddHBand="0" w:evenHBand="0" w:firstRowFirstColumn="0" w:firstRowLastColumn="0" w:lastRowFirstColumn="0" w:lastRowLastColumn="0"/>
          <w:trHeight w:val="253"/>
        </w:trPr>
        <w:tc>
          <w:tcPr>
            <w:cnfStyle w:val="001000000100" w:firstRow="0" w:lastRow="0" w:firstColumn="1" w:lastColumn="0" w:oddVBand="0" w:evenVBand="0" w:oddHBand="0" w:evenHBand="0" w:firstRowFirstColumn="1" w:firstRowLastColumn="0" w:lastRowFirstColumn="0" w:lastRowLastColumn="0"/>
            <w:tcW w:w="0" w:type="auto"/>
          </w:tcPr>
          <w:p w14:paraId="39BD2E73" w14:textId="77777777" w:rsidR="00BC63FB" w:rsidRPr="00C801EA" w:rsidRDefault="00BC63FB" w:rsidP="00BC63FB">
            <w:pPr>
              <w:rPr>
                <w:sz w:val="26"/>
                <w:szCs w:val="26"/>
              </w:rPr>
            </w:pPr>
            <w:r w:rsidRPr="00C801EA">
              <w:rPr>
                <w:sz w:val="26"/>
                <w:szCs w:val="26"/>
              </w:rPr>
              <w:t>Method</w:t>
            </w:r>
          </w:p>
        </w:tc>
        <w:tc>
          <w:tcPr>
            <w:tcW w:w="0" w:type="auto"/>
          </w:tcPr>
          <w:p w14:paraId="29ABB61D" w14:textId="77777777" w:rsidR="00BC63FB" w:rsidRPr="00C801EA" w:rsidRDefault="00BC63FB" w:rsidP="00BC63FB">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30F311F2" w14:textId="5274C395" w:rsidR="00BC63FB" w:rsidRPr="00C801EA" w:rsidRDefault="00BC63FB" w:rsidP="00BC63FB">
            <w:pPr>
              <w:cnfStyle w:val="100000000000" w:firstRow="1" w:lastRow="0" w:firstColumn="0" w:lastColumn="0" w:oddVBand="0" w:evenVBand="0" w:oddHBand="0" w:evenHBand="0" w:firstRowFirstColumn="0" w:firstRowLastColumn="0" w:lastRowFirstColumn="0" w:lastRowLastColumn="0"/>
              <w:rPr>
                <w:b w:val="0"/>
                <w:sz w:val="26"/>
                <w:szCs w:val="26"/>
              </w:rPr>
            </w:pPr>
            <w:r w:rsidRPr="00C801EA">
              <w:rPr>
                <w:sz w:val="26"/>
                <w:szCs w:val="26"/>
              </w:rPr>
              <w:t>MAE Test</w:t>
            </w:r>
          </w:p>
        </w:tc>
        <w:tc>
          <w:tcPr>
            <w:tcW w:w="0" w:type="auto"/>
          </w:tcPr>
          <w:p w14:paraId="78044BCD" w14:textId="64800916" w:rsidR="00BC63FB" w:rsidRPr="00C801EA" w:rsidRDefault="00BC63FB" w:rsidP="00BC63FB">
            <w:pPr>
              <w:cnfStyle w:val="100000000000" w:firstRow="1" w:lastRow="0" w:firstColumn="0" w:lastColumn="0" w:oddVBand="0" w:evenVBand="0" w:oddHBand="0" w:evenHBand="0" w:firstRowFirstColumn="0" w:firstRowLastColumn="0" w:lastRowFirstColumn="0" w:lastRowLastColumn="0"/>
              <w:rPr>
                <w:b w:val="0"/>
                <w:sz w:val="26"/>
                <w:szCs w:val="26"/>
              </w:rPr>
            </w:pPr>
            <w:r w:rsidRPr="00C801EA">
              <w:rPr>
                <w:sz w:val="26"/>
                <w:szCs w:val="26"/>
              </w:rPr>
              <w:t>RMSE Test</w:t>
            </w:r>
          </w:p>
        </w:tc>
        <w:tc>
          <w:tcPr>
            <w:tcW w:w="0" w:type="auto"/>
          </w:tcPr>
          <w:p w14:paraId="57DCDDF9" w14:textId="1EE988A8" w:rsidR="00BC63FB" w:rsidRPr="00C801EA" w:rsidRDefault="00BC63FB" w:rsidP="00BC63FB">
            <w:pPr>
              <w:cnfStyle w:val="100000000000" w:firstRow="1" w:lastRow="0" w:firstColumn="0" w:lastColumn="0" w:oddVBand="0" w:evenVBand="0" w:oddHBand="0" w:evenHBand="0" w:firstRowFirstColumn="0" w:firstRowLastColumn="0" w:lastRowFirstColumn="0" w:lastRowLastColumn="0"/>
              <w:rPr>
                <w:b w:val="0"/>
                <w:sz w:val="26"/>
                <w:szCs w:val="26"/>
              </w:rPr>
            </w:pPr>
            <w:r w:rsidRPr="00C801EA">
              <w:rPr>
                <w:sz w:val="26"/>
                <w:szCs w:val="26"/>
              </w:rPr>
              <w:t>MAPE Test</w:t>
            </w:r>
          </w:p>
        </w:tc>
      </w:tr>
      <w:tr w:rsidR="00BC63FB" w:rsidRPr="00C801EA" w14:paraId="68F0A9C9" w14:textId="7EEDE14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2FC5B4F" w14:textId="77777777" w:rsidR="00BC63FB" w:rsidRPr="00C801EA" w:rsidRDefault="00BC63FB" w:rsidP="00BC63FB">
            <w:pPr>
              <w:rPr>
                <w:sz w:val="26"/>
                <w:szCs w:val="26"/>
              </w:rPr>
            </w:pPr>
            <w:r w:rsidRPr="00C801EA">
              <w:rPr>
                <w:sz w:val="26"/>
                <w:szCs w:val="26"/>
              </w:rPr>
              <w:t>RNN</w:t>
            </w:r>
          </w:p>
        </w:tc>
        <w:tc>
          <w:tcPr>
            <w:tcW w:w="0" w:type="auto"/>
          </w:tcPr>
          <w:p w14:paraId="6647BB7D" w14:textId="77777777" w:rsidR="00BC63FB" w:rsidRPr="00C801EA" w:rsidRDefault="00BC63FB" w:rsidP="00BC63FB">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66008E5E" w14:textId="533BD881" w:rsidR="00BC63FB" w:rsidRPr="00B56A1F" w:rsidRDefault="00CB23E9" w:rsidP="00BC63F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56A1F">
              <w:rPr>
                <w:rFonts w:ascii="Courier New" w:hAnsi="Courier New" w:cs="Courier New"/>
                <w:b/>
                <w:color w:val="FF0000"/>
                <w:sz w:val="26"/>
                <w:szCs w:val="26"/>
                <w:shd w:val="clear" w:color="auto" w:fill="FFFFFF"/>
                <w:lang w:val="en-US"/>
              </w:rPr>
              <w:t>0.048</w:t>
            </w:r>
          </w:p>
        </w:tc>
        <w:tc>
          <w:tcPr>
            <w:tcW w:w="0" w:type="auto"/>
          </w:tcPr>
          <w:p w14:paraId="3E62A742" w14:textId="16D6913A" w:rsidR="00BC63FB" w:rsidRPr="00B56A1F" w:rsidRDefault="00CB23E9" w:rsidP="00BC63F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56A1F">
              <w:rPr>
                <w:rFonts w:ascii="Courier New" w:hAnsi="Courier New" w:cs="Courier New"/>
                <w:b/>
                <w:color w:val="FF0000"/>
                <w:sz w:val="26"/>
                <w:szCs w:val="26"/>
                <w:shd w:val="clear" w:color="auto" w:fill="FFFFFF"/>
                <w:lang w:val="en-US"/>
              </w:rPr>
              <w:t>0.058</w:t>
            </w:r>
          </w:p>
        </w:tc>
        <w:tc>
          <w:tcPr>
            <w:tcW w:w="0" w:type="auto"/>
          </w:tcPr>
          <w:p w14:paraId="69B76A29" w14:textId="321F1ADE" w:rsidR="00BC63FB" w:rsidRPr="00B56A1F" w:rsidRDefault="00CB23E9" w:rsidP="00BC63F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56A1F">
              <w:rPr>
                <w:rFonts w:ascii="Courier New" w:hAnsi="Courier New" w:cs="Courier New"/>
                <w:b/>
                <w:color w:val="FF0000"/>
                <w:sz w:val="26"/>
                <w:szCs w:val="26"/>
                <w:shd w:val="clear" w:color="auto" w:fill="FFFFFF"/>
                <w:lang w:val="en-US"/>
              </w:rPr>
              <w:t>35.16</w:t>
            </w:r>
          </w:p>
        </w:tc>
      </w:tr>
      <w:tr w:rsidR="00BC63FB" w:rsidRPr="00C801EA" w14:paraId="3F4AC696" w14:textId="08E346DE">
        <w:trPr>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73AE7C20" w14:textId="77777777" w:rsidR="00BC63FB" w:rsidRPr="00C801EA" w:rsidRDefault="00BC63FB" w:rsidP="00BC63FB">
            <w:pPr>
              <w:rPr>
                <w:sz w:val="26"/>
                <w:szCs w:val="26"/>
              </w:rPr>
            </w:pPr>
          </w:p>
        </w:tc>
        <w:tc>
          <w:tcPr>
            <w:tcW w:w="0" w:type="auto"/>
          </w:tcPr>
          <w:p w14:paraId="07DCDE5A" w14:textId="77777777" w:rsidR="00BC63FB" w:rsidRPr="00C801EA" w:rsidRDefault="00BC63FB" w:rsidP="00BC63FB">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4C2C1CF8" w14:textId="1C88E045" w:rsidR="00BC63FB" w:rsidRPr="00B56A1F" w:rsidRDefault="00A46304" w:rsidP="00BC63FB">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56A1F">
              <w:rPr>
                <w:rFonts w:ascii="Courier New" w:hAnsi="Courier New" w:cs="Courier New"/>
                <w:b/>
                <w:color w:val="FF0000"/>
                <w:sz w:val="26"/>
                <w:szCs w:val="26"/>
                <w:shd w:val="clear" w:color="auto" w:fill="FFFFFF"/>
                <w:lang w:val="en-US"/>
              </w:rPr>
              <w:t>0.172</w:t>
            </w:r>
          </w:p>
        </w:tc>
        <w:tc>
          <w:tcPr>
            <w:tcW w:w="0" w:type="auto"/>
          </w:tcPr>
          <w:p w14:paraId="53602ECF" w14:textId="02F832C4" w:rsidR="00BC63FB" w:rsidRPr="00B56A1F" w:rsidRDefault="00A46304" w:rsidP="00BC63FB">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56A1F">
              <w:rPr>
                <w:rFonts w:ascii="Courier New" w:hAnsi="Courier New" w:cs="Courier New"/>
                <w:b/>
                <w:color w:val="FF0000"/>
                <w:sz w:val="26"/>
                <w:szCs w:val="26"/>
                <w:shd w:val="clear" w:color="auto" w:fill="FFFFFF"/>
                <w:lang w:val="en-US"/>
              </w:rPr>
              <w:t>0.221</w:t>
            </w:r>
          </w:p>
        </w:tc>
        <w:tc>
          <w:tcPr>
            <w:tcW w:w="0" w:type="auto"/>
          </w:tcPr>
          <w:p w14:paraId="2BF09770" w14:textId="41E64E93" w:rsidR="00BC63FB" w:rsidRPr="00B56A1F" w:rsidRDefault="00A46304" w:rsidP="00BC63FB">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56A1F">
              <w:rPr>
                <w:rFonts w:ascii="Courier New" w:hAnsi="Courier New" w:cs="Courier New"/>
                <w:b/>
                <w:color w:val="FF0000"/>
                <w:sz w:val="26"/>
                <w:szCs w:val="26"/>
                <w:shd w:val="clear" w:color="auto" w:fill="FFFFFF"/>
                <w:lang w:val="en-US"/>
              </w:rPr>
              <w:t>300.49</w:t>
            </w:r>
          </w:p>
        </w:tc>
      </w:tr>
      <w:tr w:rsidR="00842093" w:rsidRPr="00C801EA" w14:paraId="71910FC9" w14:textId="7777777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04A8A988" w14:textId="77777777" w:rsidR="00842093" w:rsidRPr="00C801EA" w:rsidRDefault="00842093" w:rsidP="00BC63FB">
            <w:pPr>
              <w:rPr>
                <w:sz w:val="26"/>
                <w:szCs w:val="26"/>
              </w:rPr>
            </w:pPr>
          </w:p>
        </w:tc>
        <w:tc>
          <w:tcPr>
            <w:tcW w:w="0" w:type="auto"/>
          </w:tcPr>
          <w:p w14:paraId="557C7E74" w14:textId="0FA39E76" w:rsidR="00842093" w:rsidRPr="00C801EA" w:rsidRDefault="00302AF7" w:rsidP="00BC63FB">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240BFCE3" w14:textId="350FF7ED" w:rsidR="00842093" w:rsidRPr="00B56A1F" w:rsidRDefault="00A46304" w:rsidP="00BC63F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56A1F">
              <w:rPr>
                <w:rFonts w:ascii="Courier New" w:hAnsi="Courier New" w:cs="Courier New"/>
                <w:b/>
                <w:color w:val="FF0000"/>
                <w:sz w:val="26"/>
                <w:szCs w:val="26"/>
                <w:shd w:val="clear" w:color="auto" w:fill="FFFFFF"/>
                <w:lang w:val="en-US"/>
              </w:rPr>
              <w:t>0.111</w:t>
            </w:r>
          </w:p>
        </w:tc>
        <w:tc>
          <w:tcPr>
            <w:tcW w:w="0" w:type="auto"/>
          </w:tcPr>
          <w:p w14:paraId="7AF154A5" w14:textId="640E163D" w:rsidR="00842093" w:rsidRPr="00B56A1F" w:rsidRDefault="00A46304" w:rsidP="00BC63F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56A1F">
              <w:rPr>
                <w:rFonts w:ascii="Courier New" w:hAnsi="Courier New" w:cs="Courier New"/>
                <w:b/>
                <w:color w:val="FF0000"/>
                <w:sz w:val="26"/>
                <w:szCs w:val="26"/>
                <w:shd w:val="clear" w:color="auto" w:fill="FFFFFF"/>
                <w:lang w:val="en-US"/>
              </w:rPr>
              <w:t>0.136</w:t>
            </w:r>
          </w:p>
        </w:tc>
        <w:tc>
          <w:tcPr>
            <w:tcW w:w="0" w:type="auto"/>
          </w:tcPr>
          <w:p w14:paraId="17494963" w14:textId="7A76F341" w:rsidR="00842093" w:rsidRPr="00B56A1F" w:rsidRDefault="00A46304" w:rsidP="00BC63F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56A1F">
              <w:rPr>
                <w:rFonts w:ascii="Courier New" w:hAnsi="Courier New" w:cs="Courier New"/>
                <w:b/>
                <w:color w:val="FF0000"/>
                <w:sz w:val="26"/>
                <w:szCs w:val="26"/>
                <w:shd w:val="clear" w:color="auto" w:fill="FFFFFF"/>
                <w:lang w:val="en-US"/>
              </w:rPr>
              <w:t>35.81</w:t>
            </w:r>
          </w:p>
        </w:tc>
      </w:tr>
      <w:tr w:rsidR="00BC63FB" w:rsidRPr="00C801EA" w14:paraId="7238A048" w14:textId="08DD6EE4">
        <w:trPr>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2B1428F" w14:textId="77777777" w:rsidR="00BC63FB" w:rsidRPr="00C801EA" w:rsidRDefault="00BC63FB" w:rsidP="00BC63FB">
            <w:pPr>
              <w:rPr>
                <w:sz w:val="26"/>
                <w:szCs w:val="26"/>
              </w:rPr>
            </w:pPr>
            <w:r w:rsidRPr="00C801EA">
              <w:rPr>
                <w:sz w:val="26"/>
                <w:szCs w:val="26"/>
              </w:rPr>
              <w:t>LSTM</w:t>
            </w:r>
          </w:p>
        </w:tc>
        <w:tc>
          <w:tcPr>
            <w:tcW w:w="0" w:type="auto"/>
          </w:tcPr>
          <w:p w14:paraId="55532829" w14:textId="77777777" w:rsidR="00BC63FB" w:rsidRPr="00C801EA" w:rsidRDefault="00BC63FB" w:rsidP="00BC63FB">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360FEDAC" w14:textId="6DE7C862" w:rsidR="00BC63FB" w:rsidRPr="00D02213" w:rsidRDefault="00D02213" w:rsidP="00BC63FB">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0.055</w:t>
            </w:r>
          </w:p>
        </w:tc>
        <w:tc>
          <w:tcPr>
            <w:tcW w:w="0" w:type="auto"/>
          </w:tcPr>
          <w:p w14:paraId="1C1DA445" w14:textId="3CAE6CA5" w:rsidR="00BC63FB" w:rsidRPr="00D02213" w:rsidRDefault="00D02213" w:rsidP="00BC63FB">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0.068</w:t>
            </w:r>
          </w:p>
        </w:tc>
        <w:tc>
          <w:tcPr>
            <w:tcW w:w="0" w:type="auto"/>
          </w:tcPr>
          <w:p w14:paraId="3833BB2A" w14:textId="11E51D5C" w:rsidR="00BC63FB" w:rsidRPr="00D02213" w:rsidRDefault="00D02213" w:rsidP="00BC63FB">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38.68</w:t>
            </w:r>
          </w:p>
        </w:tc>
      </w:tr>
      <w:tr w:rsidR="00BC63FB" w:rsidRPr="00C801EA" w14:paraId="7C287249" w14:textId="62AEF743">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0169DFDF" w14:textId="77777777" w:rsidR="00BC63FB" w:rsidRPr="00C801EA" w:rsidRDefault="00BC63FB" w:rsidP="00BC63FB">
            <w:pPr>
              <w:rPr>
                <w:sz w:val="26"/>
                <w:szCs w:val="26"/>
              </w:rPr>
            </w:pPr>
          </w:p>
        </w:tc>
        <w:tc>
          <w:tcPr>
            <w:tcW w:w="0" w:type="auto"/>
          </w:tcPr>
          <w:p w14:paraId="55BE2F46" w14:textId="77777777" w:rsidR="00BC63FB" w:rsidRPr="00C801EA" w:rsidRDefault="00BC63FB" w:rsidP="00BC63FB">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4A240A22" w14:textId="7063E176" w:rsidR="00BC63FB" w:rsidRPr="00245E35" w:rsidRDefault="00245E35" w:rsidP="00BC63FB">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0.169</w:t>
            </w:r>
          </w:p>
        </w:tc>
        <w:tc>
          <w:tcPr>
            <w:tcW w:w="0" w:type="auto"/>
          </w:tcPr>
          <w:p w14:paraId="63A5A5F2" w14:textId="4F61A66F" w:rsidR="00BC63FB" w:rsidRPr="00245E35" w:rsidRDefault="00245E35" w:rsidP="00BC63FB">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0.218</w:t>
            </w:r>
          </w:p>
        </w:tc>
        <w:tc>
          <w:tcPr>
            <w:tcW w:w="0" w:type="auto"/>
          </w:tcPr>
          <w:p w14:paraId="64DC2ED2" w14:textId="559FA411" w:rsidR="00BC63FB" w:rsidRPr="00245E35" w:rsidRDefault="00245E35" w:rsidP="00BC63FB">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339.5</w:t>
            </w:r>
          </w:p>
        </w:tc>
      </w:tr>
      <w:tr w:rsidR="00BD14FD" w:rsidRPr="00C801EA" w14:paraId="34C37465" w14:textId="77777777">
        <w:trPr>
          <w:trHeight w:val="253"/>
        </w:trPr>
        <w:tc>
          <w:tcPr>
            <w:cnfStyle w:val="001000000000" w:firstRow="0" w:lastRow="0" w:firstColumn="1" w:lastColumn="0" w:oddVBand="0" w:evenVBand="0" w:oddHBand="0" w:evenHBand="0" w:firstRowFirstColumn="0" w:firstRowLastColumn="0" w:lastRowFirstColumn="0" w:lastRowLastColumn="0"/>
            <w:tcW w:w="0" w:type="auto"/>
          </w:tcPr>
          <w:p w14:paraId="52E3C40F" w14:textId="77777777" w:rsidR="00BD14FD" w:rsidRPr="00C801EA" w:rsidRDefault="00BD14FD" w:rsidP="00BD14FD">
            <w:pPr>
              <w:rPr>
                <w:sz w:val="26"/>
                <w:szCs w:val="26"/>
              </w:rPr>
            </w:pPr>
          </w:p>
        </w:tc>
        <w:tc>
          <w:tcPr>
            <w:tcW w:w="0" w:type="auto"/>
          </w:tcPr>
          <w:p w14:paraId="06E5644C" w14:textId="1302D9E1"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294559DA" w14:textId="722EFDF2" w:rsidR="00BD14FD" w:rsidRPr="00307BAD" w:rsidRDefault="00307BA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0.108</w:t>
            </w:r>
          </w:p>
        </w:tc>
        <w:tc>
          <w:tcPr>
            <w:tcW w:w="0" w:type="auto"/>
          </w:tcPr>
          <w:p w14:paraId="6494DA68" w14:textId="0C9BA309" w:rsidR="00BD14FD" w:rsidRPr="00307BAD" w:rsidRDefault="00307BA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0.134</w:t>
            </w:r>
          </w:p>
        </w:tc>
        <w:tc>
          <w:tcPr>
            <w:tcW w:w="0" w:type="auto"/>
          </w:tcPr>
          <w:p w14:paraId="3D8BBC4C" w14:textId="666FC479" w:rsidR="00BD14FD" w:rsidRPr="00307BAD" w:rsidRDefault="00307BA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34.43</w:t>
            </w:r>
          </w:p>
        </w:tc>
      </w:tr>
      <w:tr w:rsidR="00BD14FD" w:rsidRPr="00C801EA" w14:paraId="71DCC5A7" w14:textId="07E90D4A">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36B5485E" w14:textId="77777777" w:rsidR="00BD14FD" w:rsidRPr="00C801EA" w:rsidRDefault="00BD14FD" w:rsidP="00BD14FD">
            <w:pPr>
              <w:rPr>
                <w:sz w:val="26"/>
                <w:szCs w:val="26"/>
              </w:rPr>
            </w:pPr>
            <w:r w:rsidRPr="00C801EA">
              <w:rPr>
                <w:sz w:val="26"/>
                <w:szCs w:val="26"/>
              </w:rPr>
              <w:t>DNN</w:t>
            </w:r>
          </w:p>
        </w:tc>
        <w:tc>
          <w:tcPr>
            <w:tcW w:w="0" w:type="auto"/>
          </w:tcPr>
          <w:p w14:paraId="63A5FCB6"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6776F310" w14:textId="68A7D9DD" w:rsidR="00BD14FD" w:rsidRPr="00B56A1F"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56A1F">
              <w:rPr>
                <w:rFonts w:ascii="Courier New" w:hAnsi="Courier New" w:cs="Courier New"/>
                <w:b/>
                <w:color w:val="FF0000"/>
                <w:sz w:val="26"/>
                <w:szCs w:val="26"/>
                <w:shd w:val="clear" w:color="auto" w:fill="FFFFFF"/>
              </w:rPr>
              <w:t>0.046</w:t>
            </w:r>
          </w:p>
        </w:tc>
        <w:tc>
          <w:tcPr>
            <w:tcW w:w="0" w:type="auto"/>
          </w:tcPr>
          <w:p w14:paraId="59579F87" w14:textId="4EB7F216" w:rsidR="00BD14FD" w:rsidRPr="00B56A1F"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56A1F">
              <w:rPr>
                <w:rFonts w:ascii="Courier New" w:hAnsi="Courier New" w:cs="Courier New"/>
                <w:b/>
                <w:color w:val="FF0000"/>
                <w:sz w:val="26"/>
                <w:szCs w:val="26"/>
                <w:shd w:val="clear" w:color="auto" w:fill="FFFFFF"/>
              </w:rPr>
              <w:t>0.048</w:t>
            </w:r>
          </w:p>
        </w:tc>
        <w:tc>
          <w:tcPr>
            <w:tcW w:w="0" w:type="auto"/>
          </w:tcPr>
          <w:p w14:paraId="118FDB68" w14:textId="6464FDF9" w:rsidR="00BD14FD" w:rsidRPr="00B56A1F"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56A1F">
              <w:rPr>
                <w:rFonts w:ascii="Courier New" w:hAnsi="Courier New" w:cs="Courier New"/>
                <w:b/>
                <w:color w:val="FF0000"/>
                <w:sz w:val="26"/>
                <w:szCs w:val="26"/>
                <w:shd w:val="clear" w:color="auto" w:fill="FFFFFF"/>
              </w:rPr>
              <w:t>52.762</w:t>
            </w:r>
          </w:p>
        </w:tc>
      </w:tr>
      <w:tr w:rsidR="00BD14FD" w:rsidRPr="00C801EA" w14:paraId="180554CF" w14:textId="4753FA43">
        <w:trPr>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3D979B51" w14:textId="77777777" w:rsidR="00BD14FD" w:rsidRPr="00C801EA" w:rsidRDefault="00BD14FD" w:rsidP="00BD14FD">
            <w:pPr>
              <w:rPr>
                <w:sz w:val="26"/>
                <w:szCs w:val="26"/>
              </w:rPr>
            </w:pPr>
          </w:p>
        </w:tc>
        <w:tc>
          <w:tcPr>
            <w:tcW w:w="0" w:type="auto"/>
          </w:tcPr>
          <w:p w14:paraId="7C2E51CE"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2B67068D" w14:textId="146FA070" w:rsidR="00BD14FD" w:rsidRPr="00B56A1F"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B56A1F">
              <w:rPr>
                <w:rFonts w:ascii="Courier New" w:hAnsi="Courier New" w:cs="Courier New"/>
                <w:b/>
                <w:color w:val="FF0000"/>
                <w:sz w:val="26"/>
                <w:szCs w:val="26"/>
                <w:shd w:val="clear" w:color="auto" w:fill="FFFFFF"/>
              </w:rPr>
              <w:t>0.115</w:t>
            </w:r>
          </w:p>
        </w:tc>
        <w:tc>
          <w:tcPr>
            <w:tcW w:w="0" w:type="auto"/>
          </w:tcPr>
          <w:p w14:paraId="2A7311D6" w14:textId="2D84FFEF" w:rsidR="00BD14FD" w:rsidRPr="00B56A1F"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B56A1F">
              <w:rPr>
                <w:rFonts w:ascii="Courier New" w:hAnsi="Courier New" w:cs="Courier New"/>
                <w:b/>
                <w:color w:val="FF0000"/>
                <w:sz w:val="26"/>
                <w:szCs w:val="26"/>
                <w:shd w:val="clear" w:color="auto" w:fill="FFFFFF"/>
              </w:rPr>
              <w:t>0.141</w:t>
            </w:r>
          </w:p>
        </w:tc>
        <w:tc>
          <w:tcPr>
            <w:tcW w:w="0" w:type="auto"/>
          </w:tcPr>
          <w:p w14:paraId="1B800494" w14:textId="3F27AC53" w:rsidR="00BD14FD" w:rsidRPr="00B56A1F"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B56A1F">
              <w:rPr>
                <w:rFonts w:ascii="Courier New" w:hAnsi="Courier New" w:cs="Courier New"/>
                <w:b/>
                <w:color w:val="FF0000"/>
                <w:sz w:val="26"/>
                <w:szCs w:val="26"/>
                <w:shd w:val="clear" w:color="auto" w:fill="FFFFFF"/>
              </w:rPr>
              <w:t>59.124</w:t>
            </w:r>
          </w:p>
        </w:tc>
      </w:tr>
      <w:tr w:rsidR="00BD14FD" w:rsidRPr="00C801EA" w14:paraId="5F1B87D1" w14:textId="7777777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2590F913" w14:textId="77777777" w:rsidR="00BD14FD" w:rsidRPr="00C801EA" w:rsidRDefault="00BD14FD" w:rsidP="00BD14FD">
            <w:pPr>
              <w:rPr>
                <w:sz w:val="26"/>
                <w:szCs w:val="26"/>
              </w:rPr>
            </w:pPr>
          </w:p>
        </w:tc>
        <w:tc>
          <w:tcPr>
            <w:tcW w:w="0" w:type="auto"/>
          </w:tcPr>
          <w:p w14:paraId="45B02173" w14:textId="6F6D4B60"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11000090" w14:textId="24EA393B" w:rsidR="00BD14FD" w:rsidRPr="00B56A1F"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56A1F">
              <w:rPr>
                <w:rFonts w:ascii="Courier New" w:hAnsi="Courier New" w:cs="Courier New"/>
                <w:b/>
                <w:color w:val="FF0000"/>
                <w:sz w:val="26"/>
                <w:szCs w:val="26"/>
                <w:shd w:val="clear" w:color="auto" w:fill="FFFFFF"/>
              </w:rPr>
              <w:t>0.057</w:t>
            </w:r>
          </w:p>
        </w:tc>
        <w:tc>
          <w:tcPr>
            <w:tcW w:w="0" w:type="auto"/>
          </w:tcPr>
          <w:p w14:paraId="4822483D" w14:textId="1749137A" w:rsidR="00BD14FD" w:rsidRPr="00B56A1F"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56A1F">
              <w:rPr>
                <w:rFonts w:ascii="Courier New" w:hAnsi="Courier New" w:cs="Courier New"/>
                <w:b/>
                <w:color w:val="FF0000"/>
                <w:sz w:val="26"/>
                <w:szCs w:val="26"/>
                <w:shd w:val="clear" w:color="auto" w:fill="FFFFFF"/>
              </w:rPr>
              <w:t>0.067</w:t>
            </w:r>
          </w:p>
        </w:tc>
        <w:tc>
          <w:tcPr>
            <w:tcW w:w="0" w:type="auto"/>
          </w:tcPr>
          <w:p w14:paraId="663A2147" w14:textId="7A5FB7E3" w:rsidR="00BD14FD" w:rsidRPr="00B56A1F"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56A1F">
              <w:rPr>
                <w:rFonts w:ascii="Courier New" w:hAnsi="Courier New" w:cs="Courier New"/>
                <w:b/>
                <w:color w:val="FF0000"/>
                <w:sz w:val="26"/>
                <w:szCs w:val="26"/>
                <w:shd w:val="clear" w:color="auto" w:fill="FFFFFF"/>
              </w:rPr>
              <w:t>28.141</w:t>
            </w:r>
          </w:p>
        </w:tc>
      </w:tr>
      <w:tr w:rsidR="00BD14FD" w:rsidRPr="00C801EA" w14:paraId="17CE2F86" w14:textId="6CACFDF6">
        <w:trPr>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1F933E2D" w14:textId="77777777" w:rsidR="00BD14FD" w:rsidRPr="00C801EA" w:rsidRDefault="00BD14FD" w:rsidP="00BD14FD">
            <w:pPr>
              <w:rPr>
                <w:sz w:val="26"/>
                <w:szCs w:val="26"/>
              </w:rPr>
            </w:pPr>
            <w:r w:rsidRPr="00C801EA">
              <w:rPr>
                <w:sz w:val="26"/>
                <w:szCs w:val="26"/>
              </w:rPr>
              <w:t>ARIMA</w:t>
            </w:r>
          </w:p>
        </w:tc>
        <w:tc>
          <w:tcPr>
            <w:tcW w:w="0" w:type="auto"/>
          </w:tcPr>
          <w:p w14:paraId="6EC507EE"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092BB3D3" w14:textId="48A6CDD4"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0.114</w:t>
            </w:r>
          </w:p>
        </w:tc>
        <w:tc>
          <w:tcPr>
            <w:tcW w:w="0" w:type="auto"/>
          </w:tcPr>
          <w:p w14:paraId="6C9E5AED" w14:textId="71061DD1"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0.126</w:t>
            </w:r>
          </w:p>
        </w:tc>
        <w:tc>
          <w:tcPr>
            <w:tcW w:w="0" w:type="auto"/>
          </w:tcPr>
          <w:p w14:paraId="1213158F" w14:textId="05FC4EBB"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137.832</w:t>
            </w:r>
          </w:p>
        </w:tc>
      </w:tr>
      <w:tr w:rsidR="00BD14FD" w:rsidRPr="00C801EA" w14:paraId="7A13D12E" w14:textId="393F0FD1">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5C01D71C" w14:textId="77777777" w:rsidR="00BD14FD" w:rsidRPr="00C801EA" w:rsidRDefault="00BD14FD" w:rsidP="00BD14FD">
            <w:pPr>
              <w:rPr>
                <w:sz w:val="26"/>
                <w:szCs w:val="26"/>
              </w:rPr>
            </w:pPr>
          </w:p>
        </w:tc>
        <w:tc>
          <w:tcPr>
            <w:tcW w:w="0" w:type="auto"/>
          </w:tcPr>
          <w:p w14:paraId="4DA62630"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7B05A653" w14:textId="66514AD6"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0.15</w:t>
            </w:r>
          </w:p>
        </w:tc>
        <w:tc>
          <w:tcPr>
            <w:tcW w:w="0" w:type="auto"/>
          </w:tcPr>
          <w:p w14:paraId="22CACADF" w14:textId="73164C41"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0.195</w:t>
            </w:r>
          </w:p>
        </w:tc>
        <w:tc>
          <w:tcPr>
            <w:tcW w:w="0" w:type="auto"/>
          </w:tcPr>
          <w:p w14:paraId="58D58548" w14:textId="1FCF4039"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79.616</w:t>
            </w:r>
          </w:p>
        </w:tc>
      </w:tr>
      <w:tr w:rsidR="00BD14FD" w:rsidRPr="00C801EA" w14:paraId="5E8B3265" w14:textId="77777777">
        <w:trPr>
          <w:trHeight w:val="253"/>
        </w:trPr>
        <w:tc>
          <w:tcPr>
            <w:cnfStyle w:val="001000000000" w:firstRow="0" w:lastRow="0" w:firstColumn="1" w:lastColumn="0" w:oddVBand="0" w:evenVBand="0" w:oddHBand="0" w:evenHBand="0" w:firstRowFirstColumn="0" w:firstRowLastColumn="0" w:lastRowFirstColumn="0" w:lastRowLastColumn="0"/>
            <w:tcW w:w="0" w:type="auto"/>
          </w:tcPr>
          <w:p w14:paraId="6DFB90B9" w14:textId="77777777" w:rsidR="00BD14FD" w:rsidRPr="00C801EA" w:rsidRDefault="00BD14FD" w:rsidP="00BD14FD">
            <w:pPr>
              <w:rPr>
                <w:sz w:val="26"/>
                <w:szCs w:val="26"/>
              </w:rPr>
            </w:pPr>
          </w:p>
        </w:tc>
        <w:tc>
          <w:tcPr>
            <w:tcW w:w="0" w:type="auto"/>
          </w:tcPr>
          <w:p w14:paraId="66EBF986" w14:textId="4EF19C62"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05D06E50" w14:textId="67C37EFD"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sidRPr="00A906C8">
              <w:rPr>
                <w:rFonts w:ascii="Courier New" w:hAnsi="Courier New" w:cs="Courier New"/>
                <w:color w:val="212121"/>
                <w:sz w:val="26"/>
                <w:szCs w:val="26"/>
                <w:shd w:val="clear" w:color="auto" w:fill="FFFFFF"/>
              </w:rPr>
              <w:t>169</w:t>
            </w:r>
          </w:p>
        </w:tc>
        <w:tc>
          <w:tcPr>
            <w:tcW w:w="0" w:type="auto"/>
          </w:tcPr>
          <w:p w14:paraId="2824A45E" w14:textId="215706CA"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sidRPr="00A906C8">
              <w:rPr>
                <w:rFonts w:ascii="Courier New" w:hAnsi="Courier New" w:cs="Courier New"/>
                <w:color w:val="212121"/>
                <w:sz w:val="26"/>
                <w:szCs w:val="26"/>
                <w:shd w:val="clear" w:color="auto" w:fill="FFFFFF"/>
              </w:rPr>
              <w:t>196</w:t>
            </w:r>
          </w:p>
        </w:tc>
        <w:tc>
          <w:tcPr>
            <w:tcW w:w="0" w:type="auto"/>
          </w:tcPr>
          <w:p w14:paraId="20C2718F" w14:textId="14043CFA"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A906C8">
              <w:rPr>
                <w:rFonts w:ascii="Courier New" w:hAnsi="Courier New" w:cs="Courier New"/>
                <w:color w:val="212121"/>
                <w:sz w:val="26"/>
                <w:szCs w:val="26"/>
                <w:shd w:val="clear" w:color="auto" w:fill="FFFFFF"/>
              </w:rPr>
              <w:t>71.293</w:t>
            </w:r>
          </w:p>
        </w:tc>
      </w:tr>
      <w:tr w:rsidR="00BD14FD" w:rsidRPr="00C801EA" w14:paraId="3FA8DBD4" w14:textId="2C1CEE26">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54CD86E" w14:textId="77777777" w:rsidR="00BD14FD" w:rsidRPr="00C801EA" w:rsidRDefault="00BD14FD" w:rsidP="00BD14FD">
            <w:pPr>
              <w:rPr>
                <w:sz w:val="26"/>
                <w:szCs w:val="26"/>
              </w:rPr>
            </w:pPr>
            <w:r w:rsidRPr="00C801EA">
              <w:rPr>
                <w:sz w:val="26"/>
                <w:szCs w:val="26"/>
              </w:rPr>
              <w:t>ARIMAX</w:t>
            </w:r>
          </w:p>
        </w:tc>
        <w:tc>
          <w:tcPr>
            <w:tcW w:w="0" w:type="auto"/>
          </w:tcPr>
          <w:p w14:paraId="5017E494"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3BAA575D" w14:textId="31A62DC4"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0.114</w:t>
            </w:r>
          </w:p>
        </w:tc>
        <w:tc>
          <w:tcPr>
            <w:tcW w:w="0" w:type="auto"/>
          </w:tcPr>
          <w:p w14:paraId="10E66ED1" w14:textId="7B993642"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0.126</w:t>
            </w:r>
          </w:p>
        </w:tc>
        <w:tc>
          <w:tcPr>
            <w:tcW w:w="0" w:type="auto"/>
          </w:tcPr>
          <w:p w14:paraId="73360E35" w14:textId="644A5EE2"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137.832</w:t>
            </w:r>
          </w:p>
        </w:tc>
      </w:tr>
      <w:tr w:rsidR="00BD14FD" w:rsidRPr="00C801EA" w14:paraId="4EB08E3C" w14:textId="04069B0D">
        <w:trPr>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4C063A98" w14:textId="77777777" w:rsidR="00BD14FD" w:rsidRPr="00C801EA" w:rsidRDefault="00BD14FD" w:rsidP="00BD14FD">
            <w:pPr>
              <w:rPr>
                <w:sz w:val="26"/>
                <w:szCs w:val="26"/>
              </w:rPr>
            </w:pPr>
          </w:p>
        </w:tc>
        <w:tc>
          <w:tcPr>
            <w:tcW w:w="0" w:type="auto"/>
          </w:tcPr>
          <w:p w14:paraId="2602A63F"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1DE9722B" w14:textId="47E5669E"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0.023</w:t>
            </w:r>
          </w:p>
        </w:tc>
        <w:tc>
          <w:tcPr>
            <w:tcW w:w="0" w:type="auto"/>
          </w:tcPr>
          <w:p w14:paraId="1FCDAAF9" w14:textId="0850995A"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0.032</w:t>
            </w:r>
          </w:p>
        </w:tc>
        <w:tc>
          <w:tcPr>
            <w:tcW w:w="0" w:type="auto"/>
          </w:tcPr>
          <w:p w14:paraId="3024D3A5" w14:textId="1C23DF94"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33.778</w:t>
            </w:r>
          </w:p>
        </w:tc>
      </w:tr>
      <w:tr w:rsidR="00BD14FD" w:rsidRPr="00C801EA" w14:paraId="495795E7" w14:textId="7777777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615932E9" w14:textId="77777777" w:rsidR="00BD14FD" w:rsidRPr="00C801EA" w:rsidRDefault="00BD14FD" w:rsidP="00BD14FD">
            <w:pPr>
              <w:rPr>
                <w:sz w:val="26"/>
                <w:szCs w:val="26"/>
              </w:rPr>
            </w:pPr>
          </w:p>
        </w:tc>
        <w:tc>
          <w:tcPr>
            <w:tcW w:w="0" w:type="auto"/>
          </w:tcPr>
          <w:p w14:paraId="3603063D" w14:textId="260934D8"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2D1313B9" w14:textId="636ADAE1"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0.169</w:t>
            </w:r>
          </w:p>
        </w:tc>
        <w:tc>
          <w:tcPr>
            <w:tcW w:w="0" w:type="auto"/>
          </w:tcPr>
          <w:p w14:paraId="4FE87793" w14:textId="4FB45E5B"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0.196</w:t>
            </w:r>
          </w:p>
        </w:tc>
        <w:tc>
          <w:tcPr>
            <w:tcW w:w="0" w:type="auto"/>
          </w:tcPr>
          <w:p w14:paraId="2440144D" w14:textId="4FD67F1B"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71.293</w:t>
            </w:r>
          </w:p>
        </w:tc>
      </w:tr>
      <w:tr w:rsidR="00BD14FD" w:rsidRPr="00C801EA" w14:paraId="2283AAD9" w14:textId="0399BD3B">
        <w:trPr>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64D7B59" w14:textId="77777777" w:rsidR="00BD14FD" w:rsidRPr="00C801EA" w:rsidRDefault="00BD14FD" w:rsidP="00BD14FD">
            <w:pPr>
              <w:rPr>
                <w:sz w:val="26"/>
                <w:szCs w:val="26"/>
              </w:rPr>
            </w:pPr>
            <w:r w:rsidRPr="00C801EA">
              <w:rPr>
                <w:sz w:val="26"/>
                <w:szCs w:val="26"/>
              </w:rPr>
              <w:lastRenderedPageBreak/>
              <w:t>KNN</w:t>
            </w:r>
          </w:p>
        </w:tc>
        <w:tc>
          <w:tcPr>
            <w:tcW w:w="0" w:type="auto"/>
          </w:tcPr>
          <w:p w14:paraId="4581E038"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1457046C" w14:textId="00FB2F0A"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A57498">
              <w:rPr>
                <w:rFonts w:ascii="Courier New" w:hAnsi="Courier New" w:cs="Courier New"/>
                <w:color w:val="212121"/>
                <w:sz w:val="26"/>
                <w:szCs w:val="26"/>
                <w:shd w:val="clear" w:color="auto" w:fill="FFFFFF"/>
              </w:rPr>
              <w:t>0.106</w:t>
            </w:r>
          </w:p>
        </w:tc>
        <w:tc>
          <w:tcPr>
            <w:tcW w:w="0" w:type="auto"/>
          </w:tcPr>
          <w:p w14:paraId="69516B03" w14:textId="443325C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A57498">
              <w:rPr>
                <w:rFonts w:ascii="Courier New" w:hAnsi="Courier New" w:cs="Courier New"/>
                <w:color w:val="212121"/>
                <w:sz w:val="26"/>
                <w:szCs w:val="26"/>
                <w:shd w:val="clear" w:color="auto" w:fill="FFFFFF"/>
              </w:rPr>
              <w:t>0.117</w:t>
            </w:r>
          </w:p>
        </w:tc>
        <w:tc>
          <w:tcPr>
            <w:tcW w:w="0" w:type="auto"/>
          </w:tcPr>
          <w:p w14:paraId="738352BD" w14:textId="70B625C1"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A57498">
              <w:rPr>
                <w:rFonts w:ascii="Courier New" w:hAnsi="Courier New" w:cs="Courier New"/>
                <w:color w:val="212121"/>
                <w:sz w:val="26"/>
                <w:szCs w:val="26"/>
                <w:shd w:val="clear" w:color="auto" w:fill="FFFFFF"/>
              </w:rPr>
              <w:t>128.743</w:t>
            </w:r>
          </w:p>
        </w:tc>
      </w:tr>
      <w:tr w:rsidR="00BD14FD" w:rsidRPr="00C801EA" w14:paraId="1871FCCA" w14:textId="176A67AC">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303E0CE4" w14:textId="77777777" w:rsidR="00BD14FD" w:rsidRPr="00C801EA" w:rsidRDefault="00BD14FD" w:rsidP="00BD14FD">
            <w:pPr>
              <w:rPr>
                <w:sz w:val="26"/>
                <w:szCs w:val="26"/>
              </w:rPr>
            </w:pPr>
          </w:p>
        </w:tc>
        <w:tc>
          <w:tcPr>
            <w:tcW w:w="0" w:type="auto"/>
          </w:tcPr>
          <w:p w14:paraId="57815A4C"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634BB74A" w14:textId="6933749A"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A57498">
              <w:rPr>
                <w:rFonts w:ascii="Courier New" w:hAnsi="Courier New" w:cs="Courier New"/>
                <w:color w:val="212121"/>
                <w:sz w:val="26"/>
                <w:szCs w:val="26"/>
                <w:shd w:val="clear" w:color="auto" w:fill="FFFFFF"/>
              </w:rPr>
              <w:t>0.149</w:t>
            </w:r>
          </w:p>
        </w:tc>
        <w:tc>
          <w:tcPr>
            <w:tcW w:w="0" w:type="auto"/>
          </w:tcPr>
          <w:p w14:paraId="6AC3899E" w14:textId="49C542F6"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A57498">
              <w:rPr>
                <w:rFonts w:ascii="Courier New" w:hAnsi="Courier New" w:cs="Courier New"/>
                <w:color w:val="212121"/>
                <w:sz w:val="26"/>
                <w:szCs w:val="26"/>
                <w:shd w:val="clear" w:color="auto" w:fill="FFFFFF"/>
              </w:rPr>
              <w:t>0.195</w:t>
            </w:r>
          </w:p>
        </w:tc>
        <w:tc>
          <w:tcPr>
            <w:tcW w:w="0" w:type="auto"/>
          </w:tcPr>
          <w:p w14:paraId="6A835647" w14:textId="2FAD64FC"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A57498">
              <w:rPr>
                <w:rFonts w:ascii="Courier New" w:hAnsi="Courier New" w:cs="Courier New"/>
                <w:color w:val="212121"/>
                <w:sz w:val="26"/>
                <w:szCs w:val="26"/>
                <w:shd w:val="clear" w:color="auto" w:fill="FFFFFF"/>
              </w:rPr>
              <w:t>80.675</w:t>
            </w:r>
          </w:p>
        </w:tc>
      </w:tr>
      <w:tr w:rsidR="00BD14FD" w:rsidRPr="00C801EA" w14:paraId="056382F2" w14:textId="77777777">
        <w:trPr>
          <w:trHeight w:val="253"/>
        </w:trPr>
        <w:tc>
          <w:tcPr>
            <w:cnfStyle w:val="001000000000" w:firstRow="0" w:lastRow="0" w:firstColumn="1" w:lastColumn="0" w:oddVBand="0" w:evenVBand="0" w:oddHBand="0" w:evenHBand="0" w:firstRowFirstColumn="0" w:firstRowLastColumn="0" w:lastRowFirstColumn="0" w:lastRowLastColumn="0"/>
            <w:tcW w:w="0" w:type="auto"/>
          </w:tcPr>
          <w:p w14:paraId="02B2708A" w14:textId="77777777" w:rsidR="00BD14FD" w:rsidRPr="00C801EA" w:rsidRDefault="00BD14FD" w:rsidP="00BD14FD">
            <w:pPr>
              <w:rPr>
                <w:sz w:val="26"/>
                <w:szCs w:val="26"/>
              </w:rPr>
            </w:pPr>
          </w:p>
        </w:tc>
        <w:tc>
          <w:tcPr>
            <w:tcW w:w="0" w:type="auto"/>
          </w:tcPr>
          <w:p w14:paraId="1294010D" w14:textId="4A3D02C2"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52F91BED" w14:textId="0AD6004F"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A57498">
              <w:rPr>
                <w:rFonts w:ascii="Courier New" w:hAnsi="Courier New" w:cs="Courier New"/>
                <w:color w:val="212121"/>
                <w:sz w:val="26"/>
                <w:szCs w:val="26"/>
                <w:shd w:val="clear" w:color="auto" w:fill="FFFFFF"/>
              </w:rPr>
              <w:t>0.163</w:t>
            </w:r>
          </w:p>
        </w:tc>
        <w:tc>
          <w:tcPr>
            <w:tcW w:w="0" w:type="auto"/>
          </w:tcPr>
          <w:p w14:paraId="39B13986" w14:textId="2508D0E1"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A57498">
              <w:rPr>
                <w:rFonts w:ascii="Courier New" w:hAnsi="Courier New" w:cs="Courier New"/>
                <w:color w:val="212121"/>
                <w:sz w:val="26"/>
                <w:szCs w:val="26"/>
                <w:shd w:val="clear" w:color="auto" w:fill="FFFFFF"/>
              </w:rPr>
              <w:t>0.19</w:t>
            </w:r>
          </w:p>
        </w:tc>
        <w:tc>
          <w:tcPr>
            <w:tcW w:w="0" w:type="auto"/>
          </w:tcPr>
          <w:p w14:paraId="5EF8AF22" w14:textId="5BF25C36"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A57498">
              <w:rPr>
                <w:rFonts w:ascii="Courier New" w:hAnsi="Courier New" w:cs="Courier New"/>
                <w:color w:val="212121"/>
                <w:sz w:val="26"/>
                <w:szCs w:val="26"/>
                <w:shd w:val="clear" w:color="auto" w:fill="FFFFFF"/>
              </w:rPr>
              <w:t>68.076</w:t>
            </w:r>
          </w:p>
        </w:tc>
      </w:tr>
      <w:tr w:rsidR="00BD14FD" w:rsidRPr="00C801EA" w14:paraId="5E5184F0" w14:textId="1EA741B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7FB896D" w14:textId="77777777" w:rsidR="00BD14FD" w:rsidRPr="00C801EA" w:rsidRDefault="00BD14FD" w:rsidP="00BD14FD">
            <w:pPr>
              <w:rPr>
                <w:sz w:val="26"/>
                <w:szCs w:val="26"/>
              </w:rPr>
            </w:pPr>
            <w:r w:rsidRPr="00C801EA">
              <w:rPr>
                <w:sz w:val="26"/>
                <w:szCs w:val="26"/>
              </w:rPr>
              <w:t>LR</w:t>
            </w:r>
          </w:p>
        </w:tc>
        <w:tc>
          <w:tcPr>
            <w:tcW w:w="0" w:type="auto"/>
          </w:tcPr>
          <w:p w14:paraId="37D415B5" w14:textId="77777777"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3F82D2F2" w14:textId="70FE7436"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0.077</w:t>
            </w:r>
          </w:p>
        </w:tc>
        <w:tc>
          <w:tcPr>
            <w:tcW w:w="0" w:type="auto"/>
          </w:tcPr>
          <w:p w14:paraId="18E35AF1" w14:textId="6CBD1E72"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0.09</w:t>
            </w:r>
          </w:p>
        </w:tc>
        <w:tc>
          <w:tcPr>
            <w:tcW w:w="0" w:type="auto"/>
          </w:tcPr>
          <w:p w14:paraId="65249EE6" w14:textId="2E45EBBC"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92.26</w:t>
            </w:r>
          </w:p>
        </w:tc>
      </w:tr>
      <w:tr w:rsidR="00BD14FD" w:rsidRPr="00C801EA" w14:paraId="40AD75F8" w14:textId="40CA7653">
        <w:trPr>
          <w:trHeight w:val="253"/>
        </w:trPr>
        <w:tc>
          <w:tcPr>
            <w:cnfStyle w:val="001000000000" w:firstRow="0" w:lastRow="0" w:firstColumn="1" w:lastColumn="0" w:oddVBand="0" w:evenVBand="0" w:oddHBand="0" w:evenHBand="0" w:firstRowFirstColumn="0" w:firstRowLastColumn="0" w:lastRowFirstColumn="0" w:lastRowLastColumn="0"/>
            <w:tcW w:w="0" w:type="auto"/>
            <w:vMerge/>
          </w:tcPr>
          <w:p w14:paraId="7865D043" w14:textId="77777777" w:rsidR="00BD14FD" w:rsidRPr="00C801EA" w:rsidRDefault="00BD14FD" w:rsidP="00BD14FD">
            <w:pPr>
              <w:rPr>
                <w:sz w:val="26"/>
                <w:szCs w:val="26"/>
              </w:rPr>
            </w:pPr>
          </w:p>
        </w:tc>
        <w:tc>
          <w:tcPr>
            <w:tcW w:w="0" w:type="auto"/>
          </w:tcPr>
          <w:p w14:paraId="74F39BD0" w14:textId="7777777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11F40DAF" w14:textId="4B714990"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0.152</w:t>
            </w:r>
          </w:p>
        </w:tc>
        <w:tc>
          <w:tcPr>
            <w:tcW w:w="0" w:type="auto"/>
          </w:tcPr>
          <w:p w14:paraId="5ABD9FC1" w14:textId="541FF0FA"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0.197</w:t>
            </w:r>
          </w:p>
        </w:tc>
        <w:tc>
          <w:tcPr>
            <w:tcW w:w="0" w:type="auto"/>
          </w:tcPr>
          <w:p w14:paraId="37A69D42" w14:textId="686C9497" w:rsidR="00BD14FD" w:rsidRPr="00C801EA" w:rsidRDefault="00BD14FD" w:rsidP="00BD14FD">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88.538</w:t>
            </w:r>
          </w:p>
        </w:tc>
      </w:tr>
      <w:tr w:rsidR="00BD14FD" w:rsidRPr="00C801EA" w14:paraId="4E47D021" w14:textId="7777777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tcPr>
          <w:p w14:paraId="3D56292E" w14:textId="77777777" w:rsidR="00BD14FD" w:rsidRPr="00C801EA" w:rsidRDefault="00BD14FD" w:rsidP="00BD14FD">
            <w:pPr>
              <w:rPr>
                <w:sz w:val="26"/>
                <w:szCs w:val="26"/>
              </w:rPr>
            </w:pPr>
          </w:p>
        </w:tc>
        <w:tc>
          <w:tcPr>
            <w:tcW w:w="0" w:type="auto"/>
          </w:tcPr>
          <w:p w14:paraId="2D769637" w14:textId="219FA079"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396D80EA" w14:textId="06FB4184"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0.206</w:t>
            </w:r>
          </w:p>
        </w:tc>
        <w:tc>
          <w:tcPr>
            <w:tcW w:w="0" w:type="auto"/>
          </w:tcPr>
          <w:p w14:paraId="38F76F0B" w14:textId="700D289C"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0.229</w:t>
            </w:r>
          </w:p>
        </w:tc>
        <w:tc>
          <w:tcPr>
            <w:tcW w:w="0" w:type="auto"/>
          </w:tcPr>
          <w:p w14:paraId="076BD144" w14:textId="0731E3B8" w:rsidR="00BD14FD" w:rsidRPr="00C801EA" w:rsidRDefault="00BD14FD" w:rsidP="00BD14F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92.234</w:t>
            </w:r>
          </w:p>
        </w:tc>
      </w:tr>
    </w:tbl>
    <w:p w14:paraId="00DF9F7B" w14:textId="77777777" w:rsidR="00BC63FB" w:rsidRPr="00C801EA" w:rsidRDefault="00BC63FB" w:rsidP="00BC63FB">
      <w:pPr>
        <w:ind w:left="360"/>
        <w:rPr>
          <w:b/>
          <w:sz w:val="26"/>
          <w:szCs w:val="26"/>
        </w:rPr>
      </w:pPr>
    </w:p>
    <w:p w14:paraId="280425D1" w14:textId="66629200" w:rsidR="00A106C7" w:rsidRPr="00C801EA" w:rsidRDefault="00BC7966" w:rsidP="000152E8">
      <w:pPr>
        <w:pStyle w:val="ListParagraph"/>
        <w:numPr>
          <w:ilvl w:val="0"/>
          <w:numId w:val="9"/>
        </w:numPr>
        <w:rPr>
          <w:b/>
          <w:sz w:val="26"/>
          <w:szCs w:val="26"/>
        </w:rPr>
      </w:pPr>
      <w:r w:rsidRPr="00C801EA">
        <w:rPr>
          <w:b/>
          <w:sz w:val="26"/>
          <w:szCs w:val="26"/>
        </w:rPr>
        <w:t>XLM</w:t>
      </w:r>
      <w:r w:rsidR="00E54FCA" w:rsidRPr="00C801EA">
        <w:rPr>
          <w:b/>
          <w:sz w:val="26"/>
          <w:szCs w:val="26"/>
        </w:rPr>
        <w:t>-USD</w:t>
      </w:r>
    </w:p>
    <w:tbl>
      <w:tblPr>
        <w:tblStyle w:val="GridTable3-Accent1"/>
        <w:tblW w:w="0" w:type="auto"/>
        <w:tblLook w:val="04A0" w:firstRow="1" w:lastRow="0" w:firstColumn="1" w:lastColumn="0" w:noHBand="0" w:noVBand="1"/>
      </w:tblPr>
      <w:tblGrid>
        <w:gridCol w:w="1155"/>
        <w:gridCol w:w="823"/>
        <w:gridCol w:w="1798"/>
        <w:gridCol w:w="1943"/>
        <w:gridCol w:w="1957"/>
      </w:tblGrid>
      <w:tr w:rsidR="00023B61" w:rsidRPr="00C801EA" w14:paraId="4A1D5510" w14:textId="77777777" w:rsidTr="00FF17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07A770B9" w14:textId="77777777" w:rsidR="00E54FCA" w:rsidRPr="00C801EA" w:rsidRDefault="00E54FCA">
            <w:pPr>
              <w:rPr>
                <w:sz w:val="26"/>
                <w:szCs w:val="26"/>
              </w:rPr>
            </w:pPr>
            <w:r w:rsidRPr="00C801EA">
              <w:rPr>
                <w:sz w:val="26"/>
                <w:szCs w:val="26"/>
              </w:rPr>
              <w:t>Method</w:t>
            </w:r>
          </w:p>
        </w:tc>
        <w:tc>
          <w:tcPr>
            <w:tcW w:w="0" w:type="auto"/>
          </w:tcPr>
          <w:p w14:paraId="3D9C0CCC" w14:textId="77777777" w:rsidR="00E54FCA" w:rsidRPr="00C801EA" w:rsidRDefault="00E54FC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26A3D2AA" w14:textId="71B20F8F" w:rsidR="00E54FCA" w:rsidRPr="00C801EA" w:rsidRDefault="00E54FC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MAE </w:t>
            </w:r>
            <w:r w:rsidR="00FF17F7">
              <w:rPr>
                <w:sz w:val="26"/>
                <w:szCs w:val="26"/>
              </w:rPr>
              <w:t>Validate</w:t>
            </w:r>
          </w:p>
        </w:tc>
        <w:tc>
          <w:tcPr>
            <w:tcW w:w="0" w:type="auto"/>
          </w:tcPr>
          <w:p w14:paraId="75D59474" w14:textId="3DFCDD63" w:rsidR="00E54FCA" w:rsidRPr="00C801EA" w:rsidRDefault="00E54FC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RMSE </w:t>
            </w:r>
            <w:r w:rsidR="00FF17F7">
              <w:rPr>
                <w:sz w:val="26"/>
                <w:szCs w:val="26"/>
              </w:rPr>
              <w:t>Validate</w:t>
            </w:r>
          </w:p>
        </w:tc>
        <w:tc>
          <w:tcPr>
            <w:tcW w:w="0" w:type="auto"/>
          </w:tcPr>
          <w:p w14:paraId="1DAD1809" w14:textId="4EDEF16A" w:rsidR="00E54FCA" w:rsidRPr="00C801EA" w:rsidRDefault="00E54FC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MAPE </w:t>
            </w:r>
            <w:r w:rsidR="00FF17F7">
              <w:rPr>
                <w:sz w:val="26"/>
                <w:szCs w:val="26"/>
              </w:rPr>
              <w:t>Validate</w:t>
            </w:r>
          </w:p>
        </w:tc>
      </w:tr>
      <w:tr w:rsidR="00307B93" w:rsidRPr="00C801EA" w14:paraId="089BC07B"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2552957" w14:textId="77777777" w:rsidR="00E54FCA" w:rsidRPr="00C801EA" w:rsidRDefault="00E54FCA">
            <w:pPr>
              <w:rPr>
                <w:sz w:val="26"/>
                <w:szCs w:val="26"/>
              </w:rPr>
            </w:pPr>
            <w:r w:rsidRPr="00C801EA">
              <w:rPr>
                <w:sz w:val="26"/>
                <w:szCs w:val="26"/>
              </w:rPr>
              <w:t>RNN</w:t>
            </w:r>
          </w:p>
        </w:tc>
        <w:tc>
          <w:tcPr>
            <w:tcW w:w="0" w:type="auto"/>
          </w:tcPr>
          <w:p w14:paraId="781FE956" w14:textId="77777777" w:rsidR="00E54FCA" w:rsidRPr="00C801EA" w:rsidRDefault="00E54FC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7B47764F" w14:textId="174BA8DA" w:rsidR="00E54FCA" w:rsidRPr="00BD6949" w:rsidRDefault="00EC1003">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D6949">
              <w:rPr>
                <w:rFonts w:ascii="Courier New" w:hAnsi="Courier New" w:cs="Courier New"/>
                <w:b/>
                <w:color w:val="FF0000"/>
                <w:sz w:val="26"/>
                <w:szCs w:val="26"/>
                <w:shd w:val="clear" w:color="auto" w:fill="FFFFFF"/>
                <w:lang w:val="en-US"/>
              </w:rPr>
              <w:t>0.025</w:t>
            </w:r>
          </w:p>
        </w:tc>
        <w:tc>
          <w:tcPr>
            <w:tcW w:w="0" w:type="auto"/>
          </w:tcPr>
          <w:p w14:paraId="7F92AE74" w14:textId="4FD6EC2B" w:rsidR="00E54FCA" w:rsidRPr="00BD6949" w:rsidRDefault="00EC1003">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D6949">
              <w:rPr>
                <w:rFonts w:ascii="Courier New" w:hAnsi="Courier New" w:cs="Courier New"/>
                <w:b/>
                <w:color w:val="FF0000"/>
                <w:sz w:val="26"/>
                <w:szCs w:val="26"/>
                <w:shd w:val="clear" w:color="auto" w:fill="FFFFFF"/>
                <w:lang w:val="en-US"/>
              </w:rPr>
              <w:t>0.278</w:t>
            </w:r>
          </w:p>
        </w:tc>
        <w:tc>
          <w:tcPr>
            <w:tcW w:w="0" w:type="auto"/>
          </w:tcPr>
          <w:p w14:paraId="393B9ECA" w14:textId="7682080D" w:rsidR="00E54FCA" w:rsidRPr="00BD6949" w:rsidRDefault="00EC1003">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D6949">
              <w:rPr>
                <w:rFonts w:ascii="Courier New" w:hAnsi="Courier New" w:cs="Courier New"/>
                <w:b/>
                <w:color w:val="FF0000"/>
                <w:sz w:val="26"/>
                <w:szCs w:val="26"/>
                <w:shd w:val="clear" w:color="auto" w:fill="FFFFFF"/>
                <w:lang w:val="en-US"/>
              </w:rPr>
              <w:t>38.79</w:t>
            </w:r>
          </w:p>
        </w:tc>
      </w:tr>
      <w:tr w:rsidR="00023B61" w:rsidRPr="00C801EA" w14:paraId="58CAF76A" w14:textId="77777777" w:rsidTr="00FF17F7">
        <w:tc>
          <w:tcPr>
            <w:cnfStyle w:val="001000000000" w:firstRow="0" w:lastRow="0" w:firstColumn="1" w:lastColumn="0" w:oddVBand="0" w:evenVBand="0" w:oddHBand="0" w:evenHBand="0" w:firstRowFirstColumn="0" w:firstRowLastColumn="0" w:lastRowFirstColumn="0" w:lastRowLastColumn="0"/>
            <w:tcW w:w="0" w:type="auto"/>
            <w:vMerge/>
          </w:tcPr>
          <w:p w14:paraId="5A33EFCC" w14:textId="77777777" w:rsidR="00E54FCA" w:rsidRPr="00C801EA" w:rsidRDefault="00E54FCA">
            <w:pPr>
              <w:rPr>
                <w:sz w:val="26"/>
                <w:szCs w:val="26"/>
              </w:rPr>
            </w:pPr>
          </w:p>
        </w:tc>
        <w:tc>
          <w:tcPr>
            <w:tcW w:w="0" w:type="auto"/>
          </w:tcPr>
          <w:p w14:paraId="15833908" w14:textId="77777777" w:rsidR="00E54FCA" w:rsidRPr="00C801EA" w:rsidRDefault="00E54FC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662FAC2A" w14:textId="6A1F70D1" w:rsidR="00E54FCA" w:rsidRPr="00BD6949" w:rsidRDefault="009B1518">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D6949">
              <w:rPr>
                <w:rFonts w:ascii="Courier New" w:hAnsi="Courier New" w:cs="Courier New"/>
                <w:b/>
                <w:color w:val="FF0000"/>
                <w:sz w:val="26"/>
                <w:szCs w:val="26"/>
                <w:shd w:val="clear" w:color="auto" w:fill="FFFFFF"/>
                <w:lang w:val="en-US"/>
              </w:rPr>
              <w:t>0.023</w:t>
            </w:r>
          </w:p>
        </w:tc>
        <w:tc>
          <w:tcPr>
            <w:tcW w:w="0" w:type="auto"/>
          </w:tcPr>
          <w:p w14:paraId="4DECB34E" w14:textId="4E20317E" w:rsidR="00E54FCA" w:rsidRPr="00BD6949" w:rsidRDefault="009B1518">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D6949">
              <w:rPr>
                <w:rFonts w:ascii="Courier New" w:hAnsi="Courier New" w:cs="Courier New"/>
                <w:b/>
                <w:color w:val="FF0000"/>
                <w:sz w:val="26"/>
                <w:szCs w:val="26"/>
                <w:shd w:val="clear" w:color="auto" w:fill="FFFFFF"/>
                <w:lang w:val="en-US"/>
              </w:rPr>
              <w:t>0.027</w:t>
            </w:r>
          </w:p>
        </w:tc>
        <w:tc>
          <w:tcPr>
            <w:tcW w:w="0" w:type="auto"/>
          </w:tcPr>
          <w:p w14:paraId="0CA78E55" w14:textId="45F2C54C" w:rsidR="00E54FCA" w:rsidRPr="00BD6949" w:rsidRDefault="009B1518">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D6949">
              <w:rPr>
                <w:rFonts w:ascii="Courier New" w:hAnsi="Courier New" w:cs="Courier New"/>
                <w:b/>
                <w:color w:val="FF0000"/>
                <w:sz w:val="26"/>
                <w:szCs w:val="26"/>
                <w:shd w:val="clear" w:color="auto" w:fill="FFFFFF"/>
                <w:lang w:val="en-US"/>
              </w:rPr>
              <w:t>35.35</w:t>
            </w:r>
          </w:p>
        </w:tc>
      </w:tr>
      <w:tr w:rsidR="00842093" w:rsidRPr="00C801EA" w14:paraId="5FCE7DED"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8F5393" w14:textId="77777777" w:rsidR="00842093" w:rsidRPr="00C801EA" w:rsidRDefault="00842093">
            <w:pPr>
              <w:rPr>
                <w:sz w:val="26"/>
                <w:szCs w:val="26"/>
              </w:rPr>
            </w:pPr>
          </w:p>
        </w:tc>
        <w:tc>
          <w:tcPr>
            <w:tcW w:w="0" w:type="auto"/>
          </w:tcPr>
          <w:p w14:paraId="49861355" w14:textId="03DC0D30" w:rsidR="00842093" w:rsidRPr="00C801EA" w:rsidRDefault="00302AF7">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37A0710E" w14:textId="06EAEC7E" w:rsidR="00842093" w:rsidRPr="00BD6949" w:rsidRDefault="00B4461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D6949">
              <w:rPr>
                <w:rFonts w:ascii="Courier New" w:hAnsi="Courier New" w:cs="Courier New"/>
                <w:b/>
                <w:color w:val="FF0000"/>
                <w:sz w:val="26"/>
                <w:szCs w:val="26"/>
                <w:shd w:val="clear" w:color="auto" w:fill="FFFFFF"/>
                <w:lang w:val="en-US"/>
              </w:rPr>
              <w:t>0.027</w:t>
            </w:r>
          </w:p>
        </w:tc>
        <w:tc>
          <w:tcPr>
            <w:tcW w:w="0" w:type="auto"/>
          </w:tcPr>
          <w:p w14:paraId="211E0360" w14:textId="76CCB1E9" w:rsidR="00842093" w:rsidRPr="00BD6949" w:rsidRDefault="00B4461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D6949">
              <w:rPr>
                <w:rFonts w:ascii="Courier New" w:hAnsi="Courier New" w:cs="Courier New"/>
                <w:b/>
                <w:color w:val="FF0000"/>
                <w:sz w:val="26"/>
                <w:szCs w:val="26"/>
                <w:shd w:val="clear" w:color="auto" w:fill="FFFFFF"/>
                <w:lang w:val="en-US"/>
              </w:rPr>
              <w:t>0.031</w:t>
            </w:r>
          </w:p>
        </w:tc>
        <w:tc>
          <w:tcPr>
            <w:tcW w:w="0" w:type="auto"/>
          </w:tcPr>
          <w:p w14:paraId="177432D3" w14:textId="317510A7" w:rsidR="00842093" w:rsidRPr="00BD6949" w:rsidRDefault="00B4461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BD6949">
              <w:rPr>
                <w:rFonts w:ascii="Courier New" w:hAnsi="Courier New" w:cs="Courier New"/>
                <w:b/>
                <w:color w:val="FF0000"/>
                <w:sz w:val="26"/>
                <w:szCs w:val="26"/>
                <w:shd w:val="clear" w:color="auto" w:fill="FFFFFF"/>
                <w:lang w:val="en-US"/>
              </w:rPr>
              <w:t>42.01</w:t>
            </w:r>
          </w:p>
        </w:tc>
      </w:tr>
      <w:tr w:rsidR="00307B93" w:rsidRPr="00C801EA" w14:paraId="12E31C80" w14:textId="77777777" w:rsidTr="00FF17F7">
        <w:tc>
          <w:tcPr>
            <w:cnfStyle w:val="001000000000" w:firstRow="0" w:lastRow="0" w:firstColumn="1" w:lastColumn="0" w:oddVBand="0" w:evenVBand="0" w:oddHBand="0" w:evenHBand="0" w:firstRowFirstColumn="0" w:firstRowLastColumn="0" w:lastRowFirstColumn="0" w:lastRowLastColumn="0"/>
            <w:tcW w:w="0" w:type="auto"/>
            <w:vMerge w:val="restart"/>
          </w:tcPr>
          <w:p w14:paraId="7D827937" w14:textId="77777777" w:rsidR="00E54FCA" w:rsidRPr="00C801EA" w:rsidRDefault="00E54FCA">
            <w:pPr>
              <w:rPr>
                <w:sz w:val="26"/>
                <w:szCs w:val="26"/>
              </w:rPr>
            </w:pPr>
            <w:r w:rsidRPr="00C801EA">
              <w:rPr>
                <w:sz w:val="26"/>
                <w:szCs w:val="26"/>
              </w:rPr>
              <w:t>LSTM</w:t>
            </w:r>
          </w:p>
        </w:tc>
        <w:tc>
          <w:tcPr>
            <w:tcW w:w="0" w:type="auto"/>
          </w:tcPr>
          <w:p w14:paraId="11713FC6" w14:textId="77777777" w:rsidR="00E54FCA" w:rsidRPr="00C801EA" w:rsidRDefault="00E54FC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40A84E18" w14:textId="07DA59FB" w:rsidR="00E54FCA" w:rsidRPr="00ED22AF" w:rsidRDefault="00ED22A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0.025</w:t>
            </w:r>
          </w:p>
        </w:tc>
        <w:tc>
          <w:tcPr>
            <w:tcW w:w="0" w:type="auto"/>
          </w:tcPr>
          <w:p w14:paraId="13C8CD48" w14:textId="78CBD139" w:rsidR="00E54FCA" w:rsidRPr="00ED22AF" w:rsidRDefault="00ED22A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0.027</w:t>
            </w:r>
          </w:p>
        </w:tc>
        <w:tc>
          <w:tcPr>
            <w:tcW w:w="0" w:type="auto"/>
          </w:tcPr>
          <w:p w14:paraId="1977FF7A" w14:textId="49EDAF56" w:rsidR="00E54FCA" w:rsidRPr="00ED22AF" w:rsidRDefault="00ED22A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38.49</w:t>
            </w:r>
          </w:p>
        </w:tc>
      </w:tr>
      <w:tr w:rsidR="00023B61" w:rsidRPr="00C801EA" w14:paraId="3FD1C78F"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DC91804" w14:textId="77777777" w:rsidR="00E54FCA" w:rsidRPr="00C801EA" w:rsidRDefault="00E54FCA">
            <w:pPr>
              <w:rPr>
                <w:sz w:val="26"/>
                <w:szCs w:val="26"/>
              </w:rPr>
            </w:pPr>
          </w:p>
        </w:tc>
        <w:tc>
          <w:tcPr>
            <w:tcW w:w="0" w:type="auto"/>
          </w:tcPr>
          <w:p w14:paraId="16AB302A" w14:textId="77777777" w:rsidR="00E54FCA" w:rsidRPr="00C801EA" w:rsidRDefault="00E54FC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40638583" w14:textId="3F507048" w:rsidR="00E54FCA" w:rsidRPr="008E6798" w:rsidRDefault="008E679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0.027</w:t>
            </w:r>
          </w:p>
        </w:tc>
        <w:tc>
          <w:tcPr>
            <w:tcW w:w="0" w:type="auto"/>
          </w:tcPr>
          <w:p w14:paraId="4505CCA7" w14:textId="1174AAC1" w:rsidR="00E54FCA" w:rsidRPr="008E6798" w:rsidRDefault="008E679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0.032</w:t>
            </w:r>
          </w:p>
        </w:tc>
        <w:tc>
          <w:tcPr>
            <w:tcW w:w="0" w:type="auto"/>
          </w:tcPr>
          <w:p w14:paraId="0A890940" w14:textId="20A065E6" w:rsidR="00E54FCA" w:rsidRPr="008E6798" w:rsidRDefault="008E679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42.7</w:t>
            </w:r>
          </w:p>
        </w:tc>
      </w:tr>
      <w:tr w:rsidR="00842093" w:rsidRPr="00C801EA" w14:paraId="5AFC2FCE" w14:textId="77777777" w:rsidTr="00FF17F7">
        <w:tc>
          <w:tcPr>
            <w:cnfStyle w:val="001000000000" w:firstRow="0" w:lastRow="0" w:firstColumn="1" w:lastColumn="0" w:oddVBand="0" w:evenVBand="0" w:oddHBand="0" w:evenHBand="0" w:firstRowFirstColumn="0" w:firstRowLastColumn="0" w:lastRowFirstColumn="0" w:lastRowLastColumn="0"/>
            <w:tcW w:w="0" w:type="auto"/>
          </w:tcPr>
          <w:p w14:paraId="56D13853" w14:textId="77777777" w:rsidR="00842093" w:rsidRPr="00C801EA" w:rsidRDefault="00842093">
            <w:pPr>
              <w:rPr>
                <w:sz w:val="26"/>
                <w:szCs w:val="26"/>
              </w:rPr>
            </w:pPr>
          </w:p>
        </w:tc>
        <w:tc>
          <w:tcPr>
            <w:tcW w:w="0" w:type="auto"/>
          </w:tcPr>
          <w:p w14:paraId="336AB433" w14:textId="2BF2AC00" w:rsidR="00842093" w:rsidRPr="00C801EA" w:rsidRDefault="00302AF7">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1F8FDF85" w14:textId="25B5D7E5" w:rsidR="00842093" w:rsidRPr="00315312" w:rsidRDefault="0031531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0.026</w:t>
            </w:r>
          </w:p>
        </w:tc>
        <w:tc>
          <w:tcPr>
            <w:tcW w:w="0" w:type="auto"/>
          </w:tcPr>
          <w:p w14:paraId="6D7EC6BB" w14:textId="4D90FA0D" w:rsidR="00842093" w:rsidRPr="00315312" w:rsidRDefault="0031531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0.03</w:t>
            </w:r>
          </w:p>
        </w:tc>
        <w:tc>
          <w:tcPr>
            <w:tcW w:w="0" w:type="auto"/>
          </w:tcPr>
          <w:p w14:paraId="339AF6D6" w14:textId="33F5DEE2" w:rsidR="00842093" w:rsidRPr="00315312" w:rsidRDefault="0031531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40.24</w:t>
            </w:r>
          </w:p>
        </w:tc>
      </w:tr>
      <w:tr w:rsidR="00307B93" w:rsidRPr="00C801EA" w14:paraId="08AD1F19"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DE19F86" w14:textId="77777777" w:rsidR="00E54FCA" w:rsidRPr="00C801EA" w:rsidRDefault="00E54FCA">
            <w:pPr>
              <w:rPr>
                <w:sz w:val="26"/>
                <w:szCs w:val="26"/>
              </w:rPr>
            </w:pPr>
            <w:r w:rsidRPr="00C801EA">
              <w:rPr>
                <w:sz w:val="26"/>
                <w:szCs w:val="26"/>
              </w:rPr>
              <w:t>DNN</w:t>
            </w:r>
          </w:p>
        </w:tc>
        <w:tc>
          <w:tcPr>
            <w:tcW w:w="0" w:type="auto"/>
          </w:tcPr>
          <w:p w14:paraId="03B1CB13" w14:textId="77777777" w:rsidR="00E54FCA" w:rsidRPr="00C801EA" w:rsidRDefault="00E54FC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56C840E3" w14:textId="13FC270B" w:rsidR="00E54FCA" w:rsidRPr="008D4C38" w:rsidRDefault="00507EB3">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8D4C38">
              <w:rPr>
                <w:rFonts w:ascii="Courier New" w:hAnsi="Courier New" w:cs="Courier New"/>
                <w:b/>
                <w:color w:val="FF0000"/>
                <w:sz w:val="26"/>
                <w:szCs w:val="26"/>
                <w:shd w:val="clear" w:color="auto" w:fill="FFFFFF"/>
              </w:rPr>
              <w:t>0.</w:t>
            </w:r>
            <w:r w:rsidR="00FF6800" w:rsidRPr="008D4C38">
              <w:rPr>
                <w:rFonts w:ascii="Courier New" w:hAnsi="Courier New" w:cs="Courier New"/>
                <w:b/>
                <w:color w:val="FF0000"/>
                <w:sz w:val="26"/>
                <w:szCs w:val="26"/>
                <w:shd w:val="clear" w:color="auto" w:fill="FFFFFF"/>
              </w:rPr>
              <w:t>004</w:t>
            </w:r>
          </w:p>
        </w:tc>
        <w:tc>
          <w:tcPr>
            <w:tcW w:w="0" w:type="auto"/>
          </w:tcPr>
          <w:p w14:paraId="5B6E2C04" w14:textId="05730F10" w:rsidR="00E54FCA" w:rsidRPr="008D4C38" w:rsidRDefault="00507EB3">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8D4C38">
              <w:rPr>
                <w:rFonts w:ascii="Courier New" w:hAnsi="Courier New" w:cs="Courier New"/>
                <w:b/>
                <w:color w:val="FF0000"/>
                <w:sz w:val="26"/>
                <w:szCs w:val="26"/>
                <w:shd w:val="clear" w:color="auto" w:fill="FFFFFF"/>
              </w:rPr>
              <w:t>0.</w:t>
            </w:r>
            <w:r w:rsidR="00FF6800" w:rsidRPr="008D4C38">
              <w:rPr>
                <w:rFonts w:ascii="Courier New" w:hAnsi="Courier New" w:cs="Courier New"/>
                <w:b/>
                <w:color w:val="FF0000"/>
                <w:sz w:val="26"/>
                <w:szCs w:val="26"/>
                <w:shd w:val="clear" w:color="auto" w:fill="FFFFFF"/>
              </w:rPr>
              <w:t>005</w:t>
            </w:r>
          </w:p>
        </w:tc>
        <w:tc>
          <w:tcPr>
            <w:tcW w:w="0" w:type="auto"/>
          </w:tcPr>
          <w:p w14:paraId="2C9B7058" w14:textId="1546E07E" w:rsidR="00E54FCA" w:rsidRPr="008D4C38" w:rsidRDefault="00FF6800">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8D4C38">
              <w:rPr>
                <w:rFonts w:ascii="Courier New" w:hAnsi="Courier New" w:cs="Courier New"/>
                <w:b/>
                <w:color w:val="FF0000"/>
                <w:sz w:val="26"/>
                <w:szCs w:val="26"/>
                <w:shd w:val="clear" w:color="auto" w:fill="FFFFFF"/>
              </w:rPr>
              <w:t>4.726</w:t>
            </w:r>
          </w:p>
        </w:tc>
      </w:tr>
      <w:tr w:rsidR="00023B61" w:rsidRPr="00C801EA" w14:paraId="5DEA1D2E" w14:textId="77777777" w:rsidTr="00FF17F7">
        <w:tc>
          <w:tcPr>
            <w:cnfStyle w:val="001000000000" w:firstRow="0" w:lastRow="0" w:firstColumn="1" w:lastColumn="0" w:oddVBand="0" w:evenVBand="0" w:oddHBand="0" w:evenHBand="0" w:firstRowFirstColumn="0" w:firstRowLastColumn="0" w:lastRowFirstColumn="0" w:lastRowLastColumn="0"/>
            <w:tcW w:w="0" w:type="auto"/>
            <w:vMerge/>
          </w:tcPr>
          <w:p w14:paraId="748EBA20" w14:textId="77777777" w:rsidR="00E54FCA" w:rsidRPr="00C801EA" w:rsidRDefault="00E54FCA">
            <w:pPr>
              <w:rPr>
                <w:sz w:val="26"/>
                <w:szCs w:val="26"/>
              </w:rPr>
            </w:pPr>
          </w:p>
        </w:tc>
        <w:tc>
          <w:tcPr>
            <w:tcW w:w="0" w:type="auto"/>
          </w:tcPr>
          <w:p w14:paraId="228758BC" w14:textId="77777777" w:rsidR="00E54FCA" w:rsidRPr="00C801EA" w:rsidRDefault="00E54FC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3D63E88F" w14:textId="4ECD1D3F" w:rsidR="00E54FCA" w:rsidRPr="008D4C38" w:rsidRDefault="00862F5A">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8D4C38">
              <w:rPr>
                <w:rFonts w:ascii="Courier New" w:hAnsi="Courier New" w:cs="Courier New"/>
                <w:b/>
                <w:color w:val="FF0000"/>
                <w:sz w:val="26"/>
                <w:szCs w:val="26"/>
                <w:shd w:val="clear" w:color="auto" w:fill="FFFFFF"/>
              </w:rPr>
              <w:t>0.</w:t>
            </w:r>
            <w:r w:rsidR="00FF6800" w:rsidRPr="008D4C38">
              <w:rPr>
                <w:rFonts w:ascii="Courier New" w:hAnsi="Courier New" w:cs="Courier New"/>
                <w:b/>
                <w:color w:val="FF0000"/>
                <w:sz w:val="26"/>
                <w:szCs w:val="26"/>
                <w:shd w:val="clear" w:color="auto" w:fill="FFFFFF"/>
              </w:rPr>
              <w:t>003</w:t>
            </w:r>
          </w:p>
        </w:tc>
        <w:tc>
          <w:tcPr>
            <w:tcW w:w="0" w:type="auto"/>
          </w:tcPr>
          <w:p w14:paraId="3CDD7BA2" w14:textId="3458B9B9" w:rsidR="00E54FCA" w:rsidRPr="008D4C38" w:rsidRDefault="00862F5A">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8D4C38">
              <w:rPr>
                <w:rFonts w:ascii="Courier New" w:hAnsi="Courier New" w:cs="Courier New"/>
                <w:b/>
                <w:color w:val="FF0000"/>
                <w:sz w:val="26"/>
                <w:szCs w:val="26"/>
                <w:shd w:val="clear" w:color="auto" w:fill="FFFFFF"/>
              </w:rPr>
              <w:t>0.</w:t>
            </w:r>
            <w:r w:rsidR="00FF6800" w:rsidRPr="008D4C38">
              <w:rPr>
                <w:rFonts w:ascii="Courier New" w:hAnsi="Courier New" w:cs="Courier New"/>
                <w:b/>
                <w:color w:val="FF0000"/>
                <w:sz w:val="26"/>
                <w:szCs w:val="26"/>
                <w:shd w:val="clear" w:color="auto" w:fill="FFFFFF"/>
              </w:rPr>
              <w:t>004</w:t>
            </w:r>
          </w:p>
        </w:tc>
        <w:tc>
          <w:tcPr>
            <w:tcW w:w="0" w:type="auto"/>
          </w:tcPr>
          <w:p w14:paraId="17DCCCD9" w14:textId="1DC59E17" w:rsidR="00E54FCA" w:rsidRPr="008D4C38" w:rsidRDefault="00FF6800">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8D4C38">
              <w:rPr>
                <w:rFonts w:ascii="Courier New" w:hAnsi="Courier New" w:cs="Courier New"/>
                <w:b/>
                <w:color w:val="FF0000"/>
                <w:sz w:val="26"/>
                <w:szCs w:val="26"/>
                <w:shd w:val="clear" w:color="auto" w:fill="FFFFFF"/>
              </w:rPr>
              <w:t>3.689</w:t>
            </w:r>
          </w:p>
        </w:tc>
      </w:tr>
      <w:tr w:rsidR="00842093" w:rsidRPr="00C801EA" w14:paraId="4CA720B5"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C612D1" w14:textId="77777777" w:rsidR="00842093" w:rsidRPr="00C801EA" w:rsidRDefault="00842093">
            <w:pPr>
              <w:rPr>
                <w:sz w:val="26"/>
                <w:szCs w:val="26"/>
              </w:rPr>
            </w:pPr>
          </w:p>
        </w:tc>
        <w:tc>
          <w:tcPr>
            <w:tcW w:w="0" w:type="auto"/>
          </w:tcPr>
          <w:p w14:paraId="75CC93E5" w14:textId="17BD535F" w:rsidR="00842093" w:rsidRPr="00C801EA" w:rsidRDefault="00302AF7">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4452AC55" w14:textId="7D293E1E" w:rsidR="00842093" w:rsidRPr="008D4C38" w:rsidRDefault="007977D6">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8D4C38">
              <w:rPr>
                <w:rFonts w:ascii="Courier New" w:hAnsi="Courier New" w:cs="Courier New"/>
                <w:b/>
                <w:color w:val="FF0000"/>
                <w:sz w:val="26"/>
                <w:szCs w:val="26"/>
                <w:shd w:val="clear" w:color="auto" w:fill="FFFFFF"/>
              </w:rPr>
              <w:t>0.</w:t>
            </w:r>
            <w:r w:rsidR="00FF6800" w:rsidRPr="008D4C38">
              <w:rPr>
                <w:rFonts w:ascii="Courier New" w:hAnsi="Courier New" w:cs="Courier New"/>
                <w:b/>
                <w:color w:val="FF0000"/>
                <w:sz w:val="26"/>
                <w:szCs w:val="26"/>
                <w:shd w:val="clear" w:color="auto" w:fill="FFFFFF"/>
              </w:rPr>
              <w:t>004</w:t>
            </w:r>
          </w:p>
        </w:tc>
        <w:tc>
          <w:tcPr>
            <w:tcW w:w="0" w:type="auto"/>
          </w:tcPr>
          <w:p w14:paraId="32AA0156" w14:textId="01BE5B98" w:rsidR="00842093" w:rsidRPr="008D4C38" w:rsidRDefault="007977D6">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8D4C38">
              <w:rPr>
                <w:rFonts w:ascii="Courier New" w:hAnsi="Courier New" w:cs="Courier New"/>
                <w:b/>
                <w:color w:val="FF0000"/>
                <w:sz w:val="26"/>
                <w:szCs w:val="26"/>
                <w:shd w:val="clear" w:color="auto" w:fill="FFFFFF"/>
              </w:rPr>
              <w:t>0.</w:t>
            </w:r>
            <w:r w:rsidR="00FF6800" w:rsidRPr="008D4C38">
              <w:rPr>
                <w:rFonts w:ascii="Courier New" w:hAnsi="Courier New" w:cs="Courier New"/>
                <w:b/>
                <w:color w:val="FF0000"/>
                <w:sz w:val="26"/>
                <w:szCs w:val="26"/>
                <w:shd w:val="clear" w:color="auto" w:fill="FFFFFF"/>
              </w:rPr>
              <w:t>006</w:t>
            </w:r>
          </w:p>
        </w:tc>
        <w:tc>
          <w:tcPr>
            <w:tcW w:w="0" w:type="auto"/>
          </w:tcPr>
          <w:p w14:paraId="3F020C85" w14:textId="096C1097" w:rsidR="00842093" w:rsidRPr="008D4C38" w:rsidRDefault="00FF6800">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8D4C38">
              <w:rPr>
                <w:rFonts w:ascii="Courier New" w:hAnsi="Courier New" w:cs="Courier New"/>
                <w:b/>
                <w:color w:val="FF0000"/>
                <w:sz w:val="26"/>
                <w:szCs w:val="26"/>
                <w:shd w:val="clear" w:color="auto" w:fill="FFFFFF"/>
              </w:rPr>
              <w:t>4.262</w:t>
            </w:r>
          </w:p>
        </w:tc>
      </w:tr>
      <w:tr w:rsidR="00023B61" w:rsidRPr="00C801EA" w14:paraId="212D1422" w14:textId="77777777" w:rsidTr="00FF17F7">
        <w:tc>
          <w:tcPr>
            <w:cnfStyle w:val="001000000000" w:firstRow="0" w:lastRow="0" w:firstColumn="1" w:lastColumn="0" w:oddVBand="0" w:evenVBand="0" w:oddHBand="0" w:evenHBand="0" w:firstRowFirstColumn="0" w:firstRowLastColumn="0" w:lastRowFirstColumn="0" w:lastRowLastColumn="0"/>
            <w:tcW w:w="0" w:type="auto"/>
          </w:tcPr>
          <w:p w14:paraId="796E496C" w14:textId="77777777" w:rsidR="00E54FCA" w:rsidRPr="00C801EA" w:rsidRDefault="00E54FCA">
            <w:pPr>
              <w:rPr>
                <w:sz w:val="26"/>
                <w:szCs w:val="26"/>
              </w:rPr>
            </w:pPr>
            <w:r w:rsidRPr="00C801EA">
              <w:rPr>
                <w:sz w:val="26"/>
                <w:szCs w:val="26"/>
              </w:rPr>
              <w:t>ARIMA</w:t>
            </w:r>
          </w:p>
        </w:tc>
        <w:tc>
          <w:tcPr>
            <w:tcW w:w="0" w:type="auto"/>
          </w:tcPr>
          <w:p w14:paraId="17039AAA" w14:textId="77777777" w:rsidR="00E54FCA" w:rsidRPr="00C801EA" w:rsidRDefault="00E54FC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00512AED" w14:textId="38FD54F9" w:rsidR="00E54FCA" w:rsidRPr="00C801EA" w:rsidRDefault="00F83AF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0.255</w:t>
            </w:r>
          </w:p>
        </w:tc>
        <w:tc>
          <w:tcPr>
            <w:tcW w:w="0" w:type="auto"/>
          </w:tcPr>
          <w:p w14:paraId="44E87E4B" w14:textId="63992430" w:rsidR="00E54FCA" w:rsidRPr="00C801EA" w:rsidRDefault="00F83AF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0.255</w:t>
            </w:r>
          </w:p>
        </w:tc>
        <w:tc>
          <w:tcPr>
            <w:tcW w:w="0" w:type="auto"/>
          </w:tcPr>
          <w:p w14:paraId="2641E5EE" w14:textId="1EC14964" w:rsidR="00E54FCA" w:rsidRPr="00C801EA" w:rsidRDefault="00F83AF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290.214</w:t>
            </w:r>
          </w:p>
        </w:tc>
      </w:tr>
      <w:tr w:rsidR="00023B61" w:rsidRPr="00C801EA" w14:paraId="3003BF17"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6A282E" w14:textId="77777777" w:rsidR="00E54FCA" w:rsidRPr="00C801EA" w:rsidRDefault="00E54FCA">
            <w:pPr>
              <w:rPr>
                <w:sz w:val="26"/>
                <w:szCs w:val="26"/>
              </w:rPr>
            </w:pPr>
          </w:p>
        </w:tc>
        <w:tc>
          <w:tcPr>
            <w:tcW w:w="0" w:type="auto"/>
          </w:tcPr>
          <w:p w14:paraId="58943FA8" w14:textId="77777777" w:rsidR="00E54FCA" w:rsidRPr="00C801EA" w:rsidRDefault="00E54FC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4A5AECCB" w14:textId="7508308E" w:rsidR="00E54FCA" w:rsidRPr="00C801EA" w:rsidRDefault="00EE3D17">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0.024</w:t>
            </w:r>
          </w:p>
        </w:tc>
        <w:tc>
          <w:tcPr>
            <w:tcW w:w="0" w:type="auto"/>
          </w:tcPr>
          <w:p w14:paraId="1D3AFCA4" w14:textId="50F05EC8" w:rsidR="00E54FCA" w:rsidRPr="00C801EA" w:rsidRDefault="00EE3D17">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0.031</w:t>
            </w:r>
          </w:p>
        </w:tc>
        <w:tc>
          <w:tcPr>
            <w:tcW w:w="0" w:type="auto"/>
          </w:tcPr>
          <w:p w14:paraId="7AFAF1B2" w14:textId="046B8025" w:rsidR="00E54FCA" w:rsidRPr="00C801EA" w:rsidRDefault="00EE3D17">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21.459</w:t>
            </w:r>
          </w:p>
        </w:tc>
      </w:tr>
      <w:tr w:rsidR="00842093" w:rsidRPr="00C801EA" w14:paraId="075E16DA" w14:textId="77777777" w:rsidTr="00FF17F7">
        <w:tc>
          <w:tcPr>
            <w:cnfStyle w:val="001000000000" w:firstRow="0" w:lastRow="0" w:firstColumn="1" w:lastColumn="0" w:oddVBand="0" w:evenVBand="0" w:oddHBand="0" w:evenHBand="0" w:firstRowFirstColumn="0" w:firstRowLastColumn="0" w:lastRowFirstColumn="0" w:lastRowLastColumn="0"/>
            <w:tcW w:w="0" w:type="auto"/>
          </w:tcPr>
          <w:p w14:paraId="009668EC" w14:textId="77777777" w:rsidR="00842093" w:rsidRPr="00C801EA" w:rsidRDefault="00842093">
            <w:pPr>
              <w:rPr>
                <w:sz w:val="26"/>
                <w:szCs w:val="26"/>
              </w:rPr>
            </w:pPr>
          </w:p>
        </w:tc>
        <w:tc>
          <w:tcPr>
            <w:tcW w:w="0" w:type="auto"/>
          </w:tcPr>
          <w:p w14:paraId="2543D41E" w14:textId="55340F0B" w:rsidR="00842093" w:rsidRPr="00C801EA" w:rsidRDefault="00302AF7">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362D4716" w14:textId="4047E8E4" w:rsidR="00842093" w:rsidRPr="00C801EA" w:rsidRDefault="00803AF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0.011</w:t>
            </w:r>
          </w:p>
        </w:tc>
        <w:tc>
          <w:tcPr>
            <w:tcW w:w="0" w:type="auto"/>
          </w:tcPr>
          <w:p w14:paraId="020CE136" w14:textId="63D5D1AC" w:rsidR="00842093" w:rsidRPr="00C801EA" w:rsidRDefault="00803AF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0.013</w:t>
            </w:r>
          </w:p>
        </w:tc>
        <w:tc>
          <w:tcPr>
            <w:tcW w:w="0" w:type="auto"/>
          </w:tcPr>
          <w:p w14:paraId="4328980E" w14:textId="0B157E8F" w:rsidR="00842093" w:rsidRPr="00C801EA" w:rsidRDefault="00803AF1">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15.528</w:t>
            </w:r>
          </w:p>
        </w:tc>
      </w:tr>
      <w:tr w:rsidR="00023B61" w:rsidRPr="00C801EA" w14:paraId="720DAA36"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695A6" w14:textId="77777777" w:rsidR="00E54FCA" w:rsidRPr="00C801EA" w:rsidRDefault="00E54FCA">
            <w:pPr>
              <w:rPr>
                <w:sz w:val="26"/>
                <w:szCs w:val="26"/>
              </w:rPr>
            </w:pPr>
            <w:r w:rsidRPr="00C801EA">
              <w:rPr>
                <w:sz w:val="26"/>
                <w:szCs w:val="26"/>
              </w:rPr>
              <w:t>ARIMAX</w:t>
            </w:r>
          </w:p>
        </w:tc>
        <w:tc>
          <w:tcPr>
            <w:tcW w:w="0" w:type="auto"/>
          </w:tcPr>
          <w:p w14:paraId="4F67AEEF" w14:textId="77777777" w:rsidR="00E54FCA" w:rsidRPr="00C801EA" w:rsidRDefault="00E54FC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57AEF86A" w14:textId="5FCFED29" w:rsidR="00E54FCA" w:rsidRPr="00C801EA" w:rsidRDefault="0098169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0.255</w:t>
            </w:r>
          </w:p>
        </w:tc>
        <w:tc>
          <w:tcPr>
            <w:tcW w:w="0" w:type="auto"/>
          </w:tcPr>
          <w:p w14:paraId="6E7CE26E" w14:textId="50BC6DC7" w:rsidR="00E54FCA" w:rsidRPr="00C801EA" w:rsidRDefault="0098169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0.255</w:t>
            </w:r>
          </w:p>
        </w:tc>
        <w:tc>
          <w:tcPr>
            <w:tcW w:w="0" w:type="auto"/>
          </w:tcPr>
          <w:p w14:paraId="480793B1" w14:textId="32FB3FCD" w:rsidR="00E54FCA" w:rsidRPr="00C801EA" w:rsidRDefault="004B3FC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290.214</w:t>
            </w:r>
          </w:p>
        </w:tc>
      </w:tr>
      <w:tr w:rsidR="00023B61" w:rsidRPr="00C801EA" w14:paraId="207833D2" w14:textId="77777777" w:rsidTr="00FF17F7">
        <w:tc>
          <w:tcPr>
            <w:cnfStyle w:val="001000000000" w:firstRow="0" w:lastRow="0" w:firstColumn="1" w:lastColumn="0" w:oddVBand="0" w:evenVBand="0" w:oddHBand="0" w:evenHBand="0" w:firstRowFirstColumn="0" w:firstRowLastColumn="0" w:lastRowFirstColumn="0" w:lastRowLastColumn="0"/>
            <w:tcW w:w="0" w:type="auto"/>
          </w:tcPr>
          <w:p w14:paraId="1147E0B7" w14:textId="77777777" w:rsidR="00E54FCA" w:rsidRPr="00C801EA" w:rsidRDefault="00E54FCA">
            <w:pPr>
              <w:rPr>
                <w:sz w:val="26"/>
                <w:szCs w:val="26"/>
              </w:rPr>
            </w:pPr>
          </w:p>
        </w:tc>
        <w:tc>
          <w:tcPr>
            <w:tcW w:w="0" w:type="auto"/>
          </w:tcPr>
          <w:p w14:paraId="0D849324" w14:textId="77777777" w:rsidR="00E54FCA" w:rsidRPr="00C801EA" w:rsidRDefault="00E54FC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320D8A92" w14:textId="4508AB7F" w:rsidR="00E54FCA" w:rsidRPr="00C801EA" w:rsidRDefault="00692BF7">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0.017</w:t>
            </w:r>
          </w:p>
        </w:tc>
        <w:tc>
          <w:tcPr>
            <w:tcW w:w="0" w:type="auto"/>
          </w:tcPr>
          <w:p w14:paraId="4C89C93F" w14:textId="2CA6A5C4" w:rsidR="00E54FCA" w:rsidRPr="00C801EA" w:rsidRDefault="00E30413">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w:t>
            </w:r>
          </w:p>
        </w:tc>
        <w:tc>
          <w:tcPr>
            <w:tcW w:w="0" w:type="auto"/>
          </w:tcPr>
          <w:p w14:paraId="5CFA574B" w14:textId="70917A1E" w:rsidR="00E54FCA" w:rsidRPr="00C801EA" w:rsidRDefault="00E30413">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25.642</w:t>
            </w:r>
          </w:p>
        </w:tc>
      </w:tr>
      <w:tr w:rsidR="00842093" w:rsidRPr="00C801EA" w14:paraId="188E3E3F"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EFDC47" w14:textId="77777777" w:rsidR="00842093" w:rsidRPr="00C801EA" w:rsidRDefault="00842093">
            <w:pPr>
              <w:rPr>
                <w:sz w:val="26"/>
                <w:szCs w:val="26"/>
              </w:rPr>
            </w:pPr>
          </w:p>
        </w:tc>
        <w:tc>
          <w:tcPr>
            <w:tcW w:w="0" w:type="auto"/>
          </w:tcPr>
          <w:p w14:paraId="74E23DDF" w14:textId="4932074A" w:rsidR="00842093" w:rsidRPr="00C801EA" w:rsidRDefault="00302AF7">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266C890D" w14:textId="24F5B40D" w:rsidR="00842093" w:rsidRPr="00C801EA" w:rsidRDefault="0008141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0.27</w:t>
            </w:r>
          </w:p>
        </w:tc>
        <w:tc>
          <w:tcPr>
            <w:tcW w:w="0" w:type="auto"/>
          </w:tcPr>
          <w:p w14:paraId="2CD28713" w14:textId="41E9CBFA" w:rsidR="00842093" w:rsidRPr="00C801EA" w:rsidRDefault="0008141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0.271</w:t>
            </w:r>
          </w:p>
        </w:tc>
        <w:tc>
          <w:tcPr>
            <w:tcW w:w="0" w:type="auto"/>
          </w:tcPr>
          <w:p w14:paraId="2394A518" w14:textId="7AD2E97C" w:rsidR="00842093" w:rsidRPr="00C801EA" w:rsidRDefault="0008141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273.43</w:t>
            </w:r>
          </w:p>
        </w:tc>
      </w:tr>
      <w:tr w:rsidR="00023B61" w:rsidRPr="00C801EA" w14:paraId="6102D359" w14:textId="77777777" w:rsidTr="00FF17F7">
        <w:tc>
          <w:tcPr>
            <w:cnfStyle w:val="001000000000" w:firstRow="0" w:lastRow="0" w:firstColumn="1" w:lastColumn="0" w:oddVBand="0" w:evenVBand="0" w:oddHBand="0" w:evenHBand="0" w:firstRowFirstColumn="0" w:firstRowLastColumn="0" w:lastRowFirstColumn="0" w:lastRowLastColumn="0"/>
            <w:tcW w:w="0" w:type="auto"/>
          </w:tcPr>
          <w:p w14:paraId="3E68C1C0" w14:textId="77777777" w:rsidR="00E54FCA" w:rsidRPr="00C801EA" w:rsidRDefault="00E54FCA">
            <w:pPr>
              <w:rPr>
                <w:sz w:val="26"/>
                <w:szCs w:val="26"/>
              </w:rPr>
            </w:pPr>
            <w:r w:rsidRPr="00C801EA">
              <w:rPr>
                <w:sz w:val="26"/>
                <w:szCs w:val="26"/>
              </w:rPr>
              <w:t>KNN</w:t>
            </w:r>
          </w:p>
        </w:tc>
        <w:tc>
          <w:tcPr>
            <w:tcW w:w="0" w:type="auto"/>
          </w:tcPr>
          <w:p w14:paraId="53DDC102" w14:textId="77777777" w:rsidR="00E54FCA" w:rsidRPr="00C801EA" w:rsidRDefault="00E54FC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7D4256E5" w14:textId="41DA569C" w:rsidR="00E54FCA" w:rsidRPr="00C801EA" w:rsidRDefault="007F34C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8D4C38">
              <w:rPr>
                <w:rFonts w:ascii="Courier New" w:hAnsi="Courier New" w:cs="Courier New"/>
                <w:color w:val="212121"/>
                <w:sz w:val="26"/>
                <w:szCs w:val="26"/>
                <w:shd w:val="clear" w:color="auto" w:fill="FFFFFF"/>
              </w:rPr>
              <w:t>0.217</w:t>
            </w:r>
          </w:p>
        </w:tc>
        <w:tc>
          <w:tcPr>
            <w:tcW w:w="0" w:type="auto"/>
          </w:tcPr>
          <w:p w14:paraId="750C81FB" w14:textId="1425F773" w:rsidR="00E54FCA" w:rsidRPr="00C801EA" w:rsidRDefault="007F34C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8D4C38">
              <w:rPr>
                <w:rFonts w:ascii="Courier New" w:hAnsi="Courier New" w:cs="Courier New"/>
                <w:color w:val="212121"/>
                <w:sz w:val="26"/>
                <w:szCs w:val="26"/>
                <w:shd w:val="clear" w:color="auto" w:fill="FFFFFF"/>
              </w:rPr>
              <w:t>0.217</w:t>
            </w:r>
          </w:p>
        </w:tc>
        <w:tc>
          <w:tcPr>
            <w:tcW w:w="0" w:type="auto"/>
          </w:tcPr>
          <w:p w14:paraId="7BE35E82" w14:textId="05635930" w:rsidR="00E54FCA" w:rsidRPr="00C801EA" w:rsidRDefault="007F34C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8D4C38">
              <w:rPr>
                <w:rFonts w:ascii="Courier New" w:hAnsi="Courier New" w:cs="Courier New"/>
                <w:color w:val="212121"/>
                <w:sz w:val="26"/>
                <w:szCs w:val="26"/>
                <w:shd w:val="clear" w:color="auto" w:fill="FFFFFF"/>
              </w:rPr>
              <w:t>247.918</w:t>
            </w:r>
          </w:p>
        </w:tc>
      </w:tr>
      <w:tr w:rsidR="00023B61" w:rsidRPr="00C801EA" w14:paraId="23E01F11"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72E508" w14:textId="77777777" w:rsidR="00E54FCA" w:rsidRPr="00C801EA" w:rsidRDefault="00E54FCA">
            <w:pPr>
              <w:rPr>
                <w:sz w:val="26"/>
                <w:szCs w:val="26"/>
              </w:rPr>
            </w:pPr>
          </w:p>
        </w:tc>
        <w:tc>
          <w:tcPr>
            <w:tcW w:w="0" w:type="auto"/>
          </w:tcPr>
          <w:p w14:paraId="06C94CBC" w14:textId="77777777" w:rsidR="00E54FCA" w:rsidRPr="00C801EA" w:rsidRDefault="00E54FC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73918031" w14:textId="4F9A9133" w:rsidR="00E54FCA" w:rsidRPr="00C801EA" w:rsidRDefault="007F34CF">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8D4C38">
              <w:rPr>
                <w:rFonts w:ascii="Courier New" w:hAnsi="Courier New" w:cs="Courier New"/>
                <w:color w:val="212121"/>
                <w:sz w:val="26"/>
                <w:szCs w:val="26"/>
                <w:shd w:val="clear" w:color="auto" w:fill="FFFFFF"/>
              </w:rPr>
              <w:t>0.015</w:t>
            </w:r>
          </w:p>
        </w:tc>
        <w:tc>
          <w:tcPr>
            <w:tcW w:w="0" w:type="auto"/>
          </w:tcPr>
          <w:p w14:paraId="2FEFC4F9" w14:textId="6FE4A22F" w:rsidR="00E54FCA" w:rsidRPr="00C801EA" w:rsidRDefault="007F34CF">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8D4C38">
              <w:rPr>
                <w:rFonts w:ascii="Courier New" w:hAnsi="Courier New" w:cs="Courier New"/>
                <w:color w:val="212121"/>
                <w:sz w:val="26"/>
                <w:szCs w:val="26"/>
                <w:shd w:val="clear" w:color="auto" w:fill="FFFFFF"/>
              </w:rPr>
              <w:t>0.019</w:t>
            </w:r>
          </w:p>
        </w:tc>
        <w:tc>
          <w:tcPr>
            <w:tcW w:w="0" w:type="auto"/>
          </w:tcPr>
          <w:p w14:paraId="1C6450F6" w14:textId="4260A939" w:rsidR="00E54FCA" w:rsidRPr="00C801EA" w:rsidRDefault="007F34CF">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8D4C38">
              <w:rPr>
                <w:rFonts w:ascii="Courier New" w:hAnsi="Courier New" w:cs="Courier New"/>
                <w:color w:val="212121"/>
                <w:sz w:val="26"/>
                <w:szCs w:val="26"/>
                <w:shd w:val="clear" w:color="auto" w:fill="FFFFFF"/>
              </w:rPr>
              <w:t>14.835</w:t>
            </w:r>
          </w:p>
        </w:tc>
      </w:tr>
      <w:tr w:rsidR="00842093" w:rsidRPr="00C801EA" w14:paraId="08455113" w14:textId="77777777" w:rsidTr="00FF17F7">
        <w:tc>
          <w:tcPr>
            <w:cnfStyle w:val="001000000000" w:firstRow="0" w:lastRow="0" w:firstColumn="1" w:lastColumn="0" w:oddVBand="0" w:evenVBand="0" w:oddHBand="0" w:evenHBand="0" w:firstRowFirstColumn="0" w:firstRowLastColumn="0" w:lastRowFirstColumn="0" w:lastRowLastColumn="0"/>
            <w:tcW w:w="0" w:type="auto"/>
          </w:tcPr>
          <w:p w14:paraId="018C244B" w14:textId="77777777" w:rsidR="00842093" w:rsidRPr="00C801EA" w:rsidRDefault="00842093">
            <w:pPr>
              <w:rPr>
                <w:sz w:val="26"/>
                <w:szCs w:val="26"/>
              </w:rPr>
            </w:pPr>
          </w:p>
        </w:tc>
        <w:tc>
          <w:tcPr>
            <w:tcW w:w="0" w:type="auto"/>
          </w:tcPr>
          <w:p w14:paraId="7859156D" w14:textId="1F4E8A1C" w:rsidR="00842093" w:rsidRPr="00C801EA" w:rsidRDefault="00302AF7">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0C98020B" w14:textId="11E9CE06" w:rsidR="00842093" w:rsidRPr="00C801EA" w:rsidRDefault="007F34C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8D4C38">
              <w:rPr>
                <w:rFonts w:ascii="Courier New" w:hAnsi="Courier New" w:cs="Courier New"/>
                <w:color w:val="212121"/>
                <w:sz w:val="26"/>
                <w:szCs w:val="26"/>
                <w:shd w:val="clear" w:color="auto" w:fill="FFFFFF"/>
              </w:rPr>
              <w:t>0.299</w:t>
            </w:r>
          </w:p>
        </w:tc>
        <w:tc>
          <w:tcPr>
            <w:tcW w:w="0" w:type="auto"/>
          </w:tcPr>
          <w:p w14:paraId="3E93205C" w14:textId="3366B81D" w:rsidR="00842093" w:rsidRPr="00C801EA" w:rsidRDefault="007F34C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8D4C38">
              <w:rPr>
                <w:rFonts w:ascii="Courier New" w:hAnsi="Courier New" w:cs="Courier New"/>
                <w:color w:val="212121"/>
                <w:sz w:val="26"/>
                <w:szCs w:val="26"/>
                <w:shd w:val="clear" w:color="auto" w:fill="FFFFFF"/>
              </w:rPr>
              <w:t>0.3</w:t>
            </w:r>
          </w:p>
        </w:tc>
        <w:tc>
          <w:tcPr>
            <w:tcW w:w="0" w:type="auto"/>
          </w:tcPr>
          <w:p w14:paraId="2D4D4463" w14:textId="1AC94821" w:rsidR="00842093" w:rsidRPr="00C801EA" w:rsidRDefault="007F34CF">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8D4C38">
              <w:rPr>
                <w:rFonts w:ascii="Courier New" w:hAnsi="Courier New" w:cs="Courier New"/>
                <w:color w:val="212121"/>
                <w:sz w:val="26"/>
                <w:szCs w:val="26"/>
                <w:shd w:val="clear" w:color="auto" w:fill="FFFFFF"/>
              </w:rPr>
              <w:t>302.112</w:t>
            </w:r>
          </w:p>
        </w:tc>
      </w:tr>
      <w:tr w:rsidR="00023B61" w:rsidRPr="00C801EA" w14:paraId="4C6591FE"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8148C04" w14:textId="5B02B06B" w:rsidR="00E54FCA" w:rsidRPr="00C801EA" w:rsidRDefault="00FF3B08">
            <w:pPr>
              <w:rPr>
                <w:sz w:val="26"/>
                <w:szCs w:val="26"/>
              </w:rPr>
            </w:pPr>
            <w:r w:rsidRPr="00C801EA">
              <w:rPr>
                <w:sz w:val="26"/>
                <w:szCs w:val="26"/>
              </w:rPr>
              <w:t>LR</w:t>
            </w:r>
          </w:p>
        </w:tc>
        <w:tc>
          <w:tcPr>
            <w:tcW w:w="0" w:type="auto"/>
          </w:tcPr>
          <w:p w14:paraId="774C622C" w14:textId="77777777" w:rsidR="00E54FCA" w:rsidRPr="00C801EA" w:rsidRDefault="00E54FC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485F2154" w14:textId="2AF380B5" w:rsidR="00E54FCA" w:rsidRPr="00C801EA" w:rsidRDefault="00FF3B0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sidR="004D4882" w:rsidRPr="00C801EA">
              <w:rPr>
                <w:rFonts w:ascii="Courier New" w:hAnsi="Courier New" w:cs="Courier New"/>
                <w:color w:val="212121"/>
                <w:sz w:val="26"/>
                <w:szCs w:val="26"/>
                <w:shd w:val="clear" w:color="auto" w:fill="FFFFFF"/>
              </w:rPr>
              <w:t>127</w:t>
            </w:r>
          </w:p>
        </w:tc>
        <w:tc>
          <w:tcPr>
            <w:tcW w:w="0" w:type="auto"/>
          </w:tcPr>
          <w:p w14:paraId="048E6A5D" w14:textId="5A9D6E81" w:rsidR="00E54FCA" w:rsidRPr="00C801EA" w:rsidRDefault="00FF3B0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w:t>
            </w:r>
            <w:r w:rsidR="004D4882" w:rsidRPr="00C801EA">
              <w:rPr>
                <w:rFonts w:ascii="Courier New" w:hAnsi="Courier New" w:cs="Courier New"/>
                <w:color w:val="212121"/>
                <w:sz w:val="26"/>
                <w:szCs w:val="26"/>
                <w:shd w:val="clear" w:color="auto" w:fill="FFFFFF"/>
              </w:rPr>
              <w:t>128</w:t>
            </w:r>
          </w:p>
        </w:tc>
        <w:tc>
          <w:tcPr>
            <w:tcW w:w="0" w:type="auto"/>
          </w:tcPr>
          <w:p w14:paraId="669312E7" w14:textId="0A00C961" w:rsidR="00E54FCA" w:rsidRPr="00C801EA" w:rsidRDefault="004D488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145.49</w:t>
            </w:r>
          </w:p>
        </w:tc>
      </w:tr>
      <w:tr w:rsidR="00023B61" w:rsidRPr="00C801EA" w14:paraId="5E127DB6" w14:textId="77777777" w:rsidTr="00FF17F7">
        <w:tc>
          <w:tcPr>
            <w:cnfStyle w:val="001000000000" w:firstRow="0" w:lastRow="0" w:firstColumn="1" w:lastColumn="0" w:oddVBand="0" w:evenVBand="0" w:oddHBand="0" w:evenHBand="0" w:firstRowFirstColumn="0" w:firstRowLastColumn="0" w:lastRowFirstColumn="0" w:lastRowLastColumn="0"/>
            <w:tcW w:w="0" w:type="auto"/>
            <w:vMerge/>
          </w:tcPr>
          <w:p w14:paraId="6F9EA01A" w14:textId="77777777" w:rsidR="00E54FCA" w:rsidRPr="00C801EA" w:rsidRDefault="00E54FCA">
            <w:pPr>
              <w:rPr>
                <w:sz w:val="26"/>
                <w:szCs w:val="26"/>
              </w:rPr>
            </w:pPr>
          </w:p>
        </w:tc>
        <w:tc>
          <w:tcPr>
            <w:tcW w:w="0" w:type="auto"/>
          </w:tcPr>
          <w:p w14:paraId="3370F5B0" w14:textId="77777777" w:rsidR="00E54FCA" w:rsidRPr="00C801EA" w:rsidRDefault="00E54FC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0F8E3EAD" w14:textId="37FFE6D6" w:rsidR="00E54FCA" w:rsidRPr="00C801EA" w:rsidRDefault="00521C8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0.377</w:t>
            </w:r>
          </w:p>
        </w:tc>
        <w:tc>
          <w:tcPr>
            <w:tcW w:w="0" w:type="auto"/>
          </w:tcPr>
          <w:p w14:paraId="5F072F3D" w14:textId="6F476C17" w:rsidR="00E54FCA" w:rsidRPr="00C801EA" w:rsidRDefault="00521C8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0.378</w:t>
            </w:r>
          </w:p>
        </w:tc>
        <w:tc>
          <w:tcPr>
            <w:tcW w:w="0" w:type="auto"/>
          </w:tcPr>
          <w:p w14:paraId="31AC2070" w14:textId="388DAED3" w:rsidR="00E54FCA" w:rsidRPr="00C801EA" w:rsidRDefault="00521C8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378.683</w:t>
            </w:r>
          </w:p>
        </w:tc>
      </w:tr>
      <w:tr w:rsidR="00842093" w:rsidRPr="00C801EA" w14:paraId="512A982D" w14:textId="77777777" w:rsidTr="00FF1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2B7380C0" w14:textId="77777777" w:rsidR="00842093" w:rsidRPr="00C801EA" w:rsidRDefault="00842093">
            <w:pPr>
              <w:rPr>
                <w:sz w:val="26"/>
                <w:szCs w:val="26"/>
              </w:rPr>
            </w:pPr>
          </w:p>
        </w:tc>
        <w:tc>
          <w:tcPr>
            <w:tcW w:w="0" w:type="auto"/>
          </w:tcPr>
          <w:p w14:paraId="091F109B" w14:textId="2315210D" w:rsidR="00842093" w:rsidRPr="00C801EA" w:rsidRDefault="00302AF7">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07CCCF65" w14:textId="35DEF89A" w:rsidR="00842093" w:rsidRPr="00C801EA" w:rsidRDefault="00FE4F3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0.108</w:t>
            </w:r>
          </w:p>
        </w:tc>
        <w:tc>
          <w:tcPr>
            <w:tcW w:w="0" w:type="auto"/>
          </w:tcPr>
          <w:p w14:paraId="573D1B4C" w14:textId="45F3F41A" w:rsidR="00842093" w:rsidRPr="00C801EA" w:rsidRDefault="00FE4F3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0.109</w:t>
            </w:r>
          </w:p>
        </w:tc>
        <w:tc>
          <w:tcPr>
            <w:tcW w:w="0" w:type="auto"/>
          </w:tcPr>
          <w:p w14:paraId="5E4D28FF" w14:textId="70F8D08D" w:rsidR="00842093" w:rsidRPr="00C801EA" w:rsidRDefault="00FE4F3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107.23</w:t>
            </w:r>
          </w:p>
        </w:tc>
      </w:tr>
    </w:tbl>
    <w:p w14:paraId="0B8B9FF6" w14:textId="77777777" w:rsidR="001E5980" w:rsidRPr="00C801EA" w:rsidRDefault="001E5980" w:rsidP="001E5980">
      <w:pPr>
        <w:rPr>
          <w:sz w:val="26"/>
          <w:szCs w:val="26"/>
        </w:rPr>
      </w:pPr>
    </w:p>
    <w:tbl>
      <w:tblPr>
        <w:tblStyle w:val="GridTable3-Accent1"/>
        <w:tblW w:w="0" w:type="auto"/>
        <w:tblLook w:val="04A0" w:firstRow="1" w:lastRow="0" w:firstColumn="1" w:lastColumn="0" w:noHBand="0" w:noVBand="1"/>
      </w:tblPr>
      <w:tblGrid>
        <w:gridCol w:w="1155"/>
        <w:gridCol w:w="823"/>
        <w:gridCol w:w="1336"/>
        <w:gridCol w:w="1481"/>
        <w:gridCol w:w="1495"/>
      </w:tblGrid>
      <w:tr w:rsidR="00BC3322" w:rsidRPr="00C801EA" w14:paraId="6148F43D" w14:textId="48777379" w:rsidTr="00F257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5A24C3C" w14:textId="77777777" w:rsidR="00BC3322" w:rsidRPr="00C801EA" w:rsidRDefault="00BC3322" w:rsidP="00BC3322">
            <w:pPr>
              <w:rPr>
                <w:sz w:val="26"/>
                <w:szCs w:val="26"/>
              </w:rPr>
            </w:pPr>
            <w:r w:rsidRPr="00C801EA">
              <w:rPr>
                <w:sz w:val="26"/>
                <w:szCs w:val="26"/>
              </w:rPr>
              <w:t>Method</w:t>
            </w:r>
          </w:p>
        </w:tc>
        <w:tc>
          <w:tcPr>
            <w:tcW w:w="0" w:type="auto"/>
          </w:tcPr>
          <w:p w14:paraId="7E536B51" w14:textId="77777777" w:rsidR="00BC3322" w:rsidRPr="00C801EA" w:rsidRDefault="00BC3322" w:rsidP="00BC3322">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57C9CDC8" w14:textId="0212435D" w:rsidR="00BC3322" w:rsidRPr="00C801EA" w:rsidRDefault="00BC3322" w:rsidP="00BC3322">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MAE Test</w:t>
            </w:r>
          </w:p>
        </w:tc>
        <w:tc>
          <w:tcPr>
            <w:tcW w:w="0" w:type="auto"/>
          </w:tcPr>
          <w:p w14:paraId="73E84B1E" w14:textId="11AEF552" w:rsidR="00BC3322" w:rsidRPr="00C801EA" w:rsidRDefault="00BC3322" w:rsidP="00BC3322">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RMSE Test</w:t>
            </w:r>
          </w:p>
        </w:tc>
        <w:tc>
          <w:tcPr>
            <w:tcW w:w="0" w:type="auto"/>
          </w:tcPr>
          <w:p w14:paraId="3196B975" w14:textId="0005F68E" w:rsidR="00BC3322" w:rsidRPr="00C801EA" w:rsidRDefault="00BC3322" w:rsidP="00BC3322">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MAPE Test</w:t>
            </w:r>
          </w:p>
        </w:tc>
      </w:tr>
      <w:tr w:rsidR="00BC3322" w:rsidRPr="00C801EA" w14:paraId="726553B4" w14:textId="0D9C861B"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6CEC511" w14:textId="77777777" w:rsidR="00BC3322" w:rsidRPr="00C801EA" w:rsidRDefault="00BC3322" w:rsidP="00BC3322">
            <w:pPr>
              <w:rPr>
                <w:sz w:val="26"/>
                <w:szCs w:val="26"/>
              </w:rPr>
            </w:pPr>
            <w:r w:rsidRPr="00C801EA">
              <w:rPr>
                <w:sz w:val="26"/>
                <w:szCs w:val="26"/>
              </w:rPr>
              <w:t>RNN</w:t>
            </w:r>
          </w:p>
        </w:tc>
        <w:tc>
          <w:tcPr>
            <w:tcW w:w="0" w:type="auto"/>
          </w:tcPr>
          <w:p w14:paraId="056AEF27" w14:textId="77777777" w:rsidR="00BC3322" w:rsidRPr="00C801EA" w:rsidRDefault="00BC3322"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6B7A1F3F" w14:textId="789F138E" w:rsidR="00BC3322" w:rsidRPr="00FA1111" w:rsidRDefault="00EC1003"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FA1111">
              <w:rPr>
                <w:rFonts w:ascii="Courier New" w:hAnsi="Courier New" w:cs="Courier New"/>
                <w:b/>
                <w:color w:val="FF0000"/>
                <w:sz w:val="26"/>
                <w:szCs w:val="26"/>
                <w:shd w:val="clear" w:color="auto" w:fill="FFFFFF"/>
                <w:lang w:val="en-US"/>
              </w:rPr>
              <w:t>0.053</w:t>
            </w:r>
          </w:p>
        </w:tc>
        <w:tc>
          <w:tcPr>
            <w:tcW w:w="0" w:type="auto"/>
          </w:tcPr>
          <w:p w14:paraId="470DAE3F" w14:textId="30E585BE" w:rsidR="00BC3322" w:rsidRPr="00FA1111" w:rsidRDefault="00EC1003"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FA1111">
              <w:rPr>
                <w:rFonts w:ascii="Courier New" w:hAnsi="Courier New" w:cs="Courier New"/>
                <w:b/>
                <w:color w:val="FF0000"/>
                <w:sz w:val="26"/>
                <w:szCs w:val="26"/>
                <w:shd w:val="clear" w:color="auto" w:fill="FFFFFF"/>
                <w:lang w:val="en-US"/>
              </w:rPr>
              <w:t>0.066</w:t>
            </w:r>
          </w:p>
        </w:tc>
        <w:tc>
          <w:tcPr>
            <w:tcW w:w="0" w:type="auto"/>
          </w:tcPr>
          <w:p w14:paraId="72E27230" w14:textId="4E9D58FA" w:rsidR="00BC3322" w:rsidRPr="00FA1111" w:rsidRDefault="00EC1003"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FA1111">
              <w:rPr>
                <w:rFonts w:ascii="Courier New" w:hAnsi="Courier New" w:cs="Courier New"/>
                <w:b/>
                <w:color w:val="FF0000"/>
                <w:sz w:val="26"/>
                <w:szCs w:val="26"/>
                <w:shd w:val="clear" w:color="auto" w:fill="FFFFFF"/>
                <w:lang w:val="en-US"/>
              </w:rPr>
              <w:t>46.806</w:t>
            </w:r>
          </w:p>
        </w:tc>
      </w:tr>
      <w:tr w:rsidR="00BC3322" w:rsidRPr="00C801EA" w14:paraId="20923F39" w14:textId="7C53FF2F" w:rsidTr="00F25783">
        <w:tc>
          <w:tcPr>
            <w:cnfStyle w:val="001000000000" w:firstRow="0" w:lastRow="0" w:firstColumn="1" w:lastColumn="0" w:oddVBand="0" w:evenVBand="0" w:oddHBand="0" w:evenHBand="0" w:firstRowFirstColumn="0" w:firstRowLastColumn="0" w:lastRowFirstColumn="0" w:lastRowLastColumn="0"/>
            <w:tcW w:w="0" w:type="auto"/>
            <w:vMerge/>
          </w:tcPr>
          <w:p w14:paraId="3449047F" w14:textId="77777777" w:rsidR="00BC3322" w:rsidRPr="00C801EA" w:rsidRDefault="00BC3322" w:rsidP="00BC3322">
            <w:pPr>
              <w:rPr>
                <w:sz w:val="26"/>
                <w:szCs w:val="26"/>
              </w:rPr>
            </w:pPr>
          </w:p>
        </w:tc>
        <w:tc>
          <w:tcPr>
            <w:tcW w:w="0" w:type="auto"/>
          </w:tcPr>
          <w:p w14:paraId="703E4963" w14:textId="77777777" w:rsidR="00BC3322" w:rsidRPr="00C801EA" w:rsidRDefault="00BC3322"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6B69E6D5" w14:textId="22A4EEFA" w:rsidR="00BC3322" w:rsidRPr="00FA1111" w:rsidRDefault="009B1518"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FA1111">
              <w:rPr>
                <w:rFonts w:ascii="Courier New" w:hAnsi="Courier New" w:cs="Courier New"/>
                <w:b/>
                <w:color w:val="FF0000"/>
                <w:sz w:val="26"/>
                <w:szCs w:val="26"/>
                <w:shd w:val="clear" w:color="auto" w:fill="FFFFFF"/>
                <w:lang w:val="en-US"/>
              </w:rPr>
              <w:t>0.131</w:t>
            </w:r>
          </w:p>
        </w:tc>
        <w:tc>
          <w:tcPr>
            <w:tcW w:w="0" w:type="auto"/>
          </w:tcPr>
          <w:p w14:paraId="58C96F3D" w14:textId="32B27151" w:rsidR="00BC3322" w:rsidRPr="00FA1111" w:rsidRDefault="009B1518"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FA1111">
              <w:rPr>
                <w:rFonts w:ascii="Courier New" w:hAnsi="Courier New" w:cs="Courier New"/>
                <w:b/>
                <w:color w:val="FF0000"/>
                <w:sz w:val="26"/>
                <w:szCs w:val="26"/>
                <w:shd w:val="clear" w:color="auto" w:fill="FFFFFF"/>
                <w:lang w:val="en-US"/>
              </w:rPr>
              <w:t>0.169</w:t>
            </w:r>
          </w:p>
        </w:tc>
        <w:tc>
          <w:tcPr>
            <w:tcW w:w="0" w:type="auto"/>
          </w:tcPr>
          <w:p w14:paraId="42BD6CB9" w14:textId="2C0C9357" w:rsidR="00BC3322" w:rsidRPr="00FA1111" w:rsidRDefault="009B1518"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FA1111">
              <w:rPr>
                <w:rFonts w:ascii="Courier New" w:hAnsi="Courier New" w:cs="Courier New"/>
                <w:b/>
                <w:color w:val="FF0000"/>
                <w:sz w:val="26"/>
                <w:szCs w:val="26"/>
                <w:shd w:val="clear" w:color="auto" w:fill="FFFFFF"/>
                <w:lang w:val="en-US"/>
              </w:rPr>
              <w:t>43.16</w:t>
            </w:r>
          </w:p>
        </w:tc>
      </w:tr>
      <w:tr w:rsidR="00842093" w:rsidRPr="00C801EA" w14:paraId="3BB30672"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60E6B1E0" w14:textId="77777777" w:rsidR="00842093" w:rsidRPr="00C801EA" w:rsidRDefault="00842093" w:rsidP="00BC3322">
            <w:pPr>
              <w:rPr>
                <w:sz w:val="26"/>
                <w:szCs w:val="26"/>
              </w:rPr>
            </w:pPr>
          </w:p>
        </w:tc>
        <w:tc>
          <w:tcPr>
            <w:tcW w:w="0" w:type="auto"/>
          </w:tcPr>
          <w:p w14:paraId="0D42CCE6" w14:textId="7CA1B122" w:rsidR="00842093" w:rsidRPr="00C801EA" w:rsidRDefault="00302AF7"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56BB43F5" w14:textId="46CE3A9F" w:rsidR="00842093" w:rsidRPr="00FA1111" w:rsidRDefault="00B4461B"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FA1111">
              <w:rPr>
                <w:rFonts w:ascii="Courier New" w:hAnsi="Courier New" w:cs="Courier New"/>
                <w:b/>
                <w:color w:val="FF0000"/>
                <w:sz w:val="26"/>
                <w:szCs w:val="26"/>
                <w:shd w:val="clear" w:color="auto" w:fill="FFFFFF"/>
                <w:lang w:val="en-US"/>
              </w:rPr>
              <w:t>0.082</w:t>
            </w:r>
          </w:p>
        </w:tc>
        <w:tc>
          <w:tcPr>
            <w:tcW w:w="0" w:type="auto"/>
          </w:tcPr>
          <w:p w14:paraId="692AF4E1" w14:textId="6BF2D9F6" w:rsidR="00842093" w:rsidRPr="00FA1111" w:rsidRDefault="00B4461B"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FA1111">
              <w:rPr>
                <w:rFonts w:ascii="Courier New" w:hAnsi="Courier New" w:cs="Courier New"/>
                <w:b/>
                <w:color w:val="FF0000"/>
                <w:sz w:val="26"/>
                <w:szCs w:val="26"/>
                <w:shd w:val="clear" w:color="auto" w:fill="FFFFFF"/>
                <w:lang w:val="en-US"/>
              </w:rPr>
              <w:t>0.1</w:t>
            </w:r>
          </w:p>
        </w:tc>
        <w:tc>
          <w:tcPr>
            <w:tcW w:w="0" w:type="auto"/>
          </w:tcPr>
          <w:p w14:paraId="300144A4" w14:textId="2736D80B" w:rsidR="00842093" w:rsidRPr="00FA1111" w:rsidRDefault="00B4461B"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lang w:val="en-US"/>
              </w:rPr>
            </w:pPr>
            <w:r w:rsidRPr="00FA1111">
              <w:rPr>
                <w:rFonts w:ascii="Courier New" w:hAnsi="Courier New" w:cs="Courier New"/>
                <w:b/>
                <w:color w:val="FF0000"/>
                <w:sz w:val="26"/>
                <w:szCs w:val="26"/>
                <w:shd w:val="clear" w:color="auto" w:fill="FFFFFF"/>
                <w:lang w:val="en-US"/>
              </w:rPr>
              <w:t>30.94</w:t>
            </w:r>
          </w:p>
        </w:tc>
      </w:tr>
      <w:tr w:rsidR="00BC3322" w:rsidRPr="00C801EA" w14:paraId="070F9398" w14:textId="2B529E91" w:rsidTr="00F25783">
        <w:tc>
          <w:tcPr>
            <w:cnfStyle w:val="001000000000" w:firstRow="0" w:lastRow="0" w:firstColumn="1" w:lastColumn="0" w:oddVBand="0" w:evenVBand="0" w:oddHBand="0" w:evenHBand="0" w:firstRowFirstColumn="0" w:firstRowLastColumn="0" w:lastRowFirstColumn="0" w:lastRowLastColumn="0"/>
            <w:tcW w:w="0" w:type="auto"/>
            <w:vMerge w:val="restart"/>
          </w:tcPr>
          <w:p w14:paraId="259022AF" w14:textId="77777777" w:rsidR="00BC3322" w:rsidRPr="00C801EA" w:rsidRDefault="00BC3322" w:rsidP="00BC3322">
            <w:pPr>
              <w:rPr>
                <w:sz w:val="26"/>
                <w:szCs w:val="26"/>
              </w:rPr>
            </w:pPr>
            <w:r w:rsidRPr="00C801EA">
              <w:rPr>
                <w:sz w:val="26"/>
                <w:szCs w:val="26"/>
              </w:rPr>
              <w:t>LSTM</w:t>
            </w:r>
          </w:p>
        </w:tc>
        <w:tc>
          <w:tcPr>
            <w:tcW w:w="0" w:type="auto"/>
          </w:tcPr>
          <w:p w14:paraId="258F5729" w14:textId="77777777" w:rsidR="00BC3322" w:rsidRPr="00C801EA" w:rsidRDefault="00BC3322"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7CF49618" w14:textId="635D7DA6" w:rsidR="00BC3322" w:rsidRPr="008E6798" w:rsidRDefault="008E6798"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0.055</w:t>
            </w:r>
          </w:p>
        </w:tc>
        <w:tc>
          <w:tcPr>
            <w:tcW w:w="0" w:type="auto"/>
          </w:tcPr>
          <w:p w14:paraId="4E2F0F47" w14:textId="3EDF5ED7" w:rsidR="00BC3322" w:rsidRPr="008E6798" w:rsidRDefault="008E6798"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0.069</w:t>
            </w:r>
          </w:p>
        </w:tc>
        <w:tc>
          <w:tcPr>
            <w:tcW w:w="0" w:type="auto"/>
          </w:tcPr>
          <w:p w14:paraId="7E69FAAB" w14:textId="23F1A673" w:rsidR="00BC3322" w:rsidRPr="008E6798" w:rsidRDefault="008E6798"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49.04</w:t>
            </w:r>
          </w:p>
        </w:tc>
      </w:tr>
      <w:tr w:rsidR="00842093" w:rsidRPr="00C801EA" w14:paraId="61EDC0DA"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13C1C33" w14:textId="77777777" w:rsidR="00842093" w:rsidRPr="00C801EA" w:rsidRDefault="00842093" w:rsidP="00BC3322">
            <w:pPr>
              <w:rPr>
                <w:sz w:val="26"/>
                <w:szCs w:val="26"/>
              </w:rPr>
            </w:pPr>
          </w:p>
        </w:tc>
        <w:tc>
          <w:tcPr>
            <w:tcW w:w="0" w:type="auto"/>
          </w:tcPr>
          <w:p w14:paraId="7A1293E3" w14:textId="525A7BE7" w:rsidR="00842093" w:rsidRPr="00C801EA" w:rsidRDefault="007E5409"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35C0679E" w14:textId="39B28FDD" w:rsidR="00842093" w:rsidRPr="008E6798" w:rsidRDefault="008E6798"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0.136</w:t>
            </w:r>
          </w:p>
        </w:tc>
        <w:tc>
          <w:tcPr>
            <w:tcW w:w="0" w:type="auto"/>
          </w:tcPr>
          <w:p w14:paraId="3153DE4F" w14:textId="0A9FCE54" w:rsidR="00842093" w:rsidRPr="008E6798" w:rsidRDefault="008E6798"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0.176</w:t>
            </w:r>
          </w:p>
        </w:tc>
        <w:tc>
          <w:tcPr>
            <w:tcW w:w="0" w:type="auto"/>
          </w:tcPr>
          <w:p w14:paraId="7984423B" w14:textId="4E2D9755" w:rsidR="00842093" w:rsidRPr="008E6798" w:rsidRDefault="008E6798"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46.39</w:t>
            </w:r>
          </w:p>
        </w:tc>
      </w:tr>
      <w:tr w:rsidR="00BC3322" w:rsidRPr="00C801EA" w14:paraId="21186BB9" w14:textId="29F185E5" w:rsidTr="00F25783">
        <w:tc>
          <w:tcPr>
            <w:cnfStyle w:val="001000000000" w:firstRow="0" w:lastRow="0" w:firstColumn="1" w:lastColumn="0" w:oddVBand="0" w:evenVBand="0" w:oddHBand="0" w:evenHBand="0" w:firstRowFirstColumn="0" w:firstRowLastColumn="0" w:lastRowFirstColumn="0" w:lastRowLastColumn="0"/>
            <w:tcW w:w="0" w:type="auto"/>
            <w:vMerge/>
          </w:tcPr>
          <w:p w14:paraId="7B9DDD92" w14:textId="77777777" w:rsidR="00BC3322" w:rsidRPr="00C801EA" w:rsidRDefault="00BC3322" w:rsidP="00BC3322">
            <w:pPr>
              <w:rPr>
                <w:sz w:val="26"/>
                <w:szCs w:val="26"/>
              </w:rPr>
            </w:pPr>
          </w:p>
        </w:tc>
        <w:tc>
          <w:tcPr>
            <w:tcW w:w="0" w:type="auto"/>
          </w:tcPr>
          <w:p w14:paraId="724A2272" w14:textId="06C804F6" w:rsidR="00BC3322" w:rsidRPr="00C801EA" w:rsidRDefault="00302AF7"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0213AC68" w14:textId="67C3F2A1" w:rsidR="00BC3322" w:rsidRPr="00315312" w:rsidRDefault="00315312"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0.081</w:t>
            </w:r>
          </w:p>
        </w:tc>
        <w:tc>
          <w:tcPr>
            <w:tcW w:w="0" w:type="auto"/>
          </w:tcPr>
          <w:p w14:paraId="47C9B872" w14:textId="496C534A" w:rsidR="00BC3322" w:rsidRPr="00315312" w:rsidRDefault="00315312"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0.1</w:t>
            </w:r>
          </w:p>
        </w:tc>
        <w:tc>
          <w:tcPr>
            <w:tcW w:w="0" w:type="auto"/>
          </w:tcPr>
          <w:p w14:paraId="20B5BCC5" w14:textId="16B3E627" w:rsidR="00BC3322" w:rsidRPr="00315312" w:rsidRDefault="00315312"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30.88</w:t>
            </w:r>
          </w:p>
        </w:tc>
      </w:tr>
      <w:tr w:rsidR="00BC3322" w:rsidRPr="00C801EA" w14:paraId="3CDAF909" w14:textId="708B7D99"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40E958DF" w14:textId="77777777" w:rsidR="00BC3322" w:rsidRPr="00C801EA" w:rsidRDefault="00BC3322" w:rsidP="00BC3322">
            <w:pPr>
              <w:rPr>
                <w:sz w:val="26"/>
                <w:szCs w:val="26"/>
              </w:rPr>
            </w:pPr>
            <w:r w:rsidRPr="00C801EA">
              <w:rPr>
                <w:sz w:val="26"/>
                <w:szCs w:val="26"/>
              </w:rPr>
              <w:t>DNN</w:t>
            </w:r>
          </w:p>
        </w:tc>
        <w:tc>
          <w:tcPr>
            <w:tcW w:w="0" w:type="auto"/>
          </w:tcPr>
          <w:p w14:paraId="5303337C" w14:textId="77777777" w:rsidR="00BC3322" w:rsidRPr="00C801EA" w:rsidRDefault="00BC3322"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6D15885A" w14:textId="1C2DC701" w:rsidR="00BC3322" w:rsidRPr="00BD6949" w:rsidRDefault="00B17F67"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D6949">
              <w:rPr>
                <w:rFonts w:ascii="Courier New" w:hAnsi="Courier New" w:cs="Courier New"/>
                <w:b/>
                <w:color w:val="FF0000"/>
                <w:sz w:val="26"/>
                <w:szCs w:val="26"/>
                <w:shd w:val="clear" w:color="auto" w:fill="FFFFFF"/>
              </w:rPr>
              <w:t>0.</w:t>
            </w:r>
            <w:r w:rsidR="00E33486" w:rsidRPr="00BD6949">
              <w:rPr>
                <w:rFonts w:ascii="Courier New" w:hAnsi="Courier New" w:cs="Courier New"/>
                <w:b/>
                <w:color w:val="FF0000"/>
                <w:sz w:val="26"/>
                <w:szCs w:val="26"/>
                <w:shd w:val="clear" w:color="auto" w:fill="FFFFFF"/>
              </w:rPr>
              <w:t>009</w:t>
            </w:r>
          </w:p>
        </w:tc>
        <w:tc>
          <w:tcPr>
            <w:tcW w:w="0" w:type="auto"/>
          </w:tcPr>
          <w:p w14:paraId="6E1CD78F" w14:textId="3BBEFFB8" w:rsidR="00BC3322" w:rsidRPr="00BD6949" w:rsidRDefault="00B17F67"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D6949">
              <w:rPr>
                <w:rFonts w:ascii="Courier New" w:hAnsi="Courier New" w:cs="Courier New"/>
                <w:b/>
                <w:color w:val="FF0000"/>
                <w:sz w:val="26"/>
                <w:szCs w:val="26"/>
                <w:shd w:val="clear" w:color="auto" w:fill="FFFFFF"/>
              </w:rPr>
              <w:t>0.</w:t>
            </w:r>
            <w:r w:rsidR="00E33486" w:rsidRPr="00BD6949">
              <w:rPr>
                <w:rFonts w:ascii="Courier New" w:hAnsi="Courier New" w:cs="Courier New"/>
                <w:b/>
                <w:color w:val="FF0000"/>
                <w:sz w:val="26"/>
                <w:szCs w:val="26"/>
                <w:shd w:val="clear" w:color="auto" w:fill="FFFFFF"/>
              </w:rPr>
              <w:t>011</w:t>
            </w:r>
          </w:p>
        </w:tc>
        <w:tc>
          <w:tcPr>
            <w:tcW w:w="0" w:type="auto"/>
          </w:tcPr>
          <w:p w14:paraId="63867452" w14:textId="22CA38C3" w:rsidR="00BC3322" w:rsidRPr="00BD6949" w:rsidRDefault="00E33486"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D6949">
              <w:rPr>
                <w:rFonts w:ascii="Courier New" w:hAnsi="Courier New" w:cs="Courier New"/>
                <w:b/>
                <w:color w:val="FF0000"/>
                <w:sz w:val="26"/>
                <w:szCs w:val="26"/>
                <w:shd w:val="clear" w:color="auto" w:fill="FFFFFF"/>
              </w:rPr>
              <w:t>6.021</w:t>
            </w:r>
          </w:p>
        </w:tc>
      </w:tr>
      <w:tr w:rsidR="00BC3322" w:rsidRPr="00C801EA" w14:paraId="6F2B898C" w14:textId="5ED982C3" w:rsidTr="00F25783">
        <w:tc>
          <w:tcPr>
            <w:cnfStyle w:val="001000000000" w:firstRow="0" w:lastRow="0" w:firstColumn="1" w:lastColumn="0" w:oddVBand="0" w:evenVBand="0" w:oddHBand="0" w:evenHBand="0" w:firstRowFirstColumn="0" w:firstRowLastColumn="0" w:lastRowFirstColumn="0" w:lastRowLastColumn="0"/>
            <w:tcW w:w="0" w:type="auto"/>
            <w:vMerge/>
          </w:tcPr>
          <w:p w14:paraId="379091B5" w14:textId="77777777" w:rsidR="00BC3322" w:rsidRPr="00C801EA" w:rsidRDefault="00BC3322" w:rsidP="00BC3322">
            <w:pPr>
              <w:rPr>
                <w:sz w:val="26"/>
                <w:szCs w:val="26"/>
              </w:rPr>
            </w:pPr>
          </w:p>
        </w:tc>
        <w:tc>
          <w:tcPr>
            <w:tcW w:w="0" w:type="auto"/>
          </w:tcPr>
          <w:p w14:paraId="40329283" w14:textId="77777777" w:rsidR="00BC3322" w:rsidRPr="00C801EA" w:rsidRDefault="00BC3322"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335B6829" w14:textId="16880874" w:rsidR="00BC3322" w:rsidRPr="00BD6949" w:rsidRDefault="00E51CD1"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BD6949">
              <w:rPr>
                <w:rFonts w:ascii="Courier New" w:hAnsi="Courier New" w:cs="Courier New"/>
                <w:b/>
                <w:color w:val="FF0000"/>
                <w:sz w:val="26"/>
                <w:szCs w:val="26"/>
                <w:shd w:val="clear" w:color="auto" w:fill="FFFFFF"/>
              </w:rPr>
              <w:t>0.</w:t>
            </w:r>
            <w:r w:rsidR="00E33486" w:rsidRPr="00BD6949">
              <w:rPr>
                <w:rFonts w:ascii="Courier New" w:hAnsi="Courier New" w:cs="Courier New"/>
                <w:b/>
                <w:color w:val="FF0000"/>
                <w:sz w:val="26"/>
                <w:szCs w:val="26"/>
                <w:shd w:val="clear" w:color="auto" w:fill="FFFFFF"/>
              </w:rPr>
              <w:t>047</w:t>
            </w:r>
          </w:p>
        </w:tc>
        <w:tc>
          <w:tcPr>
            <w:tcW w:w="0" w:type="auto"/>
          </w:tcPr>
          <w:p w14:paraId="54B7C17D" w14:textId="3E8A9923" w:rsidR="00BC3322" w:rsidRPr="00BD6949" w:rsidRDefault="00E51CD1"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BD6949">
              <w:rPr>
                <w:rFonts w:ascii="Courier New" w:hAnsi="Courier New" w:cs="Courier New"/>
                <w:b/>
                <w:color w:val="FF0000"/>
                <w:sz w:val="26"/>
                <w:szCs w:val="26"/>
                <w:shd w:val="clear" w:color="auto" w:fill="FFFFFF"/>
              </w:rPr>
              <w:t>0.072</w:t>
            </w:r>
          </w:p>
        </w:tc>
        <w:tc>
          <w:tcPr>
            <w:tcW w:w="0" w:type="auto"/>
          </w:tcPr>
          <w:p w14:paraId="2886B506" w14:textId="3206DE66" w:rsidR="00BC3322" w:rsidRPr="00BD6949" w:rsidRDefault="00E33486"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color w:val="FF0000"/>
                <w:sz w:val="26"/>
                <w:szCs w:val="26"/>
                <w:shd w:val="clear" w:color="auto" w:fill="FFFFFF"/>
              </w:rPr>
            </w:pPr>
            <w:r w:rsidRPr="00BD6949">
              <w:rPr>
                <w:rFonts w:ascii="Courier New" w:hAnsi="Courier New" w:cs="Courier New"/>
                <w:b/>
                <w:color w:val="FF0000"/>
                <w:sz w:val="26"/>
                <w:szCs w:val="26"/>
                <w:shd w:val="clear" w:color="auto" w:fill="FFFFFF"/>
              </w:rPr>
              <w:t>12.788</w:t>
            </w:r>
          </w:p>
        </w:tc>
      </w:tr>
      <w:tr w:rsidR="00842093" w:rsidRPr="00C801EA" w14:paraId="6971BDB6"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953436A" w14:textId="77777777" w:rsidR="00842093" w:rsidRPr="00C801EA" w:rsidRDefault="00842093" w:rsidP="00BC3322">
            <w:pPr>
              <w:rPr>
                <w:sz w:val="26"/>
                <w:szCs w:val="26"/>
              </w:rPr>
            </w:pPr>
          </w:p>
        </w:tc>
        <w:tc>
          <w:tcPr>
            <w:tcW w:w="0" w:type="auto"/>
          </w:tcPr>
          <w:p w14:paraId="0A4E2D6D" w14:textId="74502541" w:rsidR="00842093" w:rsidRPr="00C801EA" w:rsidRDefault="007E5409"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74316212" w14:textId="18D577DF" w:rsidR="00842093" w:rsidRPr="00BD6949" w:rsidRDefault="006E0E64"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D6949">
              <w:rPr>
                <w:rFonts w:ascii="Courier New" w:hAnsi="Courier New" w:cs="Courier New"/>
                <w:b/>
                <w:color w:val="FF0000"/>
                <w:sz w:val="26"/>
                <w:szCs w:val="26"/>
                <w:shd w:val="clear" w:color="auto" w:fill="FFFFFF"/>
              </w:rPr>
              <w:t>0.</w:t>
            </w:r>
            <w:r w:rsidR="00E33486" w:rsidRPr="00BD6949">
              <w:rPr>
                <w:rFonts w:ascii="Courier New" w:hAnsi="Courier New" w:cs="Courier New"/>
                <w:b/>
                <w:color w:val="FF0000"/>
                <w:sz w:val="26"/>
                <w:szCs w:val="26"/>
                <w:shd w:val="clear" w:color="auto" w:fill="FFFFFF"/>
              </w:rPr>
              <w:t>021</w:t>
            </w:r>
          </w:p>
        </w:tc>
        <w:tc>
          <w:tcPr>
            <w:tcW w:w="0" w:type="auto"/>
          </w:tcPr>
          <w:p w14:paraId="258C4493" w14:textId="36EC0983" w:rsidR="00842093" w:rsidRPr="00BD6949" w:rsidRDefault="006E0E64"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D6949">
              <w:rPr>
                <w:rFonts w:ascii="Courier New" w:hAnsi="Courier New" w:cs="Courier New"/>
                <w:b/>
                <w:color w:val="FF0000"/>
                <w:sz w:val="26"/>
                <w:szCs w:val="26"/>
                <w:shd w:val="clear" w:color="auto" w:fill="FFFFFF"/>
              </w:rPr>
              <w:t>0.</w:t>
            </w:r>
            <w:r w:rsidR="00E33486" w:rsidRPr="00BD6949">
              <w:rPr>
                <w:rFonts w:ascii="Courier New" w:hAnsi="Courier New" w:cs="Courier New"/>
                <w:b/>
                <w:color w:val="FF0000"/>
                <w:sz w:val="26"/>
                <w:szCs w:val="26"/>
                <w:shd w:val="clear" w:color="auto" w:fill="FFFFFF"/>
              </w:rPr>
              <w:t>026</w:t>
            </w:r>
          </w:p>
        </w:tc>
        <w:tc>
          <w:tcPr>
            <w:tcW w:w="0" w:type="auto"/>
          </w:tcPr>
          <w:p w14:paraId="112F94F2" w14:textId="5EB72991" w:rsidR="00842093" w:rsidRPr="00BD6949" w:rsidRDefault="00E33486"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color w:val="FF0000"/>
                <w:sz w:val="26"/>
                <w:szCs w:val="26"/>
                <w:shd w:val="clear" w:color="auto" w:fill="FFFFFF"/>
              </w:rPr>
            </w:pPr>
            <w:r w:rsidRPr="00BD6949">
              <w:rPr>
                <w:rFonts w:ascii="Courier New" w:hAnsi="Courier New" w:cs="Courier New"/>
                <w:b/>
                <w:color w:val="FF0000"/>
                <w:sz w:val="26"/>
                <w:szCs w:val="26"/>
                <w:shd w:val="clear" w:color="auto" w:fill="FFFFFF"/>
              </w:rPr>
              <w:t>7.813</w:t>
            </w:r>
          </w:p>
        </w:tc>
      </w:tr>
      <w:tr w:rsidR="00BC3322" w:rsidRPr="00C801EA" w14:paraId="5956E1D8" w14:textId="44A61EE3" w:rsidTr="00F25783">
        <w:tc>
          <w:tcPr>
            <w:cnfStyle w:val="001000000000" w:firstRow="0" w:lastRow="0" w:firstColumn="1" w:lastColumn="0" w:oddVBand="0" w:evenVBand="0" w:oddHBand="0" w:evenHBand="0" w:firstRowFirstColumn="0" w:firstRowLastColumn="0" w:lastRowFirstColumn="0" w:lastRowLastColumn="0"/>
            <w:tcW w:w="0" w:type="auto"/>
            <w:vMerge w:val="restart"/>
          </w:tcPr>
          <w:p w14:paraId="7448B784" w14:textId="77777777" w:rsidR="00BC3322" w:rsidRPr="00C801EA" w:rsidRDefault="00BC3322" w:rsidP="00BC3322">
            <w:pPr>
              <w:rPr>
                <w:sz w:val="26"/>
                <w:szCs w:val="26"/>
              </w:rPr>
            </w:pPr>
            <w:r w:rsidRPr="00C801EA">
              <w:rPr>
                <w:sz w:val="26"/>
                <w:szCs w:val="26"/>
              </w:rPr>
              <w:t>ARIMA</w:t>
            </w:r>
          </w:p>
        </w:tc>
        <w:tc>
          <w:tcPr>
            <w:tcW w:w="0" w:type="auto"/>
          </w:tcPr>
          <w:p w14:paraId="24B5464E" w14:textId="77777777" w:rsidR="00BC3322" w:rsidRPr="00C801EA" w:rsidRDefault="00BC3322"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4542B59A" w14:textId="55EC2D7B" w:rsidR="00BC3322" w:rsidRPr="00C801EA" w:rsidRDefault="00F83AFF"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0.16</w:t>
            </w:r>
          </w:p>
        </w:tc>
        <w:tc>
          <w:tcPr>
            <w:tcW w:w="0" w:type="auto"/>
          </w:tcPr>
          <w:p w14:paraId="2B3DA5CB" w14:textId="3970B4DE" w:rsidR="00BC3322" w:rsidRPr="00C801EA" w:rsidRDefault="00F83AFF"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0.178</w:t>
            </w:r>
          </w:p>
        </w:tc>
        <w:tc>
          <w:tcPr>
            <w:tcW w:w="0" w:type="auto"/>
          </w:tcPr>
          <w:p w14:paraId="770E3635" w14:textId="6AA096C1" w:rsidR="00BC3322" w:rsidRPr="00C801EA" w:rsidRDefault="00F83AFF"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120.219</w:t>
            </w:r>
          </w:p>
        </w:tc>
      </w:tr>
      <w:tr w:rsidR="00BC3322" w:rsidRPr="00C801EA" w14:paraId="5904E021" w14:textId="0978B912"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5230E8E" w14:textId="77777777" w:rsidR="00BC3322" w:rsidRPr="00C801EA" w:rsidRDefault="00BC3322" w:rsidP="00BC3322">
            <w:pPr>
              <w:rPr>
                <w:sz w:val="26"/>
                <w:szCs w:val="26"/>
              </w:rPr>
            </w:pPr>
          </w:p>
        </w:tc>
        <w:tc>
          <w:tcPr>
            <w:tcW w:w="0" w:type="auto"/>
          </w:tcPr>
          <w:p w14:paraId="5CF25DC9" w14:textId="77777777" w:rsidR="00BC3322" w:rsidRPr="00C801EA" w:rsidRDefault="00BC3322"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05CA4E14" w14:textId="0210028C" w:rsidR="00BC3322" w:rsidRPr="00C801EA" w:rsidRDefault="00EE3D17"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0.204</w:t>
            </w:r>
          </w:p>
        </w:tc>
        <w:tc>
          <w:tcPr>
            <w:tcW w:w="0" w:type="auto"/>
          </w:tcPr>
          <w:p w14:paraId="3D22116F" w14:textId="2C40486F" w:rsidR="00BC3322" w:rsidRPr="00C801EA" w:rsidRDefault="00BC46AB"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0.244</w:t>
            </w:r>
          </w:p>
        </w:tc>
        <w:tc>
          <w:tcPr>
            <w:tcW w:w="0" w:type="auto"/>
          </w:tcPr>
          <w:p w14:paraId="5F03A3B1" w14:textId="30EE87AA" w:rsidR="00BC3322" w:rsidRPr="00C801EA" w:rsidRDefault="00BC46AB"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62.529</w:t>
            </w:r>
          </w:p>
        </w:tc>
      </w:tr>
      <w:tr w:rsidR="00842093" w:rsidRPr="00C801EA" w14:paraId="7479ADA3" w14:textId="77777777" w:rsidTr="00F25783">
        <w:tc>
          <w:tcPr>
            <w:cnfStyle w:val="001000000000" w:firstRow="0" w:lastRow="0" w:firstColumn="1" w:lastColumn="0" w:oddVBand="0" w:evenVBand="0" w:oddHBand="0" w:evenHBand="0" w:firstRowFirstColumn="0" w:firstRowLastColumn="0" w:lastRowFirstColumn="0" w:lastRowLastColumn="0"/>
            <w:tcW w:w="0" w:type="auto"/>
            <w:vMerge/>
          </w:tcPr>
          <w:p w14:paraId="52A6D9CC" w14:textId="77777777" w:rsidR="00842093" w:rsidRPr="00C801EA" w:rsidRDefault="00842093" w:rsidP="00BC3322">
            <w:pPr>
              <w:rPr>
                <w:sz w:val="26"/>
                <w:szCs w:val="26"/>
              </w:rPr>
            </w:pPr>
          </w:p>
        </w:tc>
        <w:tc>
          <w:tcPr>
            <w:tcW w:w="0" w:type="auto"/>
          </w:tcPr>
          <w:p w14:paraId="65FE5939" w14:textId="41B234BC" w:rsidR="00842093" w:rsidRPr="00C801EA" w:rsidRDefault="007E5409"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69B1D20C" w14:textId="346B909D" w:rsidR="00842093" w:rsidRPr="00C801EA" w:rsidRDefault="00424CEB"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0.028</w:t>
            </w:r>
          </w:p>
        </w:tc>
        <w:tc>
          <w:tcPr>
            <w:tcW w:w="0" w:type="auto"/>
          </w:tcPr>
          <w:p w14:paraId="65D3F73D" w14:textId="25A286CB" w:rsidR="00842093" w:rsidRPr="00C801EA" w:rsidRDefault="00D615C1"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0.037</w:t>
            </w:r>
          </w:p>
        </w:tc>
        <w:tc>
          <w:tcPr>
            <w:tcW w:w="0" w:type="auto"/>
          </w:tcPr>
          <w:p w14:paraId="0FC0DA0C" w14:textId="3FE7B82B" w:rsidR="00842093" w:rsidRPr="00C801EA" w:rsidRDefault="00D615C1"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29.546</w:t>
            </w:r>
          </w:p>
        </w:tc>
      </w:tr>
      <w:tr w:rsidR="00BC3322" w:rsidRPr="00C801EA" w14:paraId="177B76D1" w14:textId="373E4B8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B173259" w14:textId="77777777" w:rsidR="00BC3322" w:rsidRPr="00C801EA" w:rsidRDefault="00BC3322" w:rsidP="00BC3322">
            <w:pPr>
              <w:rPr>
                <w:sz w:val="26"/>
                <w:szCs w:val="26"/>
              </w:rPr>
            </w:pPr>
            <w:r w:rsidRPr="00C801EA">
              <w:rPr>
                <w:sz w:val="26"/>
                <w:szCs w:val="26"/>
              </w:rPr>
              <w:t>ARIMAX</w:t>
            </w:r>
          </w:p>
        </w:tc>
        <w:tc>
          <w:tcPr>
            <w:tcW w:w="0" w:type="auto"/>
          </w:tcPr>
          <w:p w14:paraId="33F34A70" w14:textId="77777777" w:rsidR="00BC3322" w:rsidRPr="00C801EA" w:rsidRDefault="00BC3322"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71C3E60C" w14:textId="4AC4EAD4" w:rsidR="00BC3322" w:rsidRPr="00C801EA" w:rsidRDefault="00FF1F23"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0.16</w:t>
            </w:r>
          </w:p>
        </w:tc>
        <w:tc>
          <w:tcPr>
            <w:tcW w:w="0" w:type="auto"/>
          </w:tcPr>
          <w:p w14:paraId="035D54B9" w14:textId="43ED6890" w:rsidR="00BC3322" w:rsidRPr="00C801EA" w:rsidRDefault="00FF1F23"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0.178</w:t>
            </w:r>
          </w:p>
        </w:tc>
        <w:tc>
          <w:tcPr>
            <w:tcW w:w="0" w:type="auto"/>
          </w:tcPr>
          <w:p w14:paraId="2E87F913" w14:textId="2D42AE9C" w:rsidR="00BC3322" w:rsidRPr="00C801EA" w:rsidRDefault="00FF1F23"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120.219</w:t>
            </w:r>
          </w:p>
        </w:tc>
      </w:tr>
      <w:tr w:rsidR="00BC3322" w:rsidRPr="00C801EA" w14:paraId="7ED7F547" w14:textId="474E3308" w:rsidTr="00F25783">
        <w:tc>
          <w:tcPr>
            <w:cnfStyle w:val="001000000000" w:firstRow="0" w:lastRow="0" w:firstColumn="1" w:lastColumn="0" w:oddVBand="0" w:evenVBand="0" w:oddHBand="0" w:evenHBand="0" w:firstRowFirstColumn="0" w:firstRowLastColumn="0" w:lastRowFirstColumn="0" w:lastRowLastColumn="0"/>
            <w:tcW w:w="0" w:type="auto"/>
            <w:vMerge/>
          </w:tcPr>
          <w:p w14:paraId="7689F861" w14:textId="77777777" w:rsidR="00BC3322" w:rsidRPr="00C801EA" w:rsidRDefault="00BC3322" w:rsidP="00BC3322">
            <w:pPr>
              <w:rPr>
                <w:sz w:val="26"/>
                <w:szCs w:val="26"/>
              </w:rPr>
            </w:pPr>
          </w:p>
        </w:tc>
        <w:tc>
          <w:tcPr>
            <w:tcW w:w="0" w:type="auto"/>
          </w:tcPr>
          <w:p w14:paraId="260A93E1" w14:textId="77777777" w:rsidR="00BC3322" w:rsidRPr="00C801EA" w:rsidRDefault="00BC3322"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0AE46FE6" w14:textId="0E285395" w:rsidR="00BC3322" w:rsidRPr="00C801EA" w:rsidRDefault="006C2540"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0.023</w:t>
            </w:r>
          </w:p>
        </w:tc>
        <w:tc>
          <w:tcPr>
            <w:tcW w:w="0" w:type="auto"/>
          </w:tcPr>
          <w:p w14:paraId="78A5909C" w14:textId="1DD99040" w:rsidR="00BC3322" w:rsidRPr="00C801EA" w:rsidRDefault="00D74F8A"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0.032</w:t>
            </w:r>
          </w:p>
        </w:tc>
        <w:tc>
          <w:tcPr>
            <w:tcW w:w="0" w:type="auto"/>
          </w:tcPr>
          <w:p w14:paraId="02A9AA82" w14:textId="75AEDB9B" w:rsidR="00BC3322" w:rsidRPr="00C801EA" w:rsidRDefault="00D74F8A"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33.778</w:t>
            </w:r>
          </w:p>
        </w:tc>
      </w:tr>
      <w:tr w:rsidR="00842093" w:rsidRPr="00C801EA" w14:paraId="3FDC0E77"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C653C6F" w14:textId="77777777" w:rsidR="00842093" w:rsidRPr="00C801EA" w:rsidRDefault="00842093" w:rsidP="00BC3322">
            <w:pPr>
              <w:rPr>
                <w:sz w:val="26"/>
                <w:szCs w:val="26"/>
              </w:rPr>
            </w:pPr>
          </w:p>
        </w:tc>
        <w:tc>
          <w:tcPr>
            <w:tcW w:w="0" w:type="auto"/>
          </w:tcPr>
          <w:p w14:paraId="52CC5773" w14:textId="6C9DEF87" w:rsidR="00842093" w:rsidRPr="00C801EA" w:rsidRDefault="007E5409"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0443AAA0" w14:textId="6D3CDFEF" w:rsidR="00842093" w:rsidRPr="00C801EA" w:rsidRDefault="00CE6FB8"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0.106</w:t>
            </w:r>
          </w:p>
        </w:tc>
        <w:tc>
          <w:tcPr>
            <w:tcW w:w="0" w:type="auto"/>
          </w:tcPr>
          <w:p w14:paraId="32F5796B" w14:textId="02EC66CF" w:rsidR="00842093" w:rsidRPr="00C801EA" w:rsidRDefault="00E141AE"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0.128</w:t>
            </w:r>
          </w:p>
        </w:tc>
        <w:tc>
          <w:tcPr>
            <w:tcW w:w="0" w:type="auto"/>
          </w:tcPr>
          <w:p w14:paraId="0E3FC7AE" w14:textId="6C472FC2" w:rsidR="00842093" w:rsidRPr="00C801EA" w:rsidRDefault="00E141AE"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40.133</w:t>
            </w:r>
          </w:p>
        </w:tc>
      </w:tr>
      <w:tr w:rsidR="00BC3322" w:rsidRPr="00C801EA" w14:paraId="4B7CAD4F" w14:textId="561A958E" w:rsidTr="00F25783">
        <w:tc>
          <w:tcPr>
            <w:cnfStyle w:val="001000000000" w:firstRow="0" w:lastRow="0" w:firstColumn="1" w:lastColumn="0" w:oddVBand="0" w:evenVBand="0" w:oddHBand="0" w:evenHBand="0" w:firstRowFirstColumn="0" w:firstRowLastColumn="0" w:lastRowFirstColumn="0" w:lastRowLastColumn="0"/>
            <w:tcW w:w="0" w:type="auto"/>
            <w:vMerge w:val="restart"/>
          </w:tcPr>
          <w:p w14:paraId="3DE99D21" w14:textId="77777777" w:rsidR="00BC3322" w:rsidRPr="00C801EA" w:rsidRDefault="00BC3322" w:rsidP="00BC3322">
            <w:pPr>
              <w:rPr>
                <w:sz w:val="26"/>
                <w:szCs w:val="26"/>
              </w:rPr>
            </w:pPr>
            <w:r w:rsidRPr="00C801EA">
              <w:rPr>
                <w:sz w:val="26"/>
                <w:szCs w:val="26"/>
              </w:rPr>
              <w:t>KNN</w:t>
            </w:r>
          </w:p>
        </w:tc>
        <w:tc>
          <w:tcPr>
            <w:tcW w:w="0" w:type="auto"/>
          </w:tcPr>
          <w:p w14:paraId="463DCA0A" w14:textId="77777777" w:rsidR="00BC3322" w:rsidRPr="00C801EA" w:rsidRDefault="00BC3322"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tcPr>
          <w:p w14:paraId="75AB6BE8" w14:textId="368A246A" w:rsidR="00BC3322" w:rsidRPr="00C801EA" w:rsidRDefault="007F34CF"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D6949">
              <w:rPr>
                <w:rFonts w:ascii="Courier New" w:hAnsi="Courier New" w:cs="Courier New"/>
                <w:color w:val="212121"/>
                <w:sz w:val="26"/>
                <w:szCs w:val="26"/>
                <w:shd w:val="clear" w:color="auto" w:fill="FFFFFF"/>
              </w:rPr>
              <w:t>0.131</w:t>
            </w:r>
          </w:p>
        </w:tc>
        <w:tc>
          <w:tcPr>
            <w:tcW w:w="0" w:type="auto"/>
          </w:tcPr>
          <w:p w14:paraId="4C57A881" w14:textId="59D70DC7" w:rsidR="00BC3322" w:rsidRPr="00C801EA" w:rsidRDefault="007F34CF"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D6949">
              <w:rPr>
                <w:rFonts w:ascii="Courier New" w:hAnsi="Courier New" w:cs="Courier New"/>
                <w:color w:val="212121"/>
                <w:sz w:val="26"/>
                <w:szCs w:val="26"/>
                <w:shd w:val="clear" w:color="auto" w:fill="FFFFFF"/>
              </w:rPr>
              <w:t>0.146</w:t>
            </w:r>
          </w:p>
        </w:tc>
        <w:tc>
          <w:tcPr>
            <w:tcW w:w="0" w:type="auto"/>
          </w:tcPr>
          <w:p w14:paraId="59E84C21" w14:textId="544D084F" w:rsidR="00BC3322" w:rsidRPr="00C801EA" w:rsidRDefault="007F34CF"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D6949">
              <w:rPr>
                <w:rFonts w:ascii="Courier New" w:hAnsi="Courier New" w:cs="Courier New"/>
                <w:color w:val="212121"/>
                <w:sz w:val="26"/>
                <w:szCs w:val="26"/>
                <w:shd w:val="clear" w:color="auto" w:fill="FFFFFF"/>
              </w:rPr>
              <w:t>98.947</w:t>
            </w:r>
          </w:p>
        </w:tc>
      </w:tr>
      <w:tr w:rsidR="00BC3322" w:rsidRPr="00C801EA" w14:paraId="037736A5" w14:textId="142A434F"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09119B13" w14:textId="77777777" w:rsidR="00BC3322" w:rsidRPr="00C801EA" w:rsidRDefault="00BC3322" w:rsidP="00BC3322">
            <w:pPr>
              <w:rPr>
                <w:sz w:val="26"/>
                <w:szCs w:val="26"/>
              </w:rPr>
            </w:pPr>
          </w:p>
        </w:tc>
        <w:tc>
          <w:tcPr>
            <w:tcW w:w="0" w:type="auto"/>
          </w:tcPr>
          <w:p w14:paraId="0376E68C" w14:textId="77777777" w:rsidR="00BC3322" w:rsidRPr="00C801EA" w:rsidRDefault="00BC3322"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tcPr>
          <w:p w14:paraId="6D1BFF2E" w14:textId="76A4AC53" w:rsidR="00BC3322" w:rsidRPr="00C801EA" w:rsidRDefault="007F34CF"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BD6949">
              <w:rPr>
                <w:rFonts w:ascii="Courier New" w:hAnsi="Courier New" w:cs="Courier New"/>
                <w:color w:val="212121"/>
                <w:sz w:val="26"/>
                <w:szCs w:val="26"/>
                <w:shd w:val="clear" w:color="auto" w:fill="FFFFFF"/>
              </w:rPr>
              <w:t>0.188</w:t>
            </w:r>
          </w:p>
        </w:tc>
        <w:tc>
          <w:tcPr>
            <w:tcW w:w="0" w:type="auto"/>
          </w:tcPr>
          <w:p w14:paraId="661988E3" w14:textId="3864C5CE" w:rsidR="00BC3322" w:rsidRPr="00C801EA" w:rsidRDefault="007F34CF"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BD6949">
              <w:rPr>
                <w:rFonts w:ascii="Courier New" w:hAnsi="Courier New" w:cs="Courier New"/>
                <w:color w:val="212121"/>
                <w:sz w:val="26"/>
                <w:szCs w:val="26"/>
                <w:shd w:val="clear" w:color="auto" w:fill="FFFFFF"/>
              </w:rPr>
              <w:t>0.226</w:t>
            </w:r>
          </w:p>
        </w:tc>
        <w:tc>
          <w:tcPr>
            <w:tcW w:w="0" w:type="auto"/>
          </w:tcPr>
          <w:p w14:paraId="7CA54BFF" w14:textId="494C7690" w:rsidR="00BC3322" w:rsidRPr="00C801EA" w:rsidRDefault="007F34CF"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BD6949">
              <w:rPr>
                <w:rFonts w:ascii="Courier New" w:hAnsi="Courier New" w:cs="Courier New"/>
                <w:color w:val="212121"/>
                <w:sz w:val="26"/>
                <w:szCs w:val="26"/>
                <w:shd w:val="clear" w:color="auto" w:fill="FFFFFF"/>
              </w:rPr>
              <w:t>58.926</w:t>
            </w:r>
          </w:p>
        </w:tc>
      </w:tr>
      <w:tr w:rsidR="00842093" w:rsidRPr="00C801EA" w14:paraId="5E9E3920" w14:textId="77777777" w:rsidTr="00F25783">
        <w:tc>
          <w:tcPr>
            <w:cnfStyle w:val="001000000000" w:firstRow="0" w:lastRow="0" w:firstColumn="1" w:lastColumn="0" w:oddVBand="0" w:evenVBand="0" w:oddHBand="0" w:evenHBand="0" w:firstRowFirstColumn="0" w:firstRowLastColumn="0" w:lastRowFirstColumn="0" w:lastRowLastColumn="0"/>
            <w:tcW w:w="0" w:type="auto"/>
            <w:vMerge/>
          </w:tcPr>
          <w:p w14:paraId="3C712129" w14:textId="77777777" w:rsidR="00842093" w:rsidRPr="00C801EA" w:rsidRDefault="00842093" w:rsidP="00BC3322">
            <w:pPr>
              <w:rPr>
                <w:sz w:val="26"/>
                <w:szCs w:val="26"/>
              </w:rPr>
            </w:pPr>
          </w:p>
        </w:tc>
        <w:tc>
          <w:tcPr>
            <w:tcW w:w="0" w:type="auto"/>
          </w:tcPr>
          <w:p w14:paraId="5B11E69A" w14:textId="01FB0914" w:rsidR="00842093" w:rsidRPr="00C801EA" w:rsidRDefault="007E5409"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tcPr>
          <w:p w14:paraId="58C89170" w14:textId="695307A9" w:rsidR="00842093" w:rsidRPr="00C801EA" w:rsidRDefault="007F34CF"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D6949">
              <w:rPr>
                <w:rFonts w:ascii="Courier New" w:hAnsi="Courier New" w:cs="Courier New"/>
                <w:color w:val="212121"/>
                <w:sz w:val="26"/>
                <w:szCs w:val="26"/>
                <w:shd w:val="clear" w:color="auto" w:fill="FFFFFF"/>
              </w:rPr>
              <w:t>0.102</w:t>
            </w:r>
          </w:p>
        </w:tc>
        <w:tc>
          <w:tcPr>
            <w:tcW w:w="0" w:type="auto"/>
          </w:tcPr>
          <w:p w14:paraId="21805A52" w14:textId="63148B27" w:rsidR="00842093" w:rsidRPr="00C801EA" w:rsidRDefault="007F34CF"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D6949">
              <w:rPr>
                <w:rFonts w:ascii="Courier New" w:hAnsi="Courier New" w:cs="Courier New"/>
                <w:color w:val="212121"/>
                <w:sz w:val="26"/>
                <w:szCs w:val="26"/>
                <w:shd w:val="clear" w:color="auto" w:fill="FFFFFF"/>
              </w:rPr>
              <w:t>0.124</w:t>
            </w:r>
          </w:p>
        </w:tc>
        <w:tc>
          <w:tcPr>
            <w:tcW w:w="0" w:type="auto"/>
          </w:tcPr>
          <w:p w14:paraId="5415AD17" w14:textId="2A73B5CA" w:rsidR="00842093" w:rsidRPr="00C801EA" w:rsidRDefault="007F34CF"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BD6949">
              <w:rPr>
                <w:rFonts w:ascii="Courier New" w:hAnsi="Courier New" w:cs="Courier New"/>
                <w:color w:val="212121"/>
                <w:sz w:val="26"/>
                <w:szCs w:val="26"/>
                <w:shd w:val="clear" w:color="auto" w:fill="FFFFFF"/>
              </w:rPr>
              <w:t>38.698</w:t>
            </w:r>
          </w:p>
        </w:tc>
      </w:tr>
      <w:tr w:rsidR="00BC3322" w:rsidRPr="00C801EA" w14:paraId="56DEC9DE" w14:textId="292BAD30"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F780ABF" w14:textId="77777777" w:rsidR="00BC3322" w:rsidRPr="00C801EA" w:rsidRDefault="00BC3322" w:rsidP="00BC3322">
            <w:pPr>
              <w:rPr>
                <w:sz w:val="26"/>
                <w:szCs w:val="26"/>
              </w:rPr>
            </w:pPr>
            <w:r w:rsidRPr="00C801EA">
              <w:rPr>
                <w:sz w:val="26"/>
                <w:szCs w:val="26"/>
              </w:rPr>
              <w:t>LR</w:t>
            </w:r>
          </w:p>
        </w:tc>
        <w:tc>
          <w:tcPr>
            <w:tcW w:w="0" w:type="auto"/>
          </w:tcPr>
          <w:p w14:paraId="0B40FAB6" w14:textId="77777777" w:rsidR="00BC3322" w:rsidRPr="00C801EA" w:rsidRDefault="00BC3322"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tcPr>
          <w:p w14:paraId="779BBA25" w14:textId="424FB2DF" w:rsidR="00BC3322" w:rsidRPr="00C801EA" w:rsidRDefault="003736DE"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0.079</w:t>
            </w:r>
          </w:p>
        </w:tc>
        <w:tc>
          <w:tcPr>
            <w:tcW w:w="0" w:type="auto"/>
          </w:tcPr>
          <w:p w14:paraId="2C411A59" w14:textId="068DDF92" w:rsidR="00BC3322" w:rsidRPr="00C801EA" w:rsidRDefault="003736DE"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0.091</w:t>
            </w:r>
          </w:p>
        </w:tc>
        <w:tc>
          <w:tcPr>
            <w:tcW w:w="0" w:type="auto"/>
          </w:tcPr>
          <w:p w14:paraId="589C9A61" w14:textId="0B070ADC" w:rsidR="00BC3322" w:rsidRPr="00C801EA" w:rsidRDefault="003736DE"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52.16</w:t>
            </w:r>
          </w:p>
        </w:tc>
      </w:tr>
      <w:tr w:rsidR="00BC3322" w:rsidRPr="00C801EA" w14:paraId="3A02C0E8" w14:textId="57D0C87D" w:rsidTr="00F25783">
        <w:tc>
          <w:tcPr>
            <w:cnfStyle w:val="001000000000" w:firstRow="0" w:lastRow="0" w:firstColumn="1" w:lastColumn="0" w:oddVBand="0" w:evenVBand="0" w:oddHBand="0" w:evenHBand="0" w:firstRowFirstColumn="0" w:firstRowLastColumn="0" w:lastRowFirstColumn="0" w:lastRowLastColumn="0"/>
            <w:tcW w:w="0" w:type="auto"/>
            <w:vMerge/>
          </w:tcPr>
          <w:p w14:paraId="3BF33ADE" w14:textId="77777777" w:rsidR="00BC3322" w:rsidRPr="00C801EA" w:rsidRDefault="00BC3322" w:rsidP="00BC3322">
            <w:pPr>
              <w:rPr>
                <w:sz w:val="26"/>
                <w:szCs w:val="26"/>
              </w:rPr>
            </w:pPr>
          </w:p>
        </w:tc>
        <w:tc>
          <w:tcPr>
            <w:tcW w:w="0" w:type="auto"/>
          </w:tcPr>
          <w:p w14:paraId="7D261BBB" w14:textId="77777777" w:rsidR="00BC3322" w:rsidRPr="00C801EA" w:rsidRDefault="00BC3322" w:rsidP="00BC3322">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tcPr>
          <w:p w14:paraId="479CEA3E" w14:textId="0B70F937" w:rsidR="00BC3322" w:rsidRPr="00C801EA" w:rsidRDefault="00A84C6E"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0.391</w:t>
            </w:r>
          </w:p>
        </w:tc>
        <w:tc>
          <w:tcPr>
            <w:tcW w:w="0" w:type="auto"/>
          </w:tcPr>
          <w:p w14:paraId="69D33978" w14:textId="081558C0" w:rsidR="00BC3322" w:rsidRPr="00C801EA" w:rsidRDefault="00A84C6E"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0.42</w:t>
            </w:r>
          </w:p>
        </w:tc>
        <w:tc>
          <w:tcPr>
            <w:tcW w:w="0" w:type="auto"/>
          </w:tcPr>
          <w:p w14:paraId="67508E7A" w14:textId="4A87F329" w:rsidR="00BC3322" w:rsidRPr="00C801EA" w:rsidRDefault="002D3005" w:rsidP="00BC332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142.836</w:t>
            </w:r>
          </w:p>
        </w:tc>
      </w:tr>
      <w:tr w:rsidR="00842093" w:rsidRPr="00C801EA" w14:paraId="67CA05B6" w14:textId="77777777" w:rsidTr="00F25783">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0" w:type="auto"/>
            <w:vMerge/>
          </w:tcPr>
          <w:p w14:paraId="37EE0B8B" w14:textId="77777777" w:rsidR="00842093" w:rsidRPr="00C801EA" w:rsidRDefault="00842093" w:rsidP="00BC3322">
            <w:pPr>
              <w:rPr>
                <w:sz w:val="26"/>
                <w:szCs w:val="26"/>
              </w:rPr>
            </w:pPr>
          </w:p>
        </w:tc>
        <w:tc>
          <w:tcPr>
            <w:tcW w:w="0" w:type="auto"/>
          </w:tcPr>
          <w:p w14:paraId="423DA1B9" w14:textId="169801A2" w:rsidR="00842093" w:rsidRPr="00C801EA" w:rsidRDefault="007E5409" w:rsidP="00BC3322">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tcPr>
          <w:p w14:paraId="517201F5" w14:textId="6B41606B" w:rsidR="00842093" w:rsidRPr="00C801EA" w:rsidRDefault="001B7776"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0.266</w:t>
            </w:r>
          </w:p>
        </w:tc>
        <w:tc>
          <w:tcPr>
            <w:tcW w:w="0" w:type="auto"/>
          </w:tcPr>
          <w:p w14:paraId="1DC20659" w14:textId="461CD538" w:rsidR="00842093" w:rsidRPr="00C801EA" w:rsidRDefault="001B7776"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0.285</w:t>
            </w:r>
          </w:p>
        </w:tc>
        <w:tc>
          <w:tcPr>
            <w:tcW w:w="0" w:type="auto"/>
          </w:tcPr>
          <w:p w14:paraId="377A3EDA" w14:textId="77CCCD7D" w:rsidR="00842093" w:rsidRPr="00C801EA" w:rsidRDefault="00D2339D" w:rsidP="00BC332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rFonts w:ascii="Courier New" w:hAnsi="Courier New" w:cs="Courier New"/>
                <w:color w:val="212121"/>
                <w:sz w:val="26"/>
                <w:szCs w:val="26"/>
                <w:shd w:val="clear" w:color="auto" w:fill="FFFFFF"/>
              </w:rPr>
              <w:t>83.139</w:t>
            </w:r>
          </w:p>
        </w:tc>
      </w:tr>
    </w:tbl>
    <w:p w14:paraId="2F811DD4" w14:textId="621D6C73" w:rsidR="00BC3322" w:rsidRPr="00C801EA" w:rsidRDefault="00E5761D" w:rsidP="003B1713">
      <w:pPr>
        <w:pStyle w:val="Heading3"/>
        <w:numPr>
          <w:ilvl w:val="0"/>
          <w:numId w:val="17"/>
        </w:numPr>
        <w:spacing w:line="360" w:lineRule="auto"/>
        <w:rPr>
          <w:sz w:val="26"/>
          <w:szCs w:val="26"/>
          <w:lang w:val="en-US"/>
        </w:rPr>
      </w:pPr>
      <w:bookmarkStart w:id="66" w:name="_Toc138234038"/>
      <w:r w:rsidRPr="00C801EA">
        <w:rPr>
          <w:sz w:val="26"/>
          <w:szCs w:val="26"/>
          <w:lang w:val="en-US"/>
        </w:rPr>
        <w:t>HYBRID MODEL</w:t>
      </w:r>
      <w:bookmarkEnd w:id="66"/>
    </w:p>
    <w:p w14:paraId="1F9DCAC1" w14:textId="17B9F1ED" w:rsidR="00A107F6" w:rsidRPr="00FB40BC" w:rsidRDefault="00A107F6" w:rsidP="00A107F6">
      <w:pPr>
        <w:spacing w:line="360" w:lineRule="auto"/>
        <w:rPr>
          <w:i/>
          <w:iCs/>
          <w:sz w:val="26"/>
          <w:szCs w:val="26"/>
          <w:lang w:val="en-US"/>
        </w:rPr>
      </w:pPr>
      <w:r w:rsidRPr="00FB40BC">
        <w:rPr>
          <w:i/>
          <w:iCs/>
          <w:sz w:val="26"/>
          <w:szCs w:val="26"/>
          <w:lang w:val="en-US"/>
        </w:rPr>
        <w:t xml:space="preserve">Hybrid model based on </w:t>
      </w:r>
      <w:r w:rsidRPr="00C801EA">
        <w:rPr>
          <w:sz w:val="26"/>
          <w:szCs w:val="26"/>
          <w:lang w:val="en-US"/>
        </w:rPr>
        <w:t xml:space="preserve"> </w:t>
      </w:r>
      <w:r w:rsidRPr="00A107F6">
        <w:rPr>
          <w:i/>
          <w:iCs/>
          <w:sz w:val="26"/>
          <w:szCs w:val="26"/>
          <w:lang w:val="en-US"/>
        </w:rPr>
        <w:t>TIME SERIES ANOMALY DETECTION with ARIMA,</w:t>
      </w:r>
    </w:p>
    <w:p w14:paraId="28789BD4" w14:textId="77777777" w:rsidR="005C6E6A" w:rsidRPr="00C801EA" w:rsidRDefault="005C6E6A" w:rsidP="005C6E6A">
      <w:pPr>
        <w:pStyle w:val="ListParagraph"/>
        <w:numPr>
          <w:ilvl w:val="0"/>
          <w:numId w:val="8"/>
        </w:numPr>
        <w:spacing w:line="360" w:lineRule="auto"/>
        <w:rPr>
          <w:b/>
          <w:sz w:val="26"/>
          <w:szCs w:val="26"/>
        </w:rPr>
      </w:pPr>
      <w:r w:rsidRPr="00C801EA">
        <w:rPr>
          <w:b/>
          <w:sz w:val="26"/>
          <w:szCs w:val="26"/>
        </w:rPr>
        <w:t xml:space="preserve">TRX-USD </w:t>
      </w:r>
    </w:p>
    <w:tbl>
      <w:tblPr>
        <w:tblStyle w:val="GridTable3-Accent1"/>
        <w:tblW w:w="0" w:type="auto"/>
        <w:tblLook w:val="04A0" w:firstRow="1" w:lastRow="0" w:firstColumn="1" w:lastColumn="0" w:noHBand="0" w:noVBand="1"/>
      </w:tblPr>
      <w:tblGrid>
        <w:gridCol w:w="3425"/>
        <w:gridCol w:w="823"/>
        <w:gridCol w:w="1798"/>
        <w:gridCol w:w="1943"/>
      </w:tblGrid>
      <w:tr w:rsidR="005C6E6A" w:rsidRPr="00C801EA" w14:paraId="70F5F8B8" w14:textId="77777777" w:rsidTr="00F257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35FEE96F" w14:textId="77777777" w:rsidR="005C6E6A" w:rsidRPr="00C801EA" w:rsidRDefault="005C6E6A">
            <w:pPr>
              <w:pStyle w:val="ListParagraph"/>
              <w:jc w:val="center"/>
              <w:rPr>
                <w:sz w:val="26"/>
                <w:szCs w:val="26"/>
              </w:rPr>
            </w:pPr>
            <w:r w:rsidRPr="00C801EA">
              <w:rPr>
                <w:sz w:val="26"/>
                <w:szCs w:val="26"/>
              </w:rPr>
              <w:t>Method</w:t>
            </w:r>
          </w:p>
        </w:tc>
        <w:tc>
          <w:tcPr>
            <w:tcW w:w="0" w:type="auto"/>
          </w:tcPr>
          <w:p w14:paraId="0F4E23DD" w14:textId="77777777" w:rsidR="005C6E6A" w:rsidRPr="00C801EA" w:rsidRDefault="005C6E6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43C29546" w14:textId="77777777" w:rsidR="005C6E6A" w:rsidRPr="00C801EA" w:rsidRDefault="005C6E6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MAE Validate</w:t>
            </w:r>
          </w:p>
        </w:tc>
        <w:tc>
          <w:tcPr>
            <w:tcW w:w="0" w:type="auto"/>
          </w:tcPr>
          <w:p w14:paraId="1AE57CEB" w14:textId="77777777" w:rsidR="005C6E6A" w:rsidRPr="00C801EA" w:rsidRDefault="005C6E6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RMSE Validate</w:t>
            </w:r>
          </w:p>
        </w:tc>
      </w:tr>
      <w:tr w:rsidR="005C6E6A" w:rsidRPr="00C801EA" w14:paraId="42CD0EAB"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27539146" w14:textId="1B4B2B7A" w:rsidR="005C6E6A" w:rsidRPr="00C801EA" w:rsidRDefault="00C33AF4">
            <w:pPr>
              <w:rPr>
                <w:sz w:val="26"/>
                <w:szCs w:val="26"/>
              </w:rPr>
            </w:pPr>
            <w:r>
              <w:rPr>
                <w:sz w:val="26"/>
                <w:szCs w:val="26"/>
                <w:lang w:val="en-US"/>
              </w:rPr>
              <w:t xml:space="preserve">Time Series </w:t>
            </w:r>
            <w:r w:rsidR="00E30C81" w:rsidRPr="00C801EA">
              <w:rPr>
                <w:sz w:val="26"/>
                <w:szCs w:val="26"/>
              </w:rPr>
              <w:t>Anomaly detection</w:t>
            </w:r>
          </w:p>
          <w:p w14:paraId="4BF8E998" w14:textId="77777777" w:rsidR="005C6E6A" w:rsidRPr="00C801EA" w:rsidRDefault="005C6E6A">
            <w:pPr>
              <w:jc w:val="left"/>
              <w:rPr>
                <w:sz w:val="26"/>
                <w:szCs w:val="26"/>
              </w:rPr>
            </w:pPr>
          </w:p>
        </w:tc>
        <w:tc>
          <w:tcPr>
            <w:tcW w:w="0" w:type="auto"/>
            <w:shd w:val="clear" w:color="auto" w:fill="auto"/>
          </w:tcPr>
          <w:p w14:paraId="27264AC8" w14:textId="77777777" w:rsidR="005C6E6A" w:rsidRPr="00C801EA" w:rsidRDefault="005C6E6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030F96FA" w14:textId="283EFE46" w:rsidR="005C6E6A" w:rsidRPr="00C801EA" w:rsidRDefault="00A2458D">
            <w:pPr>
              <w:cnfStyle w:val="000000100000" w:firstRow="0" w:lastRow="0" w:firstColumn="0" w:lastColumn="0" w:oddVBand="0" w:evenVBand="0" w:oddHBand="1" w:evenHBand="0" w:firstRowFirstColumn="0" w:firstRowLastColumn="0" w:lastRowFirstColumn="0" w:lastRowLastColumn="0"/>
              <w:rPr>
                <w:sz w:val="26"/>
                <w:szCs w:val="26"/>
                <w:lang w:val="en-US"/>
              </w:rPr>
            </w:pPr>
            <w:r w:rsidRPr="00C801EA">
              <w:rPr>
                <w:sz w:val="26"/>
                <w:szCs w:val="26"/>
              </w:rPr>
              <w:t>0.001</w:t>
            </w:r>
          </w:p>
        </w:tc>
        <w:tc>
          <w:tcPr>
            <w:tcW w:w="0" w:type="auto"/>
            <w:shd w:val="clear" w:color="auto" w:fill="auto"/>
          </w:tcPr>
          <w:p w14:paraId="081FB0C4" w14:textId="13AD8119" w:rsidR="005C6E6A" w:rsidRPr="00C801EA" w:rsidRDefault="00A2458D">
            <w:pPr>
              <w:cnfStyle w:val="000000100000" w:firstRow="0" w:lastRow="0" w:firstColumn="0" w:lastColumn="0" w:oddVBand="0" w:evenVBand="0" w:oddHBand="1" w:evenHBand="0" w:firstRowFirstColumn="0" w:firstRowLastColumn="0" w:lastRowFirstColumn="0" w:lastRowLastColumn="0"/>
              <w:rPr>
                <w:sz w:val="26"/>
                <w:szCs w:val="26"/>
                <w:lang w:val="en-US"/>
              </w:rPr>
            </w:pPr>
            <w:r w:rsidRPr="00C801EA">
              <w:rPr>
                <w:sz w:val="26"/>
                <w:szCs w:val="26"/>
              </w:rPr>
              <w:t>0.024</w:t>
            </w:r>
          </w:p>
        </w:tc>
      </w:tr>
      <w:tr w:rsidR="005C6E6A" w:rsidRPr="00C801EA" w14:paraId="2421765A" w14:textId="77777777" w:rsidTr="00F25783">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FB8A12F" w14:textId="77777777" w:rsidR="005C6E6A" w:rsidRPr="00C801EA" w:rsidRDefault="005C6E6A">
            <w:pPr>
              <w:jc w:val="left"/>
              <w:rPr>
                <w:sz w:val="26"/>
                <w:szCs w:val="26"/>
              </w:rPr>
            </w:pPr>
          </w:p>
        </w:tc>
        <w:tc>
          <w:tcPr>
            <w:tcW w:w="0" w:type="auto"/>
            <w:shd w:val="clear" w:color="auto" w:fill="auto"/>
          </w:tcPr>
          <w:p w14:paraId="790C6847" w14:textId="77777777" w:rsidR="005C6E6A" w:rsidRPr="00C801EA" w:rsidRDefault="005C6E6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6C0974AF" w14:textId="767ED85A" w:rsidR="005C6E6A" w:rsidRPr="00C801EA" w:rsidRDefault="00135813">
            <w:pPr>
              <w:cnfStyle w:val="000000000000" w:firstRow="0" w:lastRow="0" w:firstColumn="0" w:lastColumn="0" w:oddVBand="0" w:evenVBand="0" w:oddHBand="0" w:evenHBand="0" w:firstRowFirstColumn="0" w:firstRowLastColumn="0" w:lastRowFirstColumn="0" w:lastRowLastColumn="0"/>
              <w:rPr>
                <w:sz w:val="26"/>
                <w:szCs w:val="26"/>
                <w:lang w:val="en-US"/>
              </w:rPr>
            </w:pPr>
            <w:r w:rsidRPr="00C801EA">
              <w:rPr>
                <w:sz w:val="26"/>
                <w:szCs w:val="26"/>
              </w:rPr>
              <w:t>0.004</w:t>
            </w:r>
          </w:p>
        </w:tc>
        <w:tc>
          <w:tcPr>
            <w:tcW w:w="0" w:type="auto"/>
            <w:shd w:val="clear" w:color="auto" w:fill="auto"/>
          </w:tcPr>
          <w:p w14:paraId="41CE5862" w14:textId="7B3EEDB4" w:rsidR="005C6E6A" w:rsidRPr="00C801EA" w:rsidRDefault="00135813">
            <w:pPr>
              <w:cnfStyle w:val="000000000000" w:firstRow="0" w:lastRow="0" w:firstColumn="0" w:lastColumn="0" w:oddVBand="0" w:evenVBand="0" w:oddHBand="0" w:evenHBand="0" w:firstRowFirstColumn="0" w:firstRowLastColumn="0" w:lastRowFirstColumn="0" w:lastRowLastColumn="0"/>
              <w:rPr>
                <w:sz w:val="26"/>
                <w:szCs w:val="26"/>
                <w:lang w:val="en-US"/>
              </w:rPr>
            </w:pPr>
            <w:r w:rsidRPr="00C801EA">
              <w:rPr>
                <w:sz w:val="26"/>
                <w:szCs w:val="26"/>
              </w:rPr>
              <w:t>0.063</w:t>
            </w:r>
          </w:p>
        </w:tc>
      </w:tr>
      <w:tr w:rsidR="005C6E6A" w:rsidRPr="00C801EA" w14:paraId="3C1F1877"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2C630DD" w14:textId="77777777" w:rsidR="005C6E6A" w:rsidRPr="00C801EA" w:rsidRDefault="005C6E6A">
            <w:pPr>
              <w:jc w:val="left"/>
              <w:rPr>
                <w:sz w:val="26"/>
                <w:szCs w:val="26"/>
              </w:rPr>
            </w:pPr>
          </w:p>
        </w:tc>
        <w:tc>
          <w:tcPr>
            <w:tcW w:w="0" w:type="auto"/>
            <w:shd w:val="clear" w:color="auto" w:fill="auto"/>
          </w:tcPr>
          <w:p w14:paraId="784D63C6" w14:textId="77777777" w:rsidR="005C6E6A" w:rsidRPr="00C801EA" w:rsidRDefault="005C6E6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4BF9ACCC" w14:textId="2DDA7901" w:rsidR="005C6E6A" w:rsidRPr="00C801EA" w:rsidRDefault="00C644C3">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0.004</w:t>
            </w:r>
          </w:p>
        </w:tc>
        <w:tc>
          <w:tcPr>
            <w:tcW w:w="0" w:type="auto"/>
            <w:shd w:val="clear" w:color="auto" w:fill="auto"/>
          </w:tcPr>
          <w:p w14:paraId="4466F057" w14:textId="3160DBF4" w:rsidR="005C6E6A" w:rsidRPr="00C801EA" w:rsidRDefault="00C644C3">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0.063</w:t>
            </w:r>
          </w:p>
        </w:tc>
      </w:tr>
    </w:tbl>
    <w:p w14:paraId="7700D4F6" w14:textId="77777777" w:rsidR="005C6E6A" w:rsidRPr="00C801EA" w:rsidRDefault="005C6E6A" w:rsidP="005C6E6A">
      <w:pPr>
        <w:rPr>
          <w:sz w:val="26"/>
          <w:szCs w:val="26"/>
        </w:rPr>
      </w:pPr>
    </w:p>
    <w:tbl>
      <w:tblPr>
        <w:tblStyle w:val="GridTable3-Accent1"/>
        <w:tblW w:w="0" w:type="auto"/>
        <w:tblLook w:val="04A0" w:firstRow="1" w:lastRow="0" w:firstColumn="1" w:lastColumn="0" w:noHBand="0" w:noVBand="1"/>
      </w:tblPr>
      <w:tblGrid>
        <w:gridCol w:w="3425"/>
        <w:gridCol w:w="823"/>
        <w:gridCol w:w="1336"/>
        <w:gridCol w:w="1481"/>
      </w:tblGrid>
      <w:tr w:rsidR="005C6E6A" w:rsidRPr="00C801EA" w14:paraId="157DA9F1" w14:textId="77777777" w:rsidTr="00F257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75F6E22A" w14:textId="77777777" w:rsidR="005C6E6A" w:rsidRPr="00C801EA" w:rsidRDefault="005C6E6A">
            <w:pPr>
              <w:rPr>
                <w:sz w:val="26"/>
                <w:szCs w:val="26"/>
              </w:rPr>
            </w:pPr>
            <w:r w:rsidRPr="00C801EA">
              <w:rPr>
                <w:sz w:val="26"/>
                <w:szCs w:val="26"/>
              </w:rPr>
              <w:t>Method</w:t>
            </w:r>
          </w:p>
        </w:tc>
        <w:tc>
          <w:tcPr>
            <w:tcW w:w="0" w:type="auto"/>
          </w:tcPr>
          <w:p w14:paraId="1B4F6EC1" w14:textId="77777777" w:rsidR="005C6E6A" w:rsidRPr="00C801EA" w:rsidRDefault="005C6E6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5158A194" w14:textId="77777777" w:rsidR="005C6E6A" w:rsidRPr="00C801EA" w:rsidRDefault="005C6E6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MAE </w:t>
            </w:r>
            <w:r w:rsidRPr="00C801EA">
              <w:rPr>
                <w:sz w:val="26"/>
                <w:szCs w:val="26"/>
                <w:lang w:val="en-US"/>
              </w:rPr>
              <w:t>Test</w:t>
            </w:r>
          </w:p>
        </w:tc>
        <w:tc>
          <w:tcPr>
            <w:tcW w:w="0" w:type="auto"/>
          </w:tcPr>
          <w:p w14:paraId="503B7ED6" w14:textId="77777777" w:rsidR="005C6E6A" w:rsidRPr="00C801EA" w:rsidRDefault="005C6E6A">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RMSE </w:t>
            </w:r>
            <w:r w:rsidRPr="00C801EA">
              <w:rPr>
                <w:sz w:val="26"/>
                <w:szCs w:val="26"/>
                <w:lang w:val="en-US"/>
              </w:rPr>
              <w:t>Test</w:t>
            </w:r>
          </w:p>
        </w:tc>
      </w:tr>
      <w:tr w:rsidR="005C6E6A" w:rsidRPr="00C801EA" w14:paraId="361693B2"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46A122B7" w14:textId="77777777" w:rsidR="00C33AF4" w:rsidRPr="00C801EA" w:rsidRDefault="00C33AF4" w:rsidP="00C33AF4">
            <w:pPr>
              <w:rPr>
                <w:sz w:val="26"/>
                <w:szCs w:val="26"/>
              </w:rPr>
            </w:pPr>
            <w:r>
              <w:rPr>
                <w:sz w:val="26"/>
                <w:szCs w:val="26"/>
                <w:lang w:val="en-US"/>
              </w:rPr>
              <w:t xml:space="preserve">Time Series </w:t>
            </w:r>
            <w:r w:rsidRPr="00C801EA">
              <w:rPr>
                <w:sz w:val="26"/>
                <w:szCs w:val="26"/>
              </w:rPr>
              <w:t>Anomaly detection</w:t>
            </w:r>
          </w:p>
          <w:p w14:paraId="78BCCB03" w14:textId="77777777" w:rsidR="005C6E6A" w:rsidRPr="00C801EA" w:rsidRDefault="005C6E6A">
            <w:pPr>
              <w:rPr>
                <w:sz w:val="26"/>
                <w:szCs w:val="26"/>
              </w:rPr>
            </w:pPr>
          </w:p>
        </w:tc>
        <w:tc>
          <w:tcPr>
            <w:tcW w:w="0" w:type="auto"/>
            <w:shd w:val="clear" w:color="auto" w:fill="auto"/>
          </w:tcPr>
          <w:p w14:paraId="7DC526D3" w14:textId="77777777" w:rsidR="005C6E6A" w:rsidRPr="00C801EA" w:rsidRDefault="005C6E6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0F6F6CDC" w14:textId="38E08144" w:rsidR="005C6E6A" w:rsidRPr="00C801EA" w:rsidRDefault="00E269F0">
            <w:pPr>
              <w:cnfStyle w:val="000000100000" w:firstRow="0" w:lastRow="0" w:firstColumn="0" w:lastColumn="0" w:oddVBand="0" w:evenVBand="0" w:oddHBand="1" w:evenHBand="0" w:firstRowFirstColumn="0" w:firstRowLastColumn="0" w:lastRowFirstColumn="0" w:lastRowLastColumn="0"/>
              <w:rPr>
                <w:b/>
                <w:sz w:val="26"/>
                <w:szCs w:val="26"/>
                <w:lang w:val="en-US"/>
              </w:rPr>
            </w:pPr>
            <w:r w:rsidRPr="00C801EA">
              <w:rPr>
                <w:sz w:val="26"/>
                <w:szCs w:val="26"/>
              </w:rPr>
              <w:t>0.002</w:t>
            </w:r>
          </w:p>
        </w:tc>
        <w:tc>
          <w:tcPr>
            <w:tcW w:w="0" w:type="auto"/>
            <w:shd w:val="clear" w:color="auto" w:fill="auto"/>
          </w:tcPr>
          <w:p w14:paraId="40AFDF4E" w14:textId="17CBD32A" w:rsidR="005C6E6A" w:rsidRPr="00C801EA" w:rsidRDefault="00E269F0">
            <w:pPr>
              <w:cnfStyle w:val="000000100000" w:firstRow="0" w:lastRow="0" w:firstColumn="0" w:lastColumn="0" w:oddVBand="0" w:evenVBand="0" w:oddHBand="1" w:evenHBand="0" w:firstRowFirstColumn="0" w:firstRowLastColumn="0" w:lastRowFirstColumn="0" w:lastRowLastColumn="0"/>
              <w:rPr>
                <w:b/>
                <w:sz w:val="26"/>
                <w:szCs w:val="26"/>
                <w:lang w:val="en-US"/>
              </w:rPr>
            </w:pPr>
            <w:r w:rsidRPr="00C801EA">
              <w:rPr>
                <w:sz w:val="26"/>
                <w:szCs w:val="26"/>
              </w:rPr>
              <w:t>0.04</w:t>
            </w:r>
          </w:p>
        </w:tc>
      </w:tr>
      <w:tr w:rsidR="005C6E6A" w:rsidRPr="00C801EA" w14:paraId="7C407086" w14:textId="77777777" w:rsidTr="00F25783">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B2CDDC5" w14:textId="77777777" w:rsidR="005C6E6A" w:rsidRPr="00C801EA" w:rsidRDefault="005C6E6A">
            <w:pPr>
              <w:rPr>
                <w:sz w:val="26"/>
                <w:szCs w:val="26"/>
              </w:rPr>
            </w:pPr>
          </w:p>
        </w:tc>
        <w:tc>
          <w:tcPr>
            <w:tcW w:w="0" w:type="auto"/>
            <w:shd w:val="clear" w:color="auto" w:fill="auto"/>
          </w:tcPr>
          <w:p w14:paraId="23449AB2" w14:textId="77777777" w:rsidR="005C6E6A" w:rsidRPr="00C801EA" w:rsidRDefault="005C6E6A">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19EF671F" w14:textId="7036B5B1" w:rsidR="005C6E6A" w:rsidRPr="00C801EA" w:rsidRDefault="00C22EC0">
            <w:pPr>
              <w:cnfStyle w:val="000000000000" w:firstRow="0" w:lastRow="0" w:firstColumn="0" w:lastColumn="0" w:oddVBand="0" w:evenVBand="0" w:oddHBand="0" w:evenHBand="0" w:firstRowFirstColumn="0" w:firstRowLastColumn="0" w:lastRowFirstColumn="0" w:lastRowLastColumn="0"/>
              <w:rPr>
                <w:b/>
                <w:sz w:val="26"/>
                <w:szCs w:val="26"/>
                <w:lang w:val="en-US"/>
              </w:rPr>
            </w:pPr>
            <w:r w:rsidRPr="00C801EA">
              <w:rPr>
                <w:sz w:val="26"/>
                <w:szCs w:val="26"/>
              </w:rPr>
              <w:t>0.022</w:t>
            </w:r>
          </w:p>
        </w:tc>
        <w:tc>
          <w:tcPr>
            <w:tcW w:w="0" w:type="auto"/>
            <w:shd w:val="clear" w:color="auto" w:fill="auto"/>
          </w:tcPr>
          <w:p w14:paraId="1053DC8B" w14:textId="7DE53644" w:rsidR="005C6E6A" w:rsidRPr="00C801EA" w:rsidRDefault="00C22EC0">
            <w:pPr>
              <w:cnfStyle w:val="000000000000" w:firstRow="0" w:lastRow="0" w:firstColumn="0" w:lastColumn="0" w:oddVBand="0" w:evenVBand="0" w:oddHBand="0" w:evenHBand="0" w:firstRowFirstColumn="0" w:firstRowLastColumn="0" w:lastRowFirstColumn="0" w:lastRowLastColumn="0"/>
              <w:rPr>
                <w:b/>
                <w:sz w:val="26"/>
                <w:szCs w:val="26"/>
                <w:lang w:val="en-US"/>
              </w:rPr>
            </w:pPr>
            <w:r w:rsidRPr="00C801EA">
              <w:rPr>
                <w:sz w:val="26"/>
                <w:szCs w:val="26"/>
              </w:rPr>
              <w:t>0.148</w:t>
            </w:r>
          </w:p>
        </w:tc>
      </w:tr>
      <w:tr w:rsidR="005C6E6A" w:rsidRPr="00C801EA" w14:paraId="441028D4" w14:textId="77777777" w:rsidTr="00F25783">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F29AF14" w14:textId="77777777" w:rsidR="005C6E6A" w:rsidRPr="00C801EA" w:rsidRDefault="005C6E6A">
            <w:pPr>
              <w:rPr>
                <w:sz w:val="26"/>
                <w:szCs w:val="26"/>
              </w:rPr>
            </w:pPr>
          </w:p>
        </w:tc>
        <w:tc>
          <w:tcPr>
            <w:tcW w:w="0" w:type="auto"/>
            <w:shd w:val="clear" w:color="auto" w:fill="auto"/>
          </w:tcPr>
          <w:p w14:paraId="0D2E6969" w14:textId="77777777" w:rsidR="005C6E6A" w:rsidRPr="00C801EA" w:rsidRDefault="005C6E6A">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488E9E23" w14:textId="42AA0321" w:rsidR="005C6E6A" w:rsidRPr="00C801EA" w:rsidRDefault="004A2FFB">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0.022</w:t>
            </w:r>
          </w:p>
        </w:tc>
        <w:tc>
          <w:tcPr>
            <w:tcW w:w="0" w:type="auto"/>
            <w:shd w:val="clear" w:color="auto" w:fill="auto"/>
          </w:tcPr>
          <w:p w14:paraId="22557903" w14:textId="0F46D040" w:rsidR="005C6E6A" w:rsidRPr="00C801EA" w:rsidRDefault="004A2FFB">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0.148</w:t>
            </w:r>
          </w:p>
        </w:tc>
      </w:tr>
    </w:tbl>
    <w:p w14:paraId="30F8543C" w14:textId="77777777" w:rsidR="005C6E6A" w:rsidRPr="00C801EA" w:rsidRDefault="005C6E6A" w:rsidP="005C6E6A">
      <w:pPr>
        <w:rPr>
          <w:b/>
          <w:sz w:val="26"/>
          <w:szCs w:val="26"/>
          <w:lang w:val="en-US"/>
        </w:rPr>
      </w:pPr>
    </w:p>
    <w:p w14:paraId="41C4405D" w14:textId="77777777" w:rsidR="005C6E6A" w:rsidRPr="00C801EA" w:rsidRDefault="005C6E6A" w:rsidP="005C6E6A">
      <w:pPr>
        <w:pStyle w:val="ListParagraph"/>
        <w:numPr>
          <w:ilvl w:val="0"/>
          <w:numId w:val="9"/>
        </w:numPr>
        <w:rPr>
          <w:b/>
          <w:sz w:val="26"/>
          <w:szCs w:val="26"/>
        </w:rPr>
      </w:pPr>
      <w:r w:rsidRPr="00C801EA">
        <w:rPr>
          <w:b/>
          <w:sz w:val="26"/>
          <w:szCs w:val="26"/>
        </w:rPr>
        <w:t>DOGE-USD</w:t>
      </w:r>
    </w:p>
    <w:tbl>
      <w:tblPr>
        <w:tblStyle w:val="GridTable3-Accent1"/>
        <w:tblW w:w="0" w:type="auto"/>
        <w:tblLook w:val="04A0" w:firstRow="1" w:lastRow="0" w:firstColumn="1" w:lastColumn="0" w:noHBand="0" w:noVBand="1"/>
      </w:tblPr>
      <w:tblGrid>
        <w:gridCol w:w="3425"/>
        <w:gridCol w:w="823"/>
        <w:gridCol w:w="1798"/>
        <w:gridCol w:w="1943"/>
      </w:tblGrid>
      <w:tr w:rsidR="003A34F6" w:rsidRPr="00C801EA" w14:paraId="208405A2" w14:textId="77777777" w:rsidTr="00F257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B246ED5" w14:textId="77777777" w:rsidR="003A34F6" w:rsidRPr="00C801EA" w:rsidRDefault="003A34F6" w:rsidP="003A34F6">
            <w:pPr>
              <w:pStyle w:val="ListParagraph"/>
              <w:numPr>
                <w:ilvl w:val="0"/>
                <w:numId w:val="9"/>
              </w:numPr>
              <w:jc w:val="center"/>
              <w:rPr>
                <w:sz w:val="26"/>
                <w:szCs w:val="26"/>
              </w:rPr>
            </w:pPr>
            <w:r w:rsidRPr="00C801EA">
              <w:rPr>
                <w:sz w:val="26"/>
                <w:szCs w:val="26"/>
              </w:rPr>
              <w:t>Method</w:t>
            </w:r>
          </w:p>
        </w:tc>
        <w:tc>
          <w:tcPr>
            <w:tcW w:w="0" w:type="auto"/>
          </w:tcPr>
          <w:p w14:paraId="5FBC9E5E"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621476CE"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MAE Validate</w:t>
            </w:r>
          </w:p>
        </w:tc>
        <w:tc>
          <w:tcPr>
            <w:tcW w:w="0" w:type="auto"/>
          </w:tcPr>
          <w:p w14:paraId="461EA3F0"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RMSE Validate</w:t>
            </w:r>
          </w:p>
        </w:tc>
      </w:tr>
      <w:tr w:rsidR="003A34F6" w:rsidRPr="00C801EA" w14:paraId="7C487BFC"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234E89FB" w14:textId="77777777" w:rsidR="00C33AF4" w:rsidRPr="00C801EA" w:rsidRDefault="00C33AF4" w:rsidP="00C33AF4">
            <w:pPr>
              <w:rPr>
                <w:sz w:val="26"/>
                <w:szCs w:val="26"/>
              </w:rPr>
            </w:pPr>
            <w:r>
              <w:rPr>
                <w:sz w:val="26"/>
                <w:szCs w:val="26"/>
                <w:lang w:val="en-US"/>
              </w:rPr>
              <w:t xml:space="preserve">Time Series </w:t>
            </w:r>
            <w:r w:rsidRPr="00C801EA">
              <w:rPr>
                <w:sz w:val="26"/>
                <w:szCs w:val="26"/>
              </w:rPr>
              <w:t>Anomaly detection</w:t>
            </w:r>
          </w:p>
          <w:p w14:paraId="2ED7C8DF" w14:textId="77777777" w:rsidR="003A34F6" w:rsidRPr="00C801EA" w:rsidRDefault="003A34F6">
            <w:pPr>
              <w:jc w:val="left"/>
              <w:rPr>
                <w:sz w:val="26"/>
                <w:szCs w:val="26"/>
              </w:rPr>
            </w:pPr>
          </w:p>
        </w:tc>
        <w:tc>
          <w:tcPr>
            <w:tcW w:w="0" w:type="auto"/>
            <w:shd w:val="clear" w:color="auto" w:fill="auto"/>
          </w:tcPr>
          <w:p w14:paraId="2741D540" w14:textId="77777777" w:rsidR="003A34F6" w:rsidRPr="00C801EA" w:rsidRDefault="003A34F6">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239EC19B" w14:textId="3D79AA76" w:rsidR="003A34F6" w:rsidRPr="00C801EA" w:rsidRDefault="006A7D6F">
            <w:pPr>
              <w:cnfStyle w:val="000000100000" w:firstRow="0" w:lastRow="0" w:firstColumn="0" w:lastColumn="0" w:oddVBand="0" w:evenVBand="0" w:oddHBand="1" w:evenHBand="0" w:firstRowFirstColumn="0" w:firstRowLastColumn="0" w:lastRowFirstColumn="0" w:lastRowLastColumn="0"/>
              <w:rPr>
                <w:sz w:val="26"/>
                <w:szCs w:val="26"/>
                <w:lang w:val="en-US"/>
              </w:rPr>
            </w:pPr>
            <w:r w:rsidRPr="00C801EA">
              <w:rPr>
                <w:sz w:val="26"/>
                <w:szCs w:val="26"/>
              </w:rPr>
              <w:t>0.016</w:t>
            </w:r>
          </w:p>
        </w:tc>
        <w:tc>
          <w:tcPr>
            <w:tcW w:w="0" w:type="auto"/>
            <w:shd w:val="clear" w:color="auto" w:fill="auto"/>
          </w:tcPr>
          <w:p w14:paraId="1C762A7B" w14:textId="7F8D5185" w:rsidR="003A34F6" w:rsidRPr="00C801EA" w:rsidRDefault="006A7D6F">
            <w:pPr>
              <w:cnfStyle w:val="000000100000" w:firstRow="0" w:lastRow="0" w:firstColumn="0" w:lastColumn="0" w:oddVBand="0" w:evenVBand="0" w:oddHBand="1" w:evenHBand="0" w:firstRowFirstColumn="0" w:firstRowLastColumn="0" w:lastRowFirstColumn="0" w:lastRowLastColumn="0"/>
              <w:rPr>
                <w:sz w:val="26"/>
                <w:szCs w:val="26"/>
                <w:lang w:val="en-US"/>
              </w:rPr>
            </w:pPr>
            <w:r w:rsidRPr="00C801EA">
              <w:rPr>
                <w:sz w:val="26"/>
                <w:szCs w:val="26"/>
              </w:rPr>
              <w:t>0.128</w:t>
            </w:r>
          </w:p>
        </w:tc>
      </w:tr>
      <w:tr w:rsidR="003A34F6" w:rsidRPr="00C801EA" w14:paraId="01D3E737" w14:textId="77777777" w:rsidTr="00F25783">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3C96172" w14:textId="77777777" w:rsidR="003A34F6" w:rsidRPr="00C801EA" w:rsidRDefault="003A34F6">
            <w:pPr>
              <w:jc w:val="left"/>
              <w:rPr>
                <w:sz w:val="26"/>
                <w:szCs w:val="26"/>
              </w:rPr>
            </w:pPr>
          </w:p>
        </w:tc>
        <w:tc>
          <w:tcPr>
            <w:tcW w:w="0" w:type="auto"/>
            <w:shd w:val="clear" w:color="auto" w:fill="auto"/>
          </w:tcPr>
          <w:p w14:paraId="5FABFF4B" w14:textId="77777777" w:rsidR="003A34F6" w:rsidRPr="00C801EA" w:rsidRDefault="003A34F6">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646DD8E1" w14:textId="6B7D67A8" w:rsidR="003A34F6" w:rsidRPr="00C801EA" w:rsidRDefault="006A7D6F">
            <w:pPr>
              <w:cnfStyle w:val="000000000000" w:firstRow="0" w:lastRow="0" w:firstColumn="0" w:lastColumn="0" w:oddVBand="0" w:evenVBand="0" w:oddHBand="0" w:evenHBand="0" w:firstRowFirstColumn="0" w:firstRowLastColumn="0" w:lastRowFirstColumn="0" w:lastRowLastColumn="0"/>
              <w:rPr>
                <w:sz w:val="26"/>
                <w:szCs w:val="26"/>
                <w:lang w:val="en-US"/>
              </w:rPr>
            </w:pPr>
            <w:r w:rsidRPr="00C801EA">
              <w:rPr>
                <w:sz w:val="26"/>
                <w:szCs w:val="26"/>
              </w:rPr>
              <w:t>0.109</w:t>
            </w:r>
          </w:p>
        </w:tc>
        <w:tc>
          <w:tcPr>
            <w:tcW w:w="0" w:type="auto"/>
            <w:shd w:val="clear" w:color="auto" w:fill="auto"/>
          </w:tcPr>
          <w:p w14:paraId="65261A82" w14:textId="44FE7A1D" w:rsidR="003A34F6" w:rsidRPr="00C801EA" w:rsidRDefault="006A7D6F">
            <w:pPr>
              <w:cnfStyle w:val="000000000000" w:firstRow="0" w:lastRow="0" w:firstColumn="0" w:lastColumn="0" w:oddVBand="0" w:evenVBand="0" w:oddHBand="0" w:evenHBand="0" w:firstRowFirstColumn="0" w:firstRowLastColumn="0" w:lastRowFirstColumn="0" w:lastRowLastColumn="0"/>
              <w:rPr>
                <w:sz w:val="26"/>
                <w:szCs w:val="26"/>
                <w:lang w:val="en-US"/>
              </w:rPr>
            </w:pPr>
            <w:r w:rsidRPr="00C801EA">
              <w:rPr>
                <w:sz w:val="26"/>
                <w:szCs w:val="26"/>
              </w:rPr>
              <w:t>0.33</w:t>
            </w:r>
          </w:p>
        </w:tc>
      </w:tr>
      <w:tr w:rsidR="003A34F6" w:rsidRPr="00C801EA" w14:paraId="44F8D70A"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959D15E" w14:textId="77777777" w:rsidR="003A34F6" w:rsidRPr="00C801EA" w:rsidRDefault="003A34F6">
            <w:pPr>
              <w:jc w:val="left"/>
              <w:rPr>
                <w:sz w:val="26"/>
                <w:szCs w:val="26"/>
              </w:rPr>
            </w:pPr>
          </w:p>
        </w:tc>
        <w:tc>
          <w:tcPr>
            <w:tcW w:w="0" w:type="auto"/>
            <w:shd w:val="clear" w:color="auto" w:fill="auto"/>
          </w:tcPr>
          <w:p w14:paraId="45C1D951" w14:textId="77777777" w:rsidR="003A34F6" w:rsidRPr="00C801EA" w:rsidRDefault="003A34F6">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38BAE4EC" w14:textId="719F7B88" w:rsidR="003A34F6" w:rsidRPr="00C801EA" w:rsidRDefault="006A7D6F">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0.037</w:t>
            </w:r>
          </w:p>
        </w:tc>
        <w:tc>
          <w:tcPr>
            <w:tcW w:w="0" w:type="auto"/>
            <w:shd w:val="clear" w:color="auto" w:fill="auto"/>
          </w:tcPr>
          <w:p w14:paraId="74ED0C2B" w14:textId="0E52F7D0" w:rsidR="003A34F6" w:rsidRPr="00C801EA" w:rsidRDefault="006A7D6F">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0.192</w:t>
            </w:r>
          </w:p>
        </w:tc>
      </w:tr>
    </w:tbl>
    <w:p w14:paraId="195E7992" w14:textId="77777777" w:rsidR="005C6E6A" w:rsidRPr="00C801EA" w:rsidRDefault="005C6E6A" w:rsidP="003A34F6">
      <w:pPr>
        <w:rPr>
          <w:sz w:val="26"/>
          <w:szCs w:val="26"/>
        </w:rPr>
      </w:pPr>
    </w:p>
    <w:tbl>
      <w:tblPr>
        <w:tblStyle w:val="GridTable3-Accent1"/>
        <w:tblW w:w="0" w:type="auto"/>
        <w:tblLook w:val="04A0" w:firstRow="1" w:lastRow="0" w:firstColumn="1" w:lastColumn="0" w:noHBand="0" w:noVBand="1"/>
      </w:tblPr>
      <w:tblGrid>
        <w:gridCol w:w="3425"/>
        <w:gridCol w:w="823"/>
        <w:gridCol w:w="1336"/>
        <w:gridCol w:w="1481"/>
      </w:tblGrid>
      <w:tr w:rsidR="003A34F6" w:rsidRPr="00C801EA" w14:paraId="55BE6AA9" w14:textId="77777777" w:rsidTr="00F257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86A8ED5" w14:textId="77777777" w:rsidR="003A34F6" w:rsidRPr="00C801EA" w:rsidRDefault="003A34F6">
            <w:pPr>
              <w:rPr>
                <w:sz w:val="26"/>
                <w:szCs w:val="26"/>
              </w:rPr>
            </w:pPr>
            <w:r w:rsidRPr="00C801EA">
              <w:rPr>
                <w:sz w:val="26"/>
                <w:szCs w:val="26"/>
              </w:rPr>
              <w:t>Method</w:t>
            </w:r>
          </w:p>
        </w:tc>
        <w:tc>
          <w:tcPr>
            <w:tcW w:w="0" w:type="auto"/>
          </w:tcPr>
          <w:p w14:paraId="0AF67572"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2C0457C1"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MAE </w:t>
            </w:r>
            <w:r w:rsidRPr="00C801EA">
              <w:rPr>
                <w:sz w:val="26"/>
                <w:szCs w:val="26"/>
                <w:lang w:val="en-US"/>
              </w:rPr>
              <w:t>Test</w:t>
            </w:r>
          </w:p>
        </w:tc>
        <w:tc>
          <w:tcPr>
            <w:tcW w:w="0" w:type="auto"/>
          </w:tcPr>
          <w:p w14:paraId="3DA74993"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RMSE </w:t>
            </w:r>
            <w:r w:rsidRPr="00C801EA">
              <w:rPr>
                <w:sz w:val="26"/>
                <w:szCs w:val="26"/>
                <w:lang w:val="en-US"/>
              </w:rPr>
              <w:t>Test</w:t>
            </w:r>
          </w:p>
        </w:tc>
      </w:tr>
      <w:tr w:rsidR="003A34F6" w:rsidRPr="00C801EA" w14:paraId="227BAD7E"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18102F1C" w14:textId="77777777" w:rsidR="00C33AF4" w:rsidRPr="00C801EA" w:rsidRDefault="00C33AF4" w:rsidP="00C33AF4">
            <w:pPr>
              <w:rPr>
                <w:sz w:val="26"/>
                <w:szCs w:val="26"/>
              </w:rPr>
            </w:pPr>
            <w:r>
              <w:rPr>
                <w:sz w:val="26"/>
                <w:szCs w:val="26"/>
                <w:lang w:val="en-US"/>
              </w:rPr>
              <w:t xml:space="preserve">Time Series </w:t>
            </w:r>
            <w:r w:rsidRPr="00C801EA">
              <w:rPr>
                <w:sz w:val="26"/>
                <w:szCs w:val="26"/>
              </w:rPr>
              <w:t>Anomaly detection</w:t>
            </w:r>
          </w:p>
          <w:p w14:paraId="224B011B" w14:textId="77777777" w:rsidR="003A34F6" w:rsidRPr="00C801EA" w:rsidRDefault="003A34F6">
            <w:pPr>
              <w:rPr>
                <w:sz w:val="26"/>
                <w:szCs w:val="26"/>
              </w:rPr>
            </w:pPr>
          </w:p>
        </w:tc>
        <w:tc>
          <w:tcPr>
            <w:tcW w:w="0" w:type="auto"/>
            <w:shd w:val="clear" w:color="auto" w:fill="auto"/>
          </w:tcPr>
          <w:p w14:paraId="327626C7" w14:textId="77777777" w:rsidR="003A34F6" w:rsidRPr="00C801EA" w:rsidRDefault="003A34F6">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79BA5C15" w14:textId="0E3F0FF8" w:rsidR="003A34F6" w:rsidRPr="00C801EA" w:rsidRDefault="006A7D6F">
            <w:pPr>
              <w:cnfStyle w:val="000000100000" w:firstRow="0" w:lastRow="0" w:firstColumn="0" w:lastColumn="0" w:oddVBand="0" w:evenVBand="0" w:oddHBand="1" w:evenHBand="0" w:firstRowFirstColumn="0" w:firstRowLastColumn="0" w:lastRowFirstColumn="0" w:lastRowLastColumn="0"/>
              <w:rPr>
                <w:b/>
                <w:sz w:val="26"/>
                <w:szCs w:val="26"/>
                <w:lang w:val="en-US"/>
              </w:rPr>
            </w:pPr>
            <w:r w:rsidRPr="00C801EA">
              <w:rPr>
                <w:sz w:val="26"/>
                <w:szCs w:val="26"/>
              </w:rPr>
              <w:t>0.025</w:t>
            </w:r>
          </w:p>
        </w:tc>
        <w:tc>
          <w:tcPr>
            <w:tcW w:w="0" w:type="auto"/>
            <w:shd w:val="clear" w:color="auto" w:fill="auto"/>
          </w:tcPr>
          <w:p w14:paraId="7D6B8FE1" w14:textId="24545C69" w:rsidR="003A34F6" w:rsidRPr="00C801EA" w:rsidRDefault="006A7D6F">
            <w:pPr>
              <w:cnfStyle w:val="000000100000" w:firstRow="0" w:lastRow="0" w:firstColumn="0" w:lastColumn="0" w:oddVBand="0" w:evenVBand="0" w:oddHBand="1" w:evenHBand="0" w:firstRowFirstColumn="0" w:firstRowLastColumn="0" w:lastRowFirstColumn="0" w:lastRowLastColumn="0"/>
              <w:rPr>
                <w:b/>
                <w:sz w:val="26"/>
                <w:szCs w:val="26"/>
                <w:lang w:val="en-US"/>
              </w:rPr>
            </w:pPr>
            <w:r w:rsidRPr="00C801EA">
              <w:rPr>
                <w:sz w:val="26"/>
                <w:szCs w:val="26"/>
              </w:rPr>
              <w:t>0.158</w:t>
            </w:r>
          </w:p>
        </w:tc>
      </w:tr>
      <w:tr w:rsidR="003A34F6" w:rsidRPr="00C801EA" w14:paraId="2065EC4F" w14:textId="77777777" w:rsidTr="00F25783">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7DBB6CE6" w14:textId="77777777" w:rsidR="003A34F6" w:rsidRPr="00C801EA" w:rsidRDefault="003A34F6">
            <w:pPr>
              <w:rPr>
                <w:sz w:val="26"/>
                <w:szCs w:val="26"/>
              </w:rPr>
            </w:pPr>
          </w:p>
        </w:tc>
        <w:tc>
          <w:tcPr>
            <w:tcW w:w="0" w:type="auto"/>
            <w:shd w:val="clear" w:color="auto" w:fill="auto"/>
          </w:tcPr>
          <w:p w14:paraId="1A4DA141" w14:textId="77777777" w:rsidR="003A34F6" w:rsidRPr="00C801EA" w:rsidRDefault="003A34F6">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2F2FEB18" w14:textId="5369EE47" w:rsidR="003A34F6" w:rsidRPr="00C801EA" w:rsidRDefault="006A7D6F">
            <w:pPr>
              <w:cnfStyle w:val="000000000000" w:firstRow="0" w:lastRow="0" w:firstColumn="0" w:lastColumn="0" w:oddVBand="0" w:evenVBand="0" w:oddHBand="0" w:evenHBand="0" w:firstRowFirstColumn="0" w:firstRowLastColumn="0" w:lastRowFirstColumn="0" w:lastRowLastColumn="0"/>
              <w:rPr>
                <w:b/>
                <w:sz w:val="26"/>
                <w:szCs w:val="26"/>
                <w:lang w:val="en-US"/>
              </w:rPr>
            </w:pPr>
            <w:r w:rsidRPr="00C801EA">
              <w:rPr>
                <w:sz w:val="26"/>
                <w:szCs w:val="26"/>
              </w:rPr>
              <w:t>0.169</w:t>
            </w:r>
          </w:p>
        </w:tc>
        <w:tc>
          <w:tcPr>
            <w:tcW w:w="0" w:type="auto"/>
            <w:shd w:val="clear" w:color="auto" w:fill="auto"/>
          </w:tcPr>
          <w:p w14:paraId="5C5ABF33" w14:textId="21E6F43C" w:rsidR="003A34F6" w:rsidRPr="00C801EA" w:rsidRDefault="006A7D6F">
            <w:pPr>
              <w:cnfStyle w:val="000000000000" w:firstRow="0" w:lastRow="0" w:firstColumn="0" w:lastColumn="0" w:oddVBand="0" w:evenVBand="0" w:oddHBand="0" w:evenHBand="0" w:firstRowFirstColumn="0" w:firstRowLastColumn="0" w:lastRowFirstColumn="0" w:lastRowLastColumn="0"/>
              <w:rPr>
                <w:b/>
                <w:sz w:val="26"/>
                <w:szCs w:val="26"/>
                <w:lang w:val="en-US"/>
              </w:rPr>
            </w:pPr>
            <w:r w:rsidRPr="00C801EA">
              <w:rPr>
                <w:sz w:val="26"/>
                <w:szCs w:val="26"/>
              </w:rPr>
              <w:t>0.411</w:t>
            </w:r>
          </w:p>
        </w:tc>
      </w:tr>
      <w:tr w:rsidR="003A34F6" w:rsidRPr="00C801EA" w14:paraId="051C9596"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12751F1" w14:textId="77777777" w:rsidR="003A34F6" w:rsidRPr="00C801EA" w:rsidRDefault="003A34F6">
            <w:pPr>
              <w:rPr>
                <w:sz w:val="26"/>
                <w:szCs w:val="26"/>
              </w:rPr>
            </w:pPr>
          </w:p>
        </w:tc>
        <w:tc>
          <w:tcPr>
            <w:tcW w:w="0" w:type="auto"/>
            <w:shd w:val="clear" w:color="auto" w:fill="auto"/>
          </w:tcPr>
          <w:p w14:paraId="5C7F49B7" w14:textId="77777777" w:rsidR="003A34F6" w:rsidRPr="00C801EA" w:rsidRDefault="003A34F6">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1A3BD00B" w14:textId="34345E7D" w:rsidR="003A34F6" w:rsidRPr="00C801EA" w:rsidRDefault="006A7D6F">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0.134</w:t>
            </w:r>
          </w:p>
        </w:tc>
        <w:tc>
          <w:tcPr>
            <w:tcW w:w="0" w:type="auto"/>
            <w:shd w:val="clear" w:color="auto" w:fill="auto"/>
          </w:tcPr>
          <w:p w14:paraId="03A8FDC8" w14:textId="5819C031" w:rsidR="003A34F6" w:rsidRPr="00C801EA" w:rsidRDefault="006A7D6F">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0.366</w:t>
            </w:r>
          </w:p>
        </w:tc>
      </w:tr>
    </w:tbl>
    <w:p w14:paraId="22FB6CE2" w14:textId="77777777" w:rsidR="005C6E6A" w:rsidRPr="00C801EA" w:rsidRDefault="005C6E6A" w:rsidP="005C6E6A">
      <w:pPr>
        <w:pStyle w:val="ListParagraph"/>
        <w:rPr>
          <w:b/>
          <w:sz w:val="26"/>
          <w:szCs w:val="26"/>
        </w:rPr>
      </w:pPr>
    </w:p>
    <w:p w14:paraId="228CD286" w14:textId="77777777" w:rsidR="005C6E6A" w:rsidRPr="00C801EA" w:rsidRDefault="005C6E6A" w:rsidP="005C6E6A">
      <w:pPr>
        <w:pStyle w:val="ListParagraph"/>
        <w:numPr>
          <w:ilvl w:val="0"/>
          <w:numId w:val="9"/>
        </w:numPr>
        <w:rPr>
          <w:b/>
          <w:sz w:val="26"/>
          <w:szCs w:val="26"/>
        </w:rPr>
      </w:pPr>
      <w:r w:rsidRPr="00C801EA">
        <w:rPr>
          <w:b/>
          <w:sz w:val="26"/>
          <w:szCs w:val="26"/>
        </w:rPr>
        <w:t>XLM-USD</w:t>
      </w:r>
    </w:p>
    <w:tbl>
      <w:tblPr>
        <w:tblStyle w:val="GridTable3-Accent1"/>
        <w:tblW w:w="0" w:type="auto"/>
        <w:tblLook w:val="04A0" w:firstRow="1" w:lastRow="0" w:firstColumn="1" w:lastColumn="0" w:noHBand="0" w:noVBand="1"/>
      </w:tblPr>
      <w:tblGrid>
        <w:gridCol w:w="3425"/>
        <w:gridCol w:w="823"/>
        <w:gridCol w:w="1798"/>
        <w:gridCol w:w="1943"/>
      </w:tblGrid>
      <w:tr w:rsidR="003A34F6" w:rsidRPr="00C801EA" w14:paraId="43B06949" w14:textId="77777777" w:rsidTr="00F257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4C45F726" w14:textId="77777777" w:rsidR="003A34F6" w:rsidRPr="00C801EA" w:rsidRDefault="003A34F6" w:rsidP="003A34F6">
            <w:pPr>
              <w:pStyle w:val="ListParagraph"/>
              <w:numPr>
                <w:ilvl w:val="0"/>
                <w:numId w:val="9"/>
              </w:numPr>
              <w:jc w:val="center"/>
              <w:rPr>
                <w:sz w:val="26"/>
                <w:szCs w:val="26"/>
              </w:rPr>
            </w:pPr>
            <w:r w:rsidRPr="00C801EA">
              <w:rPr>
                <w:sz w:val="26"/>
                <w:szCs w:val="26"/>
              </w:rPr>
              <w:t>Method</w:t>
            </w:r>
          </w:p>
        </w:tc>
        <w:tc>
          <w:tcPr>
            <w:tcW w:w="0" w:type="auto"/>
          </w:tcPr>
          <w:p w14:paraId="3327484B"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050D36C6"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MAE Validate</w:t>
            </w:r>
          </w:p>
        </w:tc>
        <w:tc>
          <w:tcPr>
            <w:tcW w:w="0" w:type="auto"/>
          </w:tcPr>
          <w:p w14:paraId="66FAEF04"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RMSE Validate</w:t>
            </w:r>
          </w:p>
        </w:tc>
      </w:tr>
      <w:tr w:rsidR="003A34F6" w:rsidRPr="00C801EA" w14:paraId="50F85DB3"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1808C481" w14:textId="77777777" w:rsidR="00C33AF4" w:rsidRPr="00C801EA" w:rsidRDefault="00C33AF4" w:rsidP="00C33AF4">
            <w:pPr>
              <w:rPr>
                <w:sz w:val="26"/>
                <w:szCs w:val="26"/>
              </w:rPr>
            </w:pPr>
            <w:r>
              <w:rPr>
                <w:sz w:val="26"/>
                <w:szCs w:val="26"/>
                <w:lang w:val="en-US"/>
              </w:rPr>
              <w:t xml:space="preserve">Time Series </w:t>
            </w:r>
            <w:r w:rsidRPr="00C801EA">
              <w:rPr>
                <w:sz w:val="26"/>
                <w:szCs w:val="26"/>
              </w:rPr>
              <w:t>Anomaly detection</w:t>
            </w:r>
          </w:p>
          <w:p w14:paraId="328947B4" w14:textId="77777777" w:rsidR="003A34F6" w:rsidRPr="00C801EA" w:rsidRDefault="003A34F6">
            <w:pPr>
              <w:jc w:val="left"/>
              <w:rPr>
                <w:sz w:val="26"/>
                <w:szCs w:val="26"/>
              </w:rPr>
            </w:pPr>
          </w:p>
        </w:tc>
        <w:tc>
          <w:tcPr>
            <w:tcW w:w="0" w:type="auto"/>
            <w:shd w:val="clear" w:color="auto" w:fill="auto"/>
          </w:tcPr>
          <w:p w14:paraId="579081C1" w14:textId="77777777" w:rsidR="003A34F6" w:rsidRPr="00C801EA" w:rsidRDefault="003A34F6">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5DCEC03F" w14:textId="60DC56C5" w:rsidR="003A34F6" w:rsidRPr="00C801EA" w:rsidRDefault="00A008D8">
            <w:pPr>
              <w:cnfStyle w:val="000000100000" w:firstRow="0" w:lastRow="0" w:firstColumn="0" w:lastColumn="0" w:oddVBand="0" w:evenVBand="0" w:oddHBand="1" w:evenHBand="0" w:firstRowFirstColumn="0" w:firstRowLastColumn="0" w:lastRowFirstColumn="0" w:lastRowLastColumn="0"/>
              <w:rPr>
                <w:sz w:val="26"/>
                <w:szCs w:val="26"/>
                <w:lang w:val="en-US"/>
              </w:rPr>
            </w:pPr>
            <w:r w:rsidRPr="00C801EA">
              <w:rPr>
                <w:sz w:val="26"/>
                <w:szCs w:val="26"/>
              </w:rPr>
              <w:t>0.005</w:t>
            </w:r>
          </w:p>
        </w:tc>
        <w:tc>
          <w:tcPr>
            <w:tcW w:w="0" w:type="auto"/>
            <w:shd w:val="clear" w:color="auto" w:fill="auto"/>
          </w:tcPr>
          <w:p w14:paraId="5FB229BF" w14:textId="7FF9AC16" w:rsidR="003A34F6" w:rsidRPr="00C801EA" w:rsidRDefault="00A008D8">
            <w:pPr>
              <w:cnfStyle w:val="000000100000" w:firstRow="0" w:lastRow="0" w:firstColumn="0" w:lastColumn="0" w:oddVBand="0" w:evenVBand="0" w:oddHBand="1" w:evenHBand="0" w:firstRowFirstColumn="0" w:firstRowLastColumn="0" w:lastRowFirstColumn="0" w:lastRowLastColumn="0"/>
              <w:rPr>
                <w:sz w:val="26"/>
                <w:szCs w:val="26"/>
                <w:lang w:val="en-US"/>
              </w:rPr>
            </w:pPr>
            <w:r w:rsidRPr="00C801EA">
              <w:rPr>
                <w:sz w:val="26"/>
                <w:szCs w:val="26"/>
              </w:rPr>
              <w:t>0.068</w:t>
            </w:r>
          </w:p>
        </w:tc>
      </w:tr>
      <w:tr w:rsidR="003A34F6" w:rsidRPr="00C801EA" w14:paraId="031DF45C" w14:textId="77777777" w:rsidTr="00F25783">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632F89A5" w14:textId="77777777" w:rsidR="003A34F6" w:rsidRPr="00C801EA" w:rsidRDefault="003A34F6">
            <w:pPr>
              <w:jc w:val="left"/>
              <w:rPr>
                <w:sz w:val="26"/>
                <w:szCs w:val="26"/>
              </w:rPr>
            </w:pPr>
          </w:p>
        </w:tc>
        <w:tc>
          <w:tcPr>
            <w:tcW w:w="0" w:type="auto"/>
            <w:shd w:val="clear" w:color="auto" w:fill="auto"/>
          </w:tcPr>
          <w:p w14:paraId="31C0752E" w14:textId="77777777" w:rsidR="003A34F6" w:rsidRPr="00C801EA" w:rsidRDefault="003A34F6">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3F5C3150" w14:textId="789EF3B2" w:rsidR="003A34F6" w:rsidRPr="00C801EA" w:rsidRDefault="005F1B48">
            <w:pPr>
              <w:cnfStyle w:val="000000000000" w:firstRow="0" w:lastRow="0" w:firstColumn="0" w:lastColumn="0" w:oddVBand="0" w:evenVBand="0" w:oddHBand="0" w:evenHBand="0" w:firstRowFirstColumn="0" w:firstRowLastColumn="0" w:lastRowFirstColumn="0" w:lastRowLastColumn="0"/>
              <w:rPr>
                <w:sz w:val="26"/>
                <w:szCs w:val="26"/>
                <w:lang w:val="en-US"/>
              </w:rPr>
            </w:pPr>
            <w:r w:rsidRPr="00C801EA">
              <w:rPr>
                <w:sz w:val="26"/>
                <w:szCs w:val="26"/>
              </w:rPr>
              <w:t>0.005</w:t>
            </w:r>
          </w:p>
        </w:tc>
        <w:tc>
          <w:tcPr>
            <w:tcW w:w="0" w:type="auto"/>
            <w:shd w:val="clear" w:color="auto" w:fill="auto"/>
          </w:tcPr>
          <w:p w14:paraId="4EDCAE77" w14:textId="04F7E69C" w:rsidR="003A34F6" w:rsidRPr="00C801EA" w:rsidRDefault="005F1B48">
            <w:pPr>
              <w:cnfStyle w:val="000000000000" w:firstRow="0" w:lastRow="0" w:firstColumn="0" w:lastColumn="0" w:oddVBand="0" w:evenVBand="0" w:oddHBand="0" w:evenHBand="0" w:firstRowFirstColumn="0" w:firstRowLastColumn="0" w:lastRowFirstColumn="0" w:lastRowLastColumn="0"/>
              <w:rPr>
                <w:sz w:val="26"/>
                <w:szCs w:val="26"/>
                <w:lang w:val="en-US"/>
              </w:rPr>
            </w:pPr>
            <w:r w:rsidRPr="00C801EA">
              <w:rPr>
                <w:sz w:val="26"/>
                <w:szCs w:val="26"/>
              </w:rPr>
              <w:t>0.068</w:t>
            </w:r>
          </w:p>
        </w:tc>
      </w:tr>
      <w:tr w:rsidR="003A34F6" w:rsidRPr="00C801EA" w14:paraId="686F6BE2"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F341AD4" w14:textId="77777777" w:rsidR="003A34F6" w:rsidRPr="00C801EA" w:rsidRDefault="003A34F6">
            <w:pPr>
              <w:jc w:val="left"/>
              <w:rPr>
                <w:sz w:val="26"/>
                <w:szCs w:val="26"/>
              </w:rPr>
            </w:pPr>
          </w:p>
        </w:tc>
        <w:tc>
          <w:tcPr>
            <w:tcW w:w="0" w:type="auto"/>
            <w:shd w:val="clear" w:color="auto" w:fill="auto"/>
          </w:tcPr>
          <w:p w14:paraId="7CF613B3" w14:textId="77777777" w:rsidR="003A34F6" w:rsidRPr="00C801EA" w:rsidRDefault="003A34F6">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075EC553" w14:textId="5982E998" w:rsidR="003A34F6" w:rsidRPr="00C801EA" w:rsidRDefault="005A320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0.002</w:t>
            </w:r>
          </w:p>
        </w:tc>
        <w:tc>
          <w:tcPr>
            <w:tcW w:w="0" w:type="auto"/>
            <w:shd w:val="clear" w:color="auto" w:fill="auto"/>
          </w:tcPr>
          <w:p w14:paraId="59C4A80A" w14:textId="0E485712" w:rsidR="003A34F6" w:rsidRPr="00C801EA" w:rsidRDefault="005A320D">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0.048</w:t>
            </w:r>
          </w:p>
        </w:tc>
      </w:tr>
    </w:tbl>
    <w:p w14:paraId="158ABEA8" w14:textId="77777777" w:rsidR="005C6E6A" w:rsidRPr="00C801EA" w:rsidRDefault="005C6E6A" w:rsidP="005C6E6A">
      <w:pPr>
        <w:rPr>
          <w:sz w:val="26"/>
          <w:szCs w:val="26"/>
        </w:rPr>
      </w:pPr>
    </w:p>
    <w:tbl>
      <w:tblPr>
        <w:tblStyle w:val="GridTable3-Accent1"/>
        <w:tblW w:w="0" w:type="auto"/>
        <w:tblLook w:val="04A0" w:firstRow="1" w:lastRow="0" w:firstColumn="1" w:lastColumn="0" w:noHBand="0" w:noVBand="1"/>
      </w:tblPr>
      <w:tblGrid>
        <w:gridCol w:w="3425"/>
        <w:gridCol w:w="823"/>
        <w:gridCol w:w="1336"/>
        <w:gridCol w:w="1481"/>
      </w:tblGrid>
      <w:tr w:rsidR="003A34F6" w:rsidRPr="00C801EA" w14:paraId="42073288" w14:textId="77777777" w:rsidTr="00F257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06C0E8AF" w14:textId="77777777" w:rsidR="003A34F6" w:rsidRPr="00C801EA" w:rsidRDefault="003A34F6">
            <w:pPr>
              <w:rPr>
                <w:sz w:val="26"/>
                <w:szCs w:val="26"/>
              </w:rPr>
            </w:pPr>
            <w:r w:rsidRPr="00C801EA">
              <w:rPr>
                <w:sz w:val="26"/>
                <w:szCs w:val="26"/>
              </w:rPr>
              <w:t>Method</w:t>
            </w:r>
          </w:p>
        </w:tc>
        <w:tc>
          <w:tcPr>
            <w:tcW w:w="0" w:type="auto"/>
          </w:tcPr>
          <w:p w14:paraId="31AB3726"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106F81C7"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MAE </w:t>
            </w:r>
            <w:r w:rsidRPr="00C801EA">
              <w:rPr>
                <w:sz w:val="26"/>
                <w:szCs w:val="26"/>
                <w:lang w:val="en-US"/>
              </w:rPr>
              <w:t>Test</w:t>
            </w:r>
          </w:p>
        </w:tc>
        <w:tc>
          <w:tcPr>
            <w:tcW w:w="0" w:type="auto"/>
          </w:tcPr>
          <w:p w14:paraId="20D26206" w14:textId="77777777" w:rsidR="003A34F6" w:rsidRPr="00C801EA" w:rsidRDefault="003A34F6">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RMSE </w:t>
            </w:r>
            <w:r w:rsidRPr="00C801EA">
              <w:rPr>
                <w:sz w:val="26"/>
                <w:szCs w:val="26"/>
                <w:lang w:val="en-US"/>
              </w:rPr>
              <w:t>Test</w:t>
            </w:r>
          </w:p>
        </w:tc>
      </w:tr>
      <w:tr w:rsidR="003A34F6" w:rsidRPr="00C801EA" w14:paraId="78906856"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2C751581" w14:textId="77777777" w:rsidR="00C33AF4" w:rsidRPr="00C801EA" w:rsidRDefault="00C33AF4" w:rsidP="00C33AF4">
            <w:pPr>
              <w:rPr>
                <w:sz w:val="26"/>
                <w:szCs w:val="26"/>
              </w:rPr>
            </w:pPr>
            <w:r>
              <w:rPr>
                <w:sz w:val="26"/>
                <w:szCs w:val="26"/>
                <w:lang w:val="en-US"/>
              </w:rPr>
              <w:t xml:space="preserve">Time Series </w:t>
            </w:r>
            <w:r w:rsidR="003A34F6" w:rsidRPr="00C801EA">
              <w:rPr>
                <w:sz w:val="26"/>
                <w:szCs w:val="26"/>
              </w:rPr>
              <w:t>Anomaly detection</w:t>
            </w:r>
          </w:p>
          <w:p w14:paraId="292A67A5" w14:textId="4D4007B9" w:rsidR="003A34F6" w:rsidRPr="00C801EA" w:rsidRDefault="00652BB6">
            <w:pPr>
              <w:rPr>
                <w:sz w:val="26"/>
                <w:szCs w:val="26"/>
              </w:rPr>
            </w:pPr>
            <w:r w:rsidRPr="00C801EA">
              <w:rPr>
                <w:sz w:val="26"/>
                <w:szCs w:val="26"/>
              </w:rPr>
              <w:t>detection+</w:t>
            </w:r>
            <w:r w:rsidR="003A34F6" w:rsidRPr="00C801EA">
              <w:rPr>
                <w:sz w:val="26"/>
                <w:szCs w:val="26"/>
              </w:rPr>
              <w:t>Arima</w:t>
            </w:r>
          </w:p>
          <w:p w14:paraId="5AD6EF6B" w14:textId="77777777" w:rsidR="003A34F6" w:rsidRPr="00C801EA" w:rsidRDefault="003A34F6">
            <w:pPr>
              <w:rPr>
                <w:sz w:val="26"/>
                <w:szCs w:val="26"/>
              </w:rPr>
            </w:pPr>
          </w:p>
        </w:tc>
        <w:tc>
          <w:tcPr>
            <w:tcW w:w="0" w:type="auto"/>
            <w:shd w:val="clear" w:color="auto" w:fill="auto"/>
          </w:tcPr>
          <w:p w14:paraId="02ABCAD8" w14:textId="77777777" w:rsidR="003A34F6" w:rsidRPr="00C801EA" w:rsidRDefault="003A34F6">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13917452" w14:textId="6C2D5176" w:rsidR="003A34F6" w:rsidRPr="00C801EA" w:rsidRDefault="00652BB6">
            <w:pPr>
              <w:cnfStyle w:val="000000100000" w:firstRow="0" w:lastRow="0" w:firstColumn="0" w:lastColumn="0" w:oddVBand="0" w:evenVBand="0" w:oddHBand="1" w:evenHBand="0" w:firstRowFirstColumn="0" w:firstRowLastColumn="0" w:lastRowFirstColumn="0" w:lastRowLastColumn="0"/>
              <w:rPr>
                <w:b/>
                <w:sz w:val="26"/>
                <w:szCs w:val="26"/>
                <w:lang w:val="en-US"/>
              </w:rPr>
            </w:pPr>
            <w:r w:rsidRPr="00C801EA">
              <w:rPr>
                <w:sz w:val="26"/>
                <w:szCs w:val="26"/>
              </w:rPr>
              <w:t>0.017</w:t>
            </w:r>
          </w:p>
        </w:tc>
        <w:tc>
          <w:tcPr>
            <w:tcW w:w="0" w:type="auto"/>
            <w:shd w:val="clear" w:color="auto" w:fill="auto"/>
          </w:tcPr>
          <w:p w14:paraId="4E283BF1" w14:textId="219B0CF0" w:rsidR="003A34F6" w:rsidRPr="00C801EA" w:rsidRDefault="00652BB6">
            <w:pPr>
              <w:cnfStyle w:val="000000100000" w:firstRow="0" w:lastRow="0" w:firstColumn="0" w:lastColumn="0" w:oddVBand="0" w:evenVBand="0" w:oddHBand="1" w:evenHBand="0" w:firstRowFirstColumn="0" w:firstRowLastColumn="0" w:lastRowFirstColumn="0" w:lastRowLastColumn="0"/>
              <w:rPr>
                <w:b/>
                <w:sz w:val="26"/>
                <w:szCs w:val="26"/>
                <w:lang w:val="en-US"/>
              </w:rPr>
            </w:pPr>
            <w:r w:rsidRPr="00C801EA">
              <w:rPr>
                <w:sz w:val="26"/>
                <w:szCs w:val="26"/>
              </w:rPr>
              <w:t>0.131</w:t>
            </w:r>
          </w:p>
        </w:tc>
      </w:tr>
      <w:tr w:rsidR="003A34F6" w:rsidRPr="00C801EA" w14:paraId="5C96FB39" w14:textId="77777777" w:rsidTr="00F25783">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56FF98A3" w14:textId="77777777" w:rsidR="003A34F6" w:rsidRPr="00C801EA" w:rsidRDefault="003A34F6">
            <w:pPr>
              <w:rPr>
                <w:sz w:val="26"/>
                <w:szCs w:val="26"/>
              </w:rPr>
            </w:pPr>
          </w:p>
        </w:tc>
        <w:tc>
          <w:tcPr>
            <w:tcW w:w="0" w:type="auto"/>
            <w:shd w:val="clear" w:color="auto" w:fill="auto"/>
          </w:tcPr>
          <w:p w14:paraId="268F868C" w14:textId="77777777" w:rsidR="003A34F6" w:rsidRPr="00C801EA" w:rsidRDefault="003A34F6">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6B2980D3" w14:textId="7CC41C3B" w:rsidR="003A34F6" w:rsidRPr="00C801EA" w:rsidRDefault="000223F1">
            <w:pPr>
              <w:cnfStyle w:val="000000000000" w:firstRow="0" w:lastRow="0" w:firstColumn="0" w:lastColumn="0" w:oddVBand="0" w:evenVBand="0" w:oddHBand="0" w:evenHBand="0" w:firstRowFirstColumn="0" w:firstRowLastColumn="0" w:lastRowFirstColumn="0" w:lastRowLastColumn="0"/>
              <w:rPr>
                <w:b/>
                <w:sz w:val="26"/>
                <w:szCs w:val="26"/>
                <w:lang w:val="en-US"/>
              </w:rPr>
            </w:pPr>
            <w:r w:rsidRPr="00C801EA">
              <w:rPr>
                <w:sz w:val="26"/>
                <w:szCs w:val="26"/>
              </w:rPr>
              <w:t>0.084</w:t>
            </w:r>
          </w:p>
        </w:tc>
        <w:tc>
          <w:tcPr>
            <w:tcW w:w="0" w:type="auto"/>
            <w:shd w:val="clear" w:color="auto" w:fill="auto"/>
          </w:tcPr>
          <w:p w14:paraId="324001EF" w14:textId="0A7BEF2F" w:rsidR="003A34F6" w:rsidRPr="00C801EA" w:rsidRDefault="000223F1">
            <w:pPr>
              <w:cnfStyle w:val="000000000000" w:firstRow="0" w:lastRow="0" w:firstColumn="0" w:lastColumn="0" w:oddVBand="0" w:evenVBand="0" w:oddHBand="0" w:evenHBand="0" w:firstRowFirstColumn="0" w:firstRowLastColumn="0" w:lastRowFirstColumn="0" w:lastRowLastColumn="0"/>
              <w:rPr>
                <w:b/>
                <w:sz w:val="26"/>
                <w:szCs w:val="26"/>
                <w:lang w:val="en-US"/>
              </w:rPr>
            </w:pPr>
            <w:r w:rsidRPr="00C801EA">
              <w:rPr>
                <w:sz w:val="26"/>
                <w:szCs w:val="26"/>
              </w:rPr>
              <w:t>0.29</w:t>
            </w:r>
          </w:p>
        </w:tc>
      </w:tr>
      <w:tr w:rsidR="003A34F6" w:rsidRPr="00C801EA" w14:paraId="6C0B82EA"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2730ABE6" w14:textId="77777777" w:rsidR="003A34F6" w:rsidRPr="00C801EA" w:rsidRDefault="003A34F6">
            <w:pPr>
              <w:rPr>
                <w:sz w:val="26"/>
                <w:szCs w:val="26"/>
              </w:rPr>
            </w:pPr>
          </w:p>
        </w:tc>
        <w:tc>
          <w:tcPr>
            <w:tcW w:w="0" w:type="auto"/>
            <w:shd w:val="clear" w:color="auto" w:fill="auto"/>
          </w:tcPr>
          <w:p w14:paraId="113F6981" w14:textId="77777777" w:rsidR="003A34F6" w:rsidRPr="00C801EA" w:rsidRDefault="003A34F6">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48BF3043" w14:textId="6D79A45E" w:rsidR="003A34F6" w:rsidRPr="00C801EA" w:rsidRDefault="00D75EE3">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0.105</w:t>
            </w:r>
          </w:p>
        </w:tc>
        <w:tc>
          <w:tcPr>
            <w:tcW w:w="0" w:type="auto"/>
            <w:shd w:val="clear" w:color="auto" w:fill="auto"/>
          </w:tcPr>
          <w:p w14:paraId="69AB4F3B" w14:textId="6EA39299" w:rsidR="003A34F6" w:rsidRPr="00C801EA" w:rsidRDefault="00D75EE3">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rPr>
            </w:pPr>
            <w:r w:rsidRPr="00C801EA">
              <w:rPr>
                <w:sz w:val="26"/>
                <w:szCs w:val="26"/>
              </w:rPr>
              <w:t>0.324</w:t>
            </w:r>
          </w:p>
        </w:tc>
      </w:tr>
    </w:tbl>
    <w:p w14:paraId="4D8898AC" w14:textId="77777777" w:rsidR="005C6E6A" w:rsidRPr="00C801EA" w:rsidRDefault="005C6E6A" w:rsidP="005C6E6A">
      <w:pPr>
        <w:rPr>
          <w:sz w:val="26"/>
          <w:szCs w:val="26"/>
          <w:lang w:val="en-US"/>
        </w:rPr>
      </w:pPr>
    </w:p>
    <w:p w14:paraId="4E9AB1A4" w14:textId="77777777" w:rsidR="00A107F6" w:rsidRPr="00C801EA" w:rsidRDefault="00A107F6" w:rsidP="00A107F6">
      <w:pPr>
        <w:rPr>
          <w:sz w:val="26"/>
          <w:szCs w:val="26"/>
          <w:lang w:val="en-US"/>
        </w:rPr>
      </w:pPr>
    </w:p>
    <w:p w14:paraId="771C5D1A" w14:textId="51B132B3" w:rsidR="00FB40BC" w:rsidRPr="00FB40BC" w:rsidRDefault="00FB40BC" w:rsidP="00FB40BC">
      <w:pPr>
        <w:spacing w:line="360" w:lineRule="auto"/>
        <w:rPr>
          <w:i/>
          <w:iCs/>
          <w:sz w:val="26"/>
          <w:szCs w:val="26"/>
          <w:lang w:val="en-US"/>
        </w:rPr>
      </w:pPr>
      <w:r w:rsidRPr="00FB40BC">
        <w:rPr>
          <w:i/>
          <w:iCs/>
          <w:sz w:val="26"/>
          <w:szCs w:val="26"/>
          <w:lang w:val="en-US"/>
        </w:rPr>
        <w:t>Hybrid model based on TIME SERIES CLUSTERING with RNN, LSTM, DNN,</w:t>
      </w:r>
    </w:p>
    <w:p w14:paraId="686846C9" w14:textId="633BB596" w:rsidR="00C45805" w:rsidRDefault="003B1713" w:rsidP="00C45805">
      <w:pPr>
        <w:pStyle w:val="ListParagraph"/>
        <w:numPr>
          <w:ilvl w:val="0"/>
          <w:numId w:val="8"/>
        </w:numPr>
        <w:spacing w:line="360" w:lineRule="auto"/>
        <w:rPr>
          <w:b/>
          <w:sz w:val="26"/>
          <w:szCs w:val="26"/>
        </w:rPr>
      </w:pPr>
      <w:r w:rsidRPr="00C801EA">
        <w:rPr>
          <w:b/>
          <w:sz w:val="26"/>
          <w:szCs w:val="26"/>
        </w:rPr>
        <w:t xml:space="preserve">TRX-USD </w:t>
      </w:r>
    </w:p>
    <w:tbl>
      <w:tblPr>
        <w:tblStyle w:val="GridTable3-Accent1"/>
        <w:tblW w:w="0" w:type="auto"/>
        <w:tblLook w:val="04A0" w:firstRow="1" w:lastRow="0" w:firstColumn="1" w:lastColumn="0" w:noHBand="0" w:noVBand="1"/>
      </w:tblPr>
      <w:tblGrid>
        <w:gridCol w:w="2024"/>
        <w:gridCol w:w="823"/>
        <w:gridCol w:w="1798"/>
        <w:gridCol w:w="1943"/>
      </w:tblGrid>
      <w:tr w:rsidR="00C45805" w:rsidRPr="00C801EA" w14:paraId="51FCD0E5" w14:textId="77777777" w:rsidTr="00C458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042A2B0A" w14:textId="77777777" w:rsidR="00C45805" w:rsidRPr="00C801EA" w:rsidRDefault="00C45805" w:rsidP="00024828">
            <w:pPr>
              <w:rPr>
                <w:sz w:val="26"/>
                <w:szCs w:val="26"/>
              </w:rPr>
            </w:pPr>
            <w:r w:rsidRPr="00C801EA">
              <w:rPr>
                <w:sz w:val="26"/>
                <w:szCs w:val="26"/>
              </w:rPr>
              <w:t>Method</w:t>
            </w:r>
          </w:p>
        </w:tc>
        <w:tc>
          <w:tcPr>
            <w:tcW w:w="0" w:type="auto"/>
          </w:tcPr>
          <w:p w14:paraId="60C1D614" w14:textId="77777777" w:rsidR="00C45805" w:rsidRPr="00C801EA" w:rsidRDefault="00C45805" w:rsidP="00024828">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073EA6FE" w14:textId="77777777" w:rsidR="00C45805" w:rsidRPr="00C801EA" w:rsidRDefault="00C45805" w:rsidP="00024828">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MAE Validate</w:t>
            </w:r>
          </w:p>
        </w:tc>
        <w:tc>
          <w:tcPr>
            <w:tcW w:w="0" w:type="auto"/>
          </w:tcPr>
          <w:p w14:paraId="09991D11" w14:textId="77777777" w:rsidR="00C45805" w:rsidRPr="00C801EA" w:rsidRDefault="00C45805" w:rsidP="00024828">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RMSE Validate</w:t>
            </w:r>
          </w:p>
        </w:tc>
      </w:tr>
      <w:tr w:rsidR="00C45805" w:rsidRPr="00C801EA" w14:paraId="3A758536"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6AE6B21D" w14:textId="77777777" w:rsidR="00C45805" w:rsidRPr="00C801EA" w:rsidRDefault="00C45805" w:rsidP="00024828">
            <w:pPr>
              <w:jc w:val="left"/>
              <w:rPr>
                <w:sz w:val="26"/>
                <w:szCs w:val="26"/>
              </w:rPr>
            </w:pPr>
            <w:r w:rsidRPr="00C801EA">
              <w:rPr>
                <w:sz w:val="26"/>
                <w:szCs w:val="26"/>
                <w:lang w:val="en-US"/>
              </w:rPr>
              <w:t xml:space="preserve">KMeans + </w:t>
            </w:r>
            <w:r w:rsidRPr="00C801EA">
              <w:rPr>
                <w:sz w:val="26"/>
                <w:szCs w:val="26"/>
              </w:rPr>
              <w:t>RNN</w:t>
            </w:r>
          </w:p>
        </w:tc>
        <w:tc>
          <w:tcPr>
            <w:tcW w:w="0" w:type="auto"/>
            <w:shd w:val="clear" w:color="auto" w:fill="auto"/>
          </w:tcPr>
          <w:p w14:paraId="2F4BE2F8"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0D4F153F" w14:textId="77777777" w:rsidR="00C45805" w:rsidRPr="0012146A" w:rsidRDefault="00C45805" w:rsidP="00024828">
            <w:pPr>
              <w:cnfStyle w:val="000000100000" w:firstRow="0" w:lastRow="0" w:firstColumn="0" w:lastColumn="0" w:oddVBand="0" w:evenVBand="0" w:oddHBand="1" w:evenHBand="0" w:firstRowFirstColumn="0" w:firstRowLastColumn="0" w:lastRowFirstColumn="0" w:lastRowLastColumn="0"/>
              <w:rPr>
                <w:color w:val="FF0000"/>
                <w:sz w:val="26"/>
                <w:szCs w:val="26"/>
                <w:lang w:val="en-US"/>
              </w:rPr>
            </w:pPr>
            <w:r w:rsidRPr="0012146A">
              <w:rPr>
                <w:rFonts w:ascii="Courier New" w:hAnsi="Courier New" w:cs="Courier New"/>
                <w:color w:val="FF0000"/>
                <w:sz w:val="26"/>
                <w:szCs w:val="26"/>
                <w:shd w:val="clear" w:color="auto" w:fill="FFFFFF"/>
                <w:lang w:val="en-US"/>
              </w:rPr>
              <w:t>0.915</w:t>
            </w:r>
          </w:p>
        </w:tc>
        <w:tc>
          <w:tcPr>
            <w:tcW w:w="0" w:type="auto"/>
            <w:shd w:val="clear" w:color="auto" w:fill="auto"/>
          </w:tcPr>
          <w:p w14:paraId="2DEEBA80" w14:textId="77777777" w:rsidR="00C45805" w:rsidRPr="0012146A" w:rsidRDefault="00C45805" w:rsidP="00024828">
            <w:pPr>
              <w:cnfStyle w:val="000000100000" w:firstRow="0" w:lastRow="0" w:firstColumn="0" w:lastColumn="0" w:oddVBand="0" w:evenVBand="0" w:oddHBand="1" w:evenHBand="0" w:firstRowFirstColumn="0" w:firstRowLastColumn="0" w:lastRowFirstColumn="0" w:lastRowLastColumn="0"/>
              <w:rPr>
                <w:color w:val="FF0000"/>
                <w:sz w:val="26"/>
                <w:szCs w:val="26"/>
                <w:lang w:val="en-US"/>
              </w:rPr>
            </w:pPr>
            <w:r w:rsidRPr="0012146A">
              <w:rPr>
                <w:rFonts w:ascii="Courier New" w:hAnsi="Courier New" w:cs="Courier New"/>
                <w:color w:val="FF0000"/>
                <w:sz w:val="26"/>
                <w:szCs w:val="26"/>
                <w:shd w:val="clear" w:color="auto" w:fill="FFFFFF"/>
                <w:lang w:val="en-US"/>
              </w:rPr>
              <w:t>1.173</w:t>
            </w:r>
          </w:p>
        </w:tc>
      </w:tr>
      <w:tr w:rsidR="00C45805" w:rsidRPr="00847DED" w14:paraId="1715C7AE" w14:textId="77777777" w:rsidTr="00D23872">
        <w:tc>
          <w:tcPr>
            <w:cnfStyle w:val="001000000000" w:firstRow="0" w:lastRow="0" w:firstColumn="1" w:lastColumn="0" w:oddVBand="0" w:evenVBand="0" w:oddHBand="0" w:evenHBand="0" w:firstRowFirstColumn="0" w:firstRowLastColumn="0" w:lastRowFirstColumn="0" w:lastRowLastColumn="0"/>
            <w:tcW w:w="0" w:type="auto"/>
            <w:vMerge/>
          </w:tcPr>
          <w:p w14:paraId="498431BF" w14:textId="77777777" w:rsidR="00C45805" w:rsidRPr="00C801EA" w:rsidRDefault="00C45805" w:rsidP="00024828">
            <w:pPr>
              <w:jc w:val="left"/>
              <w:rPr>
                <w:sz w:val="26"/>
                <w:szCs w:val="26"/>
              </w:rPr>
            </w:pPr>
          </w:p>
        </w:tc>
        <w:tc>
          <w:tcPr>
            <w:tcW w:w="0" w:type="auto"/>
            <w:shd w:val="clear" w:color="auto" w:fill="auto"/>
          </w:tcPr>
          <w:p w14:paraId="6F755103"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02B1DE20" w14:textId="77777777" w:rsidR="00C45805" w:rsidRPr="0012146A" w:rsidRDefault="00C45805" w:rsidP="00024828">
            <w:pPr>
              <w:cnfStyle w:val="000000000000" w:firstRow="0" w:lastRow="0" w:firstColumn="0" w:lastColumn="0" w:oddVBand="0" w:evenVBand="0" w:oddHBand="0" w:evenHBand="0" w:firstRowFirstColumn="0" w:firstRowLastColumn="0" w:lastRowFirstColumn="0" w:lastRowLastColumn="0"/>
              <w:rPr>
                <w:color w:val="FF0000"/>
                <w:sz w:val="26"/>
                <w:szCs w:val="26"/>
                <w:lang w:val="en-US"/>
              </w:rPr>
            </w:pPr>
            <w:r w:rsidRPr="0012146A">
              <w:rPr>
                <w:rFonts w:ascii="Courier New" w:hAnsi="Courier New" w:cs="Courier New"/>
                <w:color w:val="FF0000"/>
                <w:sz w:val="26"/>
                <w:szCs w:val="26"/>
                <w:shd w:val="clear" w:color="auto" w:fill="FFFFFF"/>
                <w:lang w:val="en-US"/>
              </w:rPr>
              <w:t>0.933</w:t>
            </w:r>
          </w:p>
        </w:tc>
        <w:tc>
          <w:tcPr>
            <w:tcW w:w="0" w:type="auto"/>
            <w:shd w:val="clear" w:color="auto" w:fill="auto"/>
          </w:tcPr>
          <w:p w14:paraId="7CA312D1" w14:textId="77777777" w:rsidR="00C45805" w:rsidRPr="0012146A" w:rsidRDefault="00C45805" w:rsidP="00024828">
            <w:pPr>
              <w:cnfStyle w:val="000000000000" w:firstRow="0" w:lastRow="0" w:firstColumn="0" w:lastColumn="0" w:oddVBand="0" w:evenVBand="0" w:oddHBand="0" w:evenHBand="0" w:firstRowFirstColumn="0" w:firstRowLastColumn="0" w:lastRowFirstColumn="0" w:lastRowLastColumn="0"/>
              <w:rPr>
                <w:color w:val="FF0000"/>
                <w:sz w:val="26"/>
                <w:szCs w:val="26"/>
                <w:lang w:val="en-US"/>
              </w:rPr>
            </w:pPr>
            <w:r w:rsidRPr="0012146A">
              <w:rPr>
                <w:rFonts w:ascii="Courier New" w:hAnsi="Courier New" w:cs="Courier New"/>
                <w:color w:val="FF0000"/>
                <w:sz w:val="26"/>
                <w:szCs w:val="26"/>
                <w:shd w:val="clear" w:color="auto" w:fill="FFFFFF"/>
                <w:lang w:val="en-US"/>
              </w:rPr>
              <w:t>1.193</w:t>
            </w:r>
          </w:p>
        </w:tc>
      </w:tr>
      <w:tr w:rsidR="00C45805" w:rsidRPr="00847DED" w14:paraId="0E24BFC1"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9A0A0B" w14:textId="77777777" w:rsidR="00C45805" w:rsidRPr="00C801EA" w:rsidRDefault="00C45805" w:rsidP="00024828">
            <w:pPr>
              <w:jc w:val="left"/>
              <w:rPr>
                <w:sz w:val="26"/>
                <w:szCs w:val="26"/>
              </w:rPr>
            </w:pPr>
          </w:p>
        </w:tc>
        <w:tc>
          <w:tcPr>
            <w:tcW w:w="0" w:type="auto"/>
            <w:shd w:val="clear" w:color="auto" w:fill="auto"/>
          </w:tcPr>
          <w:p w14:paraId="65802BCC"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011D2F38" w14:textId="77777777" w:rsidR="00C45805" w:rsidRPr="00EA5337" w:rsidRDefault="00C45805"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FF0000"/>
                <w:sz w:val="26"/>
                <w:szCs w:val="26"/>
                <w:shd w:val="clear" w:color="auto" w:fill="FFFFFF"/>
              </w:rPr>
            </w:pPr>
            <w:r w:rsidRPr="00EA5337">
              <w:rPr>
                <w:rFonts w:ascii="Courier New" w:hAnsi="Courier New" w:cs="Courier New"/>
                <w:color w:val="FF0000"/>
                <w:sz w:val="26"/>
                <w:szCs w:val="26"/>
                <w:shd w:val="clear" w:color="auto" w:fill="FFFFFF"/>
              </w:rPr>
              <w:t>0.993</w:t>
            </w:r>
          </w:p>
        </w:tc>
        <w:tc>
          <w:tcPr>
            <w:tcW w:w="0" w:type="auto"/>
            <w:shd w:val="clear" w:color="auto" w:fill="auto"/>
          </w:tcPr>
          <w:p w14:paraId="57A91F5B" w14:textId="77777777" w:rsidR="00C45805" w:rsidRPr="00EA5337" w:rsidRDefault="00C45805"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FF0000"/>
                <w:sz w:val="26"/>
                <w:szCs w:val="26"/>
                <w:shd w:val="clear" w:color="auto" w:fill="FFFFFF"/>
              </w:rPr>
            </w:pPr>
            <w:r w:rsidRPr="00EA5337">
              <w:rPr>
                <w:rFonts w:ascii="Courier New" w:hAnsi="Courier New" w:cs="Courier New"/>
                <w:color w:val="FF0000"/>
                <w:sz w:val="26"/>
                <w:szCs w:val="26"/>
                <w:shd w:val="clear" w:color="auto" w:fill="FFFFFF"/>
              </w:rPr>
              <w:t>1.27</w:t>
            </w:r>
          </w:p>
        </w:tc>
      </w:tr>
      <w:tr w:rsidR="00C45805" w:rsidRPr="00C801EA" w14:paraId="2BF6B694" w14:textId="77777777" w:rsidTr="00D23872">
        <w:tc>
          <w:tcPr>
            <w:cnfStyle w:val="001000000000" w:firstRow="0" w:lastRow="0" w:firstColumn="1" w:lastColumn="0" w:oddVBand="0" w:evenVBand="0" w:oddHBand="0" w:evenHBand="0" w:firstRowFirstColumn="0" w:firstRowLastColumn="0" w:lastRowFirstColumn="0" w:lastRowLastColumn="0"/>
            <w:tcW w:w="0" w:type="auto"/>
            <w:vMerge w:val="restart"/>
          </w:tcPr>
          <w:p w14:paraId="32DCF7F3" w14:textId="77777777" w:rsidR="00C45805" w:rsidRPr="00C801EA" w:rsidRDefault="00C45805" w:rsidP="00024828">
            <w:pPr>
              <w:jc w:val="left"/>
              <w:rPr>
                <w:sz w:val="26"/>
                <w:szCs w:val="26"/>
              </w:rPr>
            </w:pPr>
            <w:r w:rsidRPr="00C801EA">
              <w:rPr>
                <w:sz w:val="26"/>
                <w:szCs w:val="26"/>
                <w:lang w:val="en-US"/>
              </w:rPr>
              <w:t xml:space="preserve">KMeans + </w:t>
            </w:r>
            <w:r w:rsidRPr="00C801EA">
              <w:rPr>
                <w:sz w:val="26"/>
                <w:szCs w:val="26"/>
              </w:rPr>
              <w:t>LSTM</w:t>
            </w:r>
          </w:p>
        </w:tc>
        <w:tc>
          <w:tcPr>
            <w:tcW w:w="0" w:type="auto"/>
            <w:shd w:val="clear" w:color="auto" w:fill="auto"/>
          </w:tcPr>
          <w:p w14:paraId="6220FEE4"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26DF53F6" w14:textId="4D772046" w:rsidR="00C45805" w:rsidRPr="005A08F6" w:rsidRDefault="00B00DDC"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1.032</w:t>
            </w:r>
          </w:p>
        </w:tc>
        <w:tc>
          <w:tcPr>
            <w:tcW w:w="0" w:type="auto"/>
            <w:shd w:val="clear" w:color="auto" w:fill="auto"/>
          </w:tcPr>
          <w:p w14:paraId="60A4C3C1" w14:textId="7990A133" w:rsidR="00C45805" w:rsidRPr="005A08F6" w:rsidRDefault="00B00DDC"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1.312</w:t>
            </w:r>
          </w:p>
        </w:tc>
      </w:tr>
      <w:tr w:rsidR="00C45805" w:rsidRPr="00C801EA" w14:paraId="0663D4E7"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32C72216" w14:textId="77777777" w:rsidR="00C45805" w:rsidRPr="00C801EA" w:rsidRDefault="00C45805" w:rsidP="00024828">
            <w:pPr>
              <w:jc w:val="left"/>
              <w:rPr>
                <w:sz w:val="26"/>
                <w:szCs w:val="26"/>
              </w:rPr>
            </w:pPr>
          </w:p>
        </w:tc>
        <w:tc>
          <w:tcPr>
            <w:tcW w:w="0" w:type="auto"/>
            <w:shd w:val="clear" w:color="auto" w:fill="auto"/>
          </w:tcPr>
          <w:p w14:paraId="1C736310"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11AC11B7" w14:textId="77FD6694" w:rsidR="00C45805" w:rsidRPr="005A08F6" w:rsidRDefault="00EC5768"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0.959</w:t>
            </w:r>
          </w:p>
        </w:tc>
        <w:tc>
          <w:tcPr>
            <w:tcW w:w="0" w:type="auto"/>
            <w:shd w:val="clear" w:color="auto" w:fill="auto"/>
          </w:tcPr>
          <w:p w14:paraId="1130561A" w14:textId="344F02A3" w:rsidR="00C45805" w:rsidRPr="005A08F6" w:rsidRDefault="00EC5768"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1.237</w:t>
            </w:r>
          </w:p>
        </w:tc>
      </w:tr>
      <w:tr w:rsidR="00C45805" w:rsidRPr="00C801EA" w14:paraId="773E2F03" w14:textId="77777777" w:rsidTr="00D23872">
        <w:tc>
          <w:tcPr>
            <w:cnfStyle w:val="001000000000" w:firstRow="0" w:lastRow="0" w:firstColumn="1" w:lastColumn="0" w:oddVBand="0" w:evenVBand="0" w:oddHBand="0" w:evenHBand="0" w:firstRowFirstColumn="0" w:firstRowLastColumn="0" w:lastRowFirstColumn="0" w:lastRowLastColumn="0"/>
            <w:tcW w:w="0" w:type="auto"/>
          </w:tcPr>
          <w:p w14:paraId="3EEB50E6" w14:textId="77777777" w:rsidR="00C45805" w:rsidRPr="00C801EA" w:rsidRDefault="00C45805" w:rsidP="00024828">
            <w:pPr>
              <w:jc w:val="left"/>
              <w:rPr>
                <w:sz w:val="26"/>
                <w:szCs w:val="26"/>
              </w:rPr>
            </w:pPr>
          </w:p>
        </w:tc>
        <w:tc>
          <w:tcPr>
            <w:tcW w:w="0" w:type="auto"/>
            <w:shd w:val="clear" w:color="auto" w:fill="auto"/>
          </w:tcPr>
          <w:p w14:paraId="648B5D1F"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518058BC" w14:textId="2B7BE0D5" w:rsidR="00C45805" w:rsidRPr="00EA5337" w:rsidRDefault="00EC5768"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shd w:val="clear" w:color="auto" w:fill="FFFFFF"/>
                <w:lang w:val="en-US"/>
              </w:rPr>
            </w:pPr>
            <w:r w:rsidRPr="00EA5337">
              <w:rPr>
                <w:rFonts w:ascii="Courier New" w:hAnsi="Courier New" w:cs="Courier New"/>
                <w:sz w:val="26"/>
                <w:szCs w:val="26"/>
                <w:shd w:val="clear" w:color="auto" w:fill="FFFFFF"/>
                <w:lang w:val="en-US"/>
              </w:rPr>
              <w:t>0.89</w:t>
            </w:r>
          </w:p>
        </w:tc>
        <w:tc>
          <w:tcPr>
            <w:tcW w:w="0" w:type="auto"/>
            <w:shd w:val="clear" w:color="auto" w:fill="auto"/>
          </w:tcPr>
          <w:p w14:paraId="43D90268" w14:textId="4DE41113" w:rsidR="00C45805" w:rsidRPr="00EA5337" w:rsidRDefault="00EC5768"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shd w:val="clear" w:color="auto" w:fill="FFFFFF"/>
                <w:lang w:val="en-US"/>
              </w:rPr>
            </w:pPr>
            <w:r w:rsidRPr="00EA5337">
              <w:rPr>
                <w:rFonts w:ascii="Courier New" w:hAnsi="Courier New" w:cs="Courier New"/>
                <w:sz w:val="26"/>
                <w:szCs w:val="26"/>
                <w:shd w:val="clear" w:color="auto" w:fill="FFFFFF"/>
                <w:lang w:val="en-US"/>
              </w:rPr>
              <w:t>1.167</w:t>
            </w:r>
          </w:p>
        </w:tc>
      </w:tr>
      <w:tr w:rsidR="00C45805" w:rsidRPr="00C801EA" w14:paraId="74E6B2DF"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79E8120" w14:textId="77777777" w:rsidR="00C45805" w:rsidRPr="00C801EA" w:rsidRDefault="00C45805" w:rsidP="00024828">
            <w:pPr>
              <w:jc w:val="left"/>
              <w:rPr>
                <w:sz w:val="26"/>
                <w:szCs w:val="26"/>
              </w:rPr>
            </w:pPr>
            <w:r w:rsidRPr="00C801EA">
              <w:rPr>
                <w:sz w:val="26"/>
                <w:szCs w:val="26"/>
                <w:lang w:val="en-US"/>
              </w:rPr>
              <w:t xml:space="preserve">KMeans + </w:t>
            </w:r>
            <w:r w:rsidRPr="00C801EA">
              <w:rPr>
                <w:sz w:val="26"/>
                <w:szCs w:val="26"/>
              </w:rPr>
              <w:t>DNN</w:t>
            </w:r>
          </w:p>
        </w:tc>
        <w:tc>
          <w:tcPr>
            <w:tcW w:w="0" w:type="auto"/>
            <w:shd w:val="clear" w:color="auto" w:fill="auto"/>
          </w:tcPr>
          <w:p w14:paraId="06CC65FF"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6A71920B" w14:textId="70F42C42" w:rsidR="00C45805" w:rsidRPr="005A08F6" w:rsidRDefault="005A08F6"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1.241</w:t>
            </w:r>
          </w:p>
        </w:tc>
        <w:tc>
          <w:tcPr>
            <w:tcW w:w="0" w:type="auto"/>
            <w:shd w:val="clear" w:color="auto" w:fill="auto"/>
          </w:tcPr>
          <w:p w14:paraId="21FCA8DC" w14:textId="5C7E1504" w:rsidR="00C45805" w:rsidRPr="005A08F6" w:rsidRDefault="005A08F6"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1.493</w:t>
            </w:r>
          </w:p>
        </w:tc>
      </w:tr>
      <w:tr w:rsidR="00C45805" w:rsidRPr="00C801EA" w14:paraId="60836E4A" w14:textId="77777777" w:rsidTr="00D23872">
        <w:tc>
          <w:tcPr>
            <w:cnfStyle w:val="001000000000" w:firstRow="0" w:lastRow="0" w:firstColumn="1" w:lastColumn="0" w:oddVBand="0" w:evenVBand="0" w:oddHBand="0" w:evenHBand="0" w:firstRowFirstColumn="0" w:firstRowLastColumn="0" w:lastRowFirstColumn="0" w:lastRowLastColumn="0"/>
            <w:tcW w:w="0" w:type="auto"/>
            <w:vMerge/>
          </w:tcPr>
          <w:p w14:paraId="516902A2" w14:textId="77777777" w:rsidR="00C45805" w:rsidRPr="00C801EA" w:rsidRDefault="00C45805" w:rsidP="00024828">
            <w:pPr>
              <w:jc w:val="left"/>
              <w:rPr>
                <w:sz w:val="26"/>
                <w:szCs w:val="26"/>
              </w:rPr>
            </w:pPr>
          </w:p>
        </w:tc>
        <w:tc>
          <w:tcPr>
            <w:tcW w:w="0" w:type="auto"/>
            <w:shd w:val="clear" w:color="auto" w:fill="auto"/>
          </w:tcPr>
          <w:p w14:paraId="4496D0CD"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68D51B0B" w14:textId="7DF9BD9B" w:rsidR="00C45805" w:rsidRPr="005A08F6" w:rsidRDefault="005A08F6"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1.019</w:t>
            </w:r>
          </w:p>
        </w:tc>
        <w:tc>
          <w:tcPr>
            <w:tcW w:w="0" w:type="auto"/>
            <w:shd w:val="clear" w:color="auto" w:fill="auto"/>
          </w:tcPr>
          <w:p w14:paraId="527B5547" w14:textId="09808777" w:rsidR="00C45805" w:rsidRPr="005A08F6" w:rsidRDefault="005A08F6"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1.303</w:t>
            </w:r>
          </w:p>
        </w:tc>
      </w:tr>
      <w:tr w:rsidR="00C45805" w:rsidRPr="00C801EA" w14:paraId="4012286D"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2B037F" w14:textId="77777777" w:rsidR="00C45805" w:rsidRPr="00C801EA" w:rsidRDefault="00C45805" w:rsidP="00024828">
            <w:pPr>
              <w:jc w:val="left"/>
              <w:rPr>
                <w:sz w:val="26"/>
                <w:szCs w:val="26"/>
              </w:rPr>
            </w:pPr>
          </w:p>
        </w:tc>
        <w:tc>
          <w:tcPr>
            <w:tcW w:w="0" w:type="auto"/>
            <w:shd w:val="clear" w:color="auto" w:fill="auto"/>
          </w:tcPr>
          <w:p w14:paraId="6631E737"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23801F25" w14:textId="7FE8904D" w:rsidR="00C45805" w:rsidRPr="005A08F6" w:rsidRDefault="005A08F6"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1.195</w:t>
            </w:r>
          </w:p>
        </w:tc>
        <w:tc>
          <w:tcPr>
            <w:tcW w:w="0" w:type="auto"/>
            <w:shd w:val="clear" w:color="auto" w:fill="auto"/>
          </w:tcPr>
          <w:p w14:paraId="05379314" w14:textId="33400255" w:rsidR="00C45805" w:rsidRPr="005A08F6" w:rsidRDefault="005A08F6"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1.438</w:t>
            </w:r>
          </w:p>
        </w:tc>
      </w:tr>
    </w:tbl>
    <w:p w14:paraId="4F27481D" w14:textId="04B2339B" w:rsidR="003B0CD7" w:rsidRPr="00C801EA" w:rsidRDefault="003B0CD7" w:rsidP="003B0CD7">
      <w:pPr>
        <w:rPr>
          <w:sz w:val="26"/>
          <w:szCs w:val="26"/>
        </w:rPr>
      </w:pPr>
    </w:p>
    <w:tbl>
      <w:tblPr>
        <w:tblStyle w:val="GridTable3-Accent1"/>
        <w:tblW w:w="0" w:type="auto"/>
        <w:tblLook w:val="04A0" w:firstRow="1" w:lastRow="0" w:firstColumn="1" w:lastColumn="0" w:noHBand="0" w:noVBand="1"/>
      </w:tblPr>
      <w:tblGrid>
        <w:gridCol w:w="2024"/>
        <w:gridCol w:w="823"/>
        <w:gridCol w:w="1336"/>
        <w:gridCol w:w="1481"/>
      </w:tblGrid>
      <w:tr w:rsidR="00C45805" w:rsidRPr="00C801EA" w14:paraId="7EAAF479" w14:textId="77777777" w:rsidTr="00F257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035241F1" w14:textId="77777777" w:rsidR="00C45805" w:rsidRPr="00C801EA" w:rsidRDefault="00C45805" w:rsidP="00C45805">
            <w:pPr>
              <w:rPr>
                <w:sz w:val="26"/>
                <w:szCs w:val="26"/>
              </w:rPr>
            </w:pPr>
            <w:r w:rsidRPr="00C801EA">
              <w:rPr>
                <w:sz w:val="26"/>
                <w:szCs w:val="26"/>
              </w:rPr>
              <w:t>Method</w:t>
            </w:r>
          </w:p>
        </w:tc>
        <w:tc>
          <w:tcPr>
            <w:tcW w:w="0" w:type="auto"/>
          </w:tcPr>
          <w:p w14:paraId="05B87945" w14:textId="77777777" w:rsidR="00C45805" w:rsidRPr="00C801EA" w:rsidRDefault="00C45805" w:rsidP="00C45805">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111100D2" w14:textId="77777777" w:rsidR="00C45805" w:rsidRPr="00C801EA" w:rsidRDefault="00C45805" w:rsidP="00C45805">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MAE </w:t>
            </w:r>
            <w:r w:rsidRPr="00C801EA">
              <w:rPr>
                <w:sz w:val="26"/>
                <w:szCs w:val="26"/>
                <w:lang w:val="en-US"/>
              </w:rPr>
              <w:t>Test</w:t>
            </w:r>
          </w:p>
        </w:tc>
        <w:tc>
          <w:tcPr>
            <w:tcW w:w="0" w:type="auto"/>
          </w:tcPr>
          <w:p w14:paraId="54593DF6" w14:textId="77777777" w:rsidR="00C45805" w:rsidRPr="00C801EA" w:rsidRDefault="00C45805" w:rsidP="00C45805">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 xml:space="preserve">RMSE </w:t>
            </w:r>
            <w:r w:rsidRPr="00C801EA">
              <w:rPr>
                <w:sz w:val="26"/>
                <w:szCs w:val="26"/>
                <w:lang w:val="en-US"/>
              </w:rPr>
              <w:t>Test</w:t>
            </w:r>
          </w:p>
        </w:tc>
      </w:tr>
      <w:tr w:rsidR="00C45805" w:rsidRPr="00C801EA" w14:paraId="11FEE4C5"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7F71AFE7" w14:textId="77777777" w:rsidR="00C45805" w:rsidRPr="00C801EA" w:rsidRDefault="00C45805" w:rsidP="00C45805">
            <w:pPr>
              <w:rPr>
                <w:i w:val="0"/>
                <w:sz w:val="26"/>
                <w:szCs w:val="26"/>
              </w:rPr>
            </w:pPr>
            <w:r w:rsidRPr="00C801EA">
              <w:rPr>
                <w:sz w:val="26"/>
                <w:szCs w:val="26"/>
                <w:lang w:val="en-US"/>
              </w:rPr>
              <w:t xml:space="preserve">KMeans + </w:t>
            </w:r>
            <w:r w:rsidRPr="00C801EA">
              <w:rPr>
                <w:sz w:val="26"/>
                <w:szCs w:val="26"/>
              </w:rPr>
              <w:t>RNN</w:t>
            </w:r>
          </w:p>
          <w:p w14:paraId="47762B20" w14:textId="77777777" w:rsidR="00C45805" w:rsidRPr="00C801EA" w:rsidRDefault="00C45805" w:rsidP="00C45805">
            <w:pPr>
              <w:rPr>
                <w:sz w:val="26"/>
                <w:szCs w:val="26"/>
              </w:rPr>
            </w:pPr>
          </w:p>
        </w:tc>
        <w:tc>
          <w:tcPr>
            <w:tcW w:w="0" w:type="auto"/>
            <w:shd w:val="clear" w:color="auto" w:fill="auto"/>
          </w:tcPr>
          <w:p w14:paraId="1B614E5B" w14:textId="77777777"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7F07C9D4" w14:textId="2346DF05" w:rsidR="00C45805" w:rsidRPr="0012146A" w:rsidRDefault="00C45805" w:rsidP="00C45805">
            <w:pPr>
              <w:cnfStyle w:val="000000100000" w:firstRow="0" w:lastRow="0" w:firstColumn="0" w:lastColumn="0" w:oddVBand="0" w:evenVBand="0" w:oddHBand="1" w:evenHBand="0" w:firstRowFirstColumn="0" w:firstRowLastColumn="0" w:lastRowFirstColumn="0" w:lastRowLastColumn="0"/>
              <w:rPr>
                <w:b/>
                <w:color w:val="FF0000"/>
                <w:sz w:val="26"/>
                <w:szCs w:val="26"/>
                <w:lang w:val="en-US"/>
              </w:rPr>
            </w:pPr>
            <w:r w:rsidRPr="0012146A">
              <w:rPr>
                <w:rFonts w:ascii="Courier New" w:hAnsi="Courier New" w:cs="Courier New"/>
                <w:color w:val="FF0000"/>
                <w:sz w:val="26"/>
                <w:szCs w:val="26"/>
                <w:shd w:val="clear" w:color="auto" w:fill="FFFFFF"/>
                <w:lang w:val="en-US"/>
              </w:rPr>
              <w:t>1.006</w:t>
            </w:r>
          </w:p>
        </w:tc>
        <w:tc>
          <w:tcPr>
            <w:tcW w:w="0" w:type="auto"/>
            <w:shd w:val="clear" w:color="auto" w:fill="auto"/>
          </w:tcPr>
          <w:p w14:paraId="68D6C2DF" w14:textId="55F89A09" w:rsidR="00C45805" w:rsidRPr="0012146A" w:rsidRDefault="00C45805" w:rsidP="00C45805">
            <w:pPr>
              <w:cnfStyle w:val="000000100000" w:firstRow="0" w:lastRow="0" w:firstColumn="0" w:lastColumn="0" w:oddVBand="0" w:evenVBand="0" w:oddHBand="1" w:evenHBand="0" w:firstRowFirstColumn="0" w:firstRowLastColumn="0" w:lastRowFirstColumn="0" w:lastRowLastColumn="0"/>
              <w:rPr>
                <w:b/>
                <w:color w:val="FF0000"/>
                <w:sz w:val="26"/>
                <w:szCs w:val="26"/>
                <w:lang w:val="en-US"/>
              </w:rPr>
            </w:pPr>
            <w:r w:rsidRPr="0012146A">
              <w:rPr>
                <w:rFonts w:ascii="Courier New" w:hAnsi="Courier New" w:cs="Courier New"/>
                <w:color w:val="FF0000"/>
                <w:sz w:val="26"/>
                <w:szCs w:val="26"/>
                <w:shd w:val="clear" w:color="auto" w:fill="FFFFFF"/>
                <w:lang w:val="en-US"/>
              </w:rPr>
              <w:t>1.293</w:t>
            </w:r>
          </w:p>
        </w:tc>
      </w:tr>
      <w:tr w:rsidR="00C45805" w:rsidRPr="00C801EA" w14:paraId="34ED6560" w14:textId="77777777" w:rsidTr="00F25783">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7A9B016D" w14:textId="77777777" w:rsidR="00C45805" w:rsidRPr="00C801EA" w:rsidRDefault="00C45805" w:rsidP="00C45805">
            <w:pPr>
              <w:rPr>
                <w:sz w:val="26"/>
                <w:szCs w:val="26"/>
              </w:rPr>
            </w:pPr>
          </w:p>
        </w:tc>
        <w:tc>
          <w:tcPr>
            <w:tcW w:w="0" w:type="auto"/>
            <w:shd w:val="clear" w:color="auto" w:fill="auto"/>
          </w:tcPr>
          <w:p w14:paraId="2792A4B7" w14:textId="77777777" w:rsidR="00C45805" w:rsidRPr="00C801EA" w:rsidRDefault="00C45805" w:rsidP="00C45805">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3FC5CC88" w14:textId="5DE2B4DA" w:rsidR="00C45805" w:rsidRPr="0012146A" w:rsidRDefault="00C45805" w:rsidP="00C45805">
            <w:pPr>
              <w:cnfStyle w:val="000000000000" w:firstRow="0" w:lastRow="0" w:firstColumn="0" w:lastColumn="0" w:oddVBand="0" w:evenVBand="0" w:oddHBand="0" w:evenHBand="0" w:firstRowFirstColumn="0" w:firstRowLastColumn="0" w:lastRowFirstColumn="0" w:lastRowLastColumn="0"/>
              <w:rPr>
                <w:b/>
                <w:color w:val="FF0000"/>
                <w:sz w:val="26"/>
                <w:szCs w:val="26"/>
                <w:lang w:val="en-US"/>
              </w:rPr>
            </w:pPr>
            <w:r w:rsidRPr="0012146A">
              <w:rPr>
                <w:rFonts w:ascii="Courier New" w:hAnsi="Courier New" w:cs="Courier New"/>
                <w:color w:val="FF0000"/>
                <w:sz w:val="26"/>
                <w:szCs w:val="26"/>
                <w:shd w:val="clear" w:color="auto" w:fill="FFFFFF"/>
                <w:lang w:val="en-US"/>
              </w:rPr>
              <w:t>1.009</w:t>
            </w:r>
          </w:p>
        </w:tc>
        <w:tc>
          <w:tcPr>
            <w:tcW w:w="0" w:type="auto"/>
            <w:shd w:val="clear" w:color="auto" w:fill="auto"/>
          </w:tcPr>
          <w:p w14:paraId="22446542" w14:textId="21100F39" w:rsidR="00C45805" w:rsidRPr="0012146A" w:rsidRDefault="00C45805" w:rsidP="00C45805">
            <w:pPr>
              <w:cnfStyle w:val="000000000000" w:firstRow="0" w:lastRow="0" w:firstColumn="0" w:lastColumn="0" w:oddVBand="0" w:evenVBand="0" w:oddHBand="0" w:evenHBand="0" w:firstRowFirstColumn="0" w:firstRowLastColumn="0" w:lastRowFirstColumn="0" w:lastRowLastColumn="0"/>
              <w:rPr>
                <w:b/>
                <w:color w:val="FF0000"/>
                <w:sz w:val="26"/>
                <w:szCs w:val="26"/>
                <w:lang w:val="en-US"/>
              </w:rPr>
            </w:pPr>
            <w:r w:rsidRPr="0012146A">
              <w:rPr>
                <w:rFonts w:ascii="Courier New" w:hAnsi="Courier New" w:cs="Courier New"/>
                <w:color w:val="FF0000"/>
                <w:sz w:val="26"/>
                <w:szCs w:val="26"/>
                <w:shd w:val="clear" w:color="auto" w:fill="FFFFFF"/>
                <w:lang w:val="en-US"/>
              </w:rPr>
              <w:t>1.285</w:t>
            </w:r>
          </w:p>
        </w:tc>
      </w:tr>
      <w:tr w:rsidR="00C45805" w:rsidRPr="00C801EA" w14:paraId="7B461A47"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256E9E5" w14:textId="77777777" w:rsidR="00C45805" w:rsidRPr="00C801EA" w:rsidRDefault="00C45805" w:rsidP="00C45805">
            <w:pPr>
              <w:rPr>
                <w:sz w:val="26"/>
                <w:szCs w:val="26"/>
              </w:rPr>
            </w:pPr>
          </w:p>
        </w:tc>
        <w:tc>
          <w:tcPr>
            <w:tcW w:w="0" w:type="auto"/>
            <w:shd w:val="clear" w:color="auto" w:fill="auto"/>
          </w:tcPr>
          <w:p w14:paraId="2B57BDC0" w14:textId="77777777"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60173422" w14:textId="17C47C0E" w:rsidR="00C45805" w:rsidRPr="00EA5337"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FF0000"/>
                <w:sz w:val="26"/>
                <w:szCs w:val="26"/>
                <w:shd w:val="clear" w:color="auto" w:fill="FFFFFF"/>
                <w:lang w:val="en-US"/>
              </w:rPr>
            </w:pPr>
            <w:r w:rsidRPr="00EA5337">
              <w:rPr>
                <w:rFonts w:ascii="Courier New" w:hAnsi="Courier New" w:cs="Courier New"/>
                <w:color w:val="FF0000"/>
                <w:sz w:val="26"/>
                <w:szCs w:val="26"/>
                <w:shd w:val="clear" w:color="auto" w:fill="FFFFFF"/>
                <w:lang w:val="en-US"/>
              </w:rPr>
              <w:t>0.96</w:t>
            </w:r>
          </w:p>
        </w:tc>
        <w:tc>
          <w:tcPr>
            <w:tcW w:w="0" w:type="auto"/>
            <w:shd w:val="clear" w:color="auto" w:fill="auto"/>
          </w:tcPr>
          <w:p w14:paraId="7537DDD5" w14:textId="60FA62B2" w:rsidR="00C45805" w:rsidRPr="00EA5337"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FF0000"/>
                <w:sz w:val="26"/>
                <w:szCs w:val="26"/>
                <w:shd w:val="clear" w:color="auto" w:fill="FFFFFF"/>
                <w:lang w:val="en-US"/>
              </w:rPr>
            </w:pPr>
            <w:r w:rsidRPr="00EA5337">
              <w:rPr>
                <w:rFonts w:ascii="Courier New" w:hAnsi="Courier New" w:cs="Courier New"/>
                <w:color w:val="FF0000"/>
                <w:sz w:val="26"/>
                <w:szCs w:val="26"/>
                <w:shd w:val="clear" w:color="auto" w:fill="FFFFFF"/>
                <w:lang w:val="en-US"/>
              </w:rPr>
              <w:t>1.224</w:t>
            </w:r>
          </w:p>
        </w:tc>
      </w:tr>
      <w:tr w:rsidR="00C45805" w:rsidRPr="00C801EA" w14:paraId="12FD9BF4" w14:textId="77777777" w:rsidTr="00F25783">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4B6B1732" w14:textId="77777777" w:rsidR="00C45805" w:rsidRPr="00C801EA" w:rsidRDefault="00C45805" w:rsidP="00C45805">
            <w:pPr>
              <w:rPr>
                <w:i w:val="0"/>
                <w:sz w:val="26"/>
                <w:szCs w:val="26"/>
              </w:rPr>
            </w:pPr>
            <w:r w:rsidRPr="00C801EA">
              <w:rPr>
                <w:sz w:val="26"/>
                <w:szCs w:val="26"/>
                <w:lang w:val="en-US"/>
              </w:rPr>
              <w:t xml:space="preserve">KMeans + </w:t>
            </w:r>
            <w:r w:rsidRPr="00C801EA">
              <w:rPr>
                <w:sz w:val="26"/>
                <w:szCs w:val="26"/>
              </w:rPr>
              <w:t>LSTM</w:t>
            </w:r>
          </w:p>
          <w:p w14:paraId="6665A750" w14:textId="77777777" w:rsidR="00C45805" w:rsidRPr="00C801EA" w:rsidRDefault="00C45805" w:rsidP="00C45805">
            <w:pPr>
              <w:rPr>
                <w:sz w:val="26"/>
                <w:szCs w:val="26"/>
              </w:rPr>
            </w:pPr>
          </w:p>
        </w:tc>
        <w:tc>
          <w:tcPr>
            <w:tcW w:w="0" w:type="auto"/>
            <w:shd w:val="clear" w:color="auto" w:fill="auto"/>
          </w:tcPr>
          <w:p w14:paraId="64D09335" w14:textId="77777777" w:rsidR="00C45805" w:rsidRPr="00C801EA" w:rsidRDefault="00C45805" w:rsidP="00C45805">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30AC4EB7" w14:textId="00868CA7" w:rsidR="00C45805" w:rsidRPr="005A08F6" w:rsidRDefault="00B00DDC"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0.955</w:t>
            </w:r>
          </w:p>
        </w:tc>
        <w:tc>
          <w:tcPr>
            <w:tcW w:w="0" w:type="auto"/>
            <w:shd w:val="clear" w:color="auto" w:fill="auto"/>
          </w:tcPr>
          <w:p w14:paraId="5D54A2FD" w14:textId="3FEC126D" w:rsidR="00C45805" w:rsidRPr="005A08F6" w:rsidRDefault="00B00DDC"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1.232</w:t>
            </w:r>
          </w:p>
        </w:tc>
      </w:tr>
      <w:tr w:rsidR="00C45805" w:rsidRPr="00C801EA" w14:paraId="60E9BA00"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2654A387" w14:textId="77777777" w:rsidR="00C45805" w:rsidRPr="00C801EA" w:rsidRDefault="00C45805" w:rsidP="00C45805">
            <w:pPr>
              <w:rPr>
                <w:sz w:val="26"/>
                <w:szCs w:val="26"/>
              </w:rPr>
            </w:pPr>
          </w:p>
        </w:tc>
        <w:tc>
          <w:tcPr>
            <w:tcW w:w="0" w:type="auto"/>
            <w:shd w:val="clear" w:color="auto" w:fill="auto"/>
          </w:tcPr>
          <w:p w14:paraId="18123B40" w14:textId="77777777"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0E77CB7D" w14:textId="588611AE" w:rsidR="00C45805" w:rsidRPr="005A08F6" w:rsidRDefault="00EC5768"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0.987</w:t>
            </w:r>
          </w:p>
        </w:tc>
        <w:tc>
          <w:tcPr>
            <w:tcW w:w="0" w:type="auto"/>
            <w:shd w:val="clear" w:color="auto" w:fill="auto"/>
          </w:tcPr>
          <w:p w14:paraId="24C62798" w14:textId="65E2E08C" w:rsidR="00C45805" w:rsidRPr="005A08F6" w:rsidRDefault="00EC5768"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5A08F6">
              <w:rPr>
                <w:rFonts w:ascii="Courier New" w:hAnsi="Courier New" w:cs="Courier New"/>
                <w:color w:val="212121"/>
                <w:sz w:val="26"/>
                <w:szCs w:val="26"/>
                <w:shd w:val="clear" w:color="auto" w:fill="FFFFFF"/>
                <w:lang w:val="en-US"/>
              </w:rPr>
              <w:t>1.287</w:t>
            </w:r>
          </w:p>
        </w:tc>
      </w:tr>
      <w:tr w:rsidR="00C45805" w:rsidRPr="00C801EA" w14:paraId="224DB2A8" w14:textId="77777777" w:rsidTr="00F25783">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1916C4B" w14:textId="77777777" w:rsidR="00C45805" w:rsidRPr="00C801EA" w:rsidRDefault="00C45805" w:rsidP="00C45805">
            <w:pPr>
              <w:rPr>
                <w:sz w:val="26"/>
                <w:szCs w:val="26"/>
              </w:rPr>
            </w:pPr>
          </w:p>
        </w:tc>
        <w:tc>
          <w:tcPr>
            <w:tcW w:w="0" w:type="auto"/>
            <w:shd w:val="clear" w:color="auto" w:fill="auto"/>
          </w:tcPr>
          <w:p w14:paraId="42F42800" w14:textId="77777777" w:rsidR="00C45805" w:rsidRPr="00C801EA" w:rsidRDefault="00C45805" w:rsidP="00C45805">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2BAF6F07" w14:textId="38F03A35" w:rsidR="00C45805" w:rsidRPr="00EA5337" w:rsidRDefault="00EC5768"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shd w:val="clear" w:color="auto" w:fill="FFFFFF"/>
                <w:lang w:val="en-US"/>
              </w:rPr>
            </w:pPr>
            <w:r w:rsidRPr="00EA5337">
              <w:rPr>
                <w:rFonts w:ascii="Courier New" w:hAnsi="Courier New" w:cs="Courier New"/>
                <w:sz w:val="26"/>
                <w:szCs w:val="26"/>
                <w:shd w:val="clear" w:color="auto" w:fill="FFFFFF"/>
                <w:lang w:val="en-US"/>
              </w:rPr>
              <w:t>0.938</w:t>
            </w:r>
          </w:p>
        </w:tc>
        <w:tc>
          <w:tcPr>
            <w:tcW w:w="0" w:type="auto"/>
            <w:shd w:val="clear" w:color="auto" w:fill="auto"/>
          </w:tcPr>
          <w:p w14:paraId="04433B7C" w14:textId="3EBD8B24" w:rsidR="00C45805" w:rsidRPr="00EA5337" w:rsidRDefault="00EC5768"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6"/>
                <w:szCs w:val="26"/>
                <w:shd w:val="clear" w:color="auto" w:fill="FFFFFF"/>
                <w:lang w:val="en-US"/>
              </w:rPr>
            </w:pPr>
            <w:r w:rsidRPr="00EA5337">
              <w:rPr>
                <w:rFonts w:ascii="Courier New" w:hAnsi="Courier New" w:cs="Courier New"/>
                <w:sz w:val="26"/>
                <w:szCs w:val="26"/>
                <w:shd w:val="clear" w:color="auto" w:fill="FFFFFF"/>
                <w:lang w:val="en-US"/>
              </w:rPr>
              <w:t>1.203</w:t>
            </w:r>
          </w:p>
        </w:tc>
      </w:tr>
      <w:tr w:rsidR="00C45805" w:rsidRPr="00C801EA" w14:paraId="0AE5CA1D"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19CB89C3" w14:textId="77777777" w:rsidR="00C45805" w:rsidRPr="00C801EA" w:rsidRDefault="00C45805" w:rsidP="00C45805">
            <w:pPr>
              <w:rPr>
                <w:i w:val="0"/>
                <w:sz w:val="26"/>
                <w:szCs w:val="26"/>
              </w:rPr>
            </w:pPr>
            <w:r w:rsidRPr="00C801EA">
              <w:rPr>
                <w:sz w:val="26"/>
                <w:szCs w:val="26"/>
                <w:lang w:val="en-US"/>
              </w:rPr>
              <w:t xml:space="preserve">KMeans + </w:t>
            </w:r>
            <w:r w:rsidRPr="00C801EA">
              <w:rPr>
                <w:sz w:val="26"/>
                <w:szCs w:val="26"/>
              </w:rPr>
              <w:t>DNN</w:t>
            </w:r>
          </w:p>
          <w:p w14:paraId="3070B031" w14:textId="77777777" w:rsidR="00C45805" w:rsidRPr="00C801EA" w:rsidRDefault="00C45805" w:rsidP="00C45805">
            <w:pPr>
              <w:rPr>
                <w:sz w:val="26"/>
                <w:szCs w:val="26"/>
              </w:rPr>
            </w:pPr>
          </w:p>
        </w:tc>
        <w:tc>
          <w:tcPr>
            <w:tcW w:w="0" w:type="auto"/>
            <w:shd w:val="clear" w:color="auto" w:fill="auto"/>
          </w:tcPr>
          <w:p w14:paraId="6E242409" w14:textId="77777777"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7B875E1C" w14:textId="611BEB47" w:rsidR="00C45805" w:rsidRPr="00EF1D43" w:rsidRDefault="005A08F6"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1.306</w:t>
            </w:r>
          </w:p>
        </w:tc>
        <w:tc>
          <w:tcPr>
            <w:tcW w:w="0" w:type="auto"/>
            <w:shd w:val="clear" w:color="auto" w:fill="auto"/>
          </w:tcPr>
          <w:p w14:paraId="1332474B" w14:textId="3FD4C87B" w:rsidR="00C45805" w:rsidRPr="00EF1D43" w:rsidRDefault="005A08F6"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1.578</w:t>
            </w:r>
          </w:p>
        </w:tc>
      </w:tr>
      <w:tr w:rsidR="00C45805" w:rsidRPr="00C801EA" w14:paraId="0756C951" w14:textId="77777777" w:rsidTr="00F25783">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2C87610D" w14:textId="77777777" w:rsidR="00C45805" w:rsidRPr="00C801EA" w:rsidRDefault="00C45805" w:rsidP="00C45805">
            <w:pPr>
              <w:rPr>
                <w:sz w:val="26"/>
                <w:szCs w:val="26"/>
              </w:rPr>
            </w:pPr>
          </w:p>
        </w:tc>
        <w:tc>
          <w:tcPr>
            <w:tcW w:w="0" w:type="auto"/>
            <w:shd w:val="clear" w:color="auto" w:fill="auto"/>
          </w:tcPr>
          <w:p w14:paraId="60A2F122" w14:textId="77777777" w:rsidR="00C45805" w:rsidRPr="00C801EA" w:rsidRDefault="00C45805" w:rsidP="00C45805">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66099524" w14:textId="08A7ED51" w:rsidR="00C45805" w:rsidRPr="0071390F" w:rsidRDefault="005A08F6"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0.992</w:t>
            </w:r>
          </w:p>
        </w:tc>
        <w:tc>
          <w:tcPr>
            <w:tcW w:w="0" w:type="auto"/>
            <w:shd w:val="clear" w:color="auto" w:fill="auto"/>
          </w:tcPr>
          <w:p w14:paraId="18AB8695" w14:textId="02E0EA70" w:rsidR="00C45805" w:rsidRPr="0071390F" w:rsidRDefault="005A08F6"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1.265</w:t>
            </w:r>
          </w:p>
        </w:tc>
      </w:tr>
      <w:tr w:rsidR="00C45805" w:rsidRPr="00C801EA" w14:paraId="016B85C5"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2775CAF8" w14:textId="77777777" w:rsidR="00C45805" w:rsidRPr="00C801EA" w:rsidRDefault="00C45805" w:rsidP="00C45805">
            <w:pPr>
              <w:rPr>
                <w:sz w:val="26"/>
                <w:szCs w:val="26"/>
              </w:rPr>
            </w:pPr>
          </w:p>
        </w:tc>
        <w:tc>
          <w:tcPr>
            <w:tcW w:w="0" w:type="auto"/>
            <w:shd w:val="clear" w:color="auto" w:fill="auto"/>
          </w:tcPr>
          <w:p w14:paraId="6CF85BD1" w14:textId="77777777"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0EE744F5" w14:textId="5F1E2EE7" w:rsidR="00C45805" w:rsidRPr="00F55816" w:rsidRDefault="005A08F6"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1.247</w:t>
            </w:r>
          </w:p>
        </w:tc>
        <w:tc>
          <w:tcPr>
            <w:tcW w:w="0" w:type="auto"/>
            <w:shd w:val="clear" w:color="auto" w:fill="auto"/>
          </w:tcPr>
          <w:p w14:paraId="594D315C" w14:textId="6B0CAC1C" w:rsidR="00C45805" w:rsidRPr="00F55816" w:rsidRDefault="005A08F6"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1.515</w:t>
            </w:r>
          </w:p>
        </w:tc>
      </w:tr>
    </w:tbl>
    <w:p w14:paraId="0B72CB70" w14:textId="77777777" w:rsidR="003B1713" w:rsidRPr="00C801EA" w:rsidRDefault="003B1713" w:rsidP="003B1713">
      <w:pPr>
        <w:rPr>
          <w:b/>
          <w:sz w:val="26"/>
          <w:szCs w:val="26"/>
          <w:lang w:val="en-US"/>
        </w:rPr>
      </w:pPr>
    </w:p>
    <w:p w14:paraId="4DF32FEC" w14:textId="77777777" w:rsidR="003B1713" w:rsidRPr="00C801EA" w:rsidRDefault="003B1713" w:rsidP="003B1713">
      <w:pPr>
        <w:pStyle w:val="ListParagraph"/>
        <w:numPr>
          <w:ilvl w:val="0"/>
          <w:numId w:val="9"/>
        </w:numPr>
        <w:rPr>
          <w:b/>
          <w:sz w:val="26"/>
          <w:szCs w:val="26"/>
        </w:rPr>
      </w:pPr>
      <w:r w:rsidRPr="00C801EA">
        <w:rPr>
          <w:b/>
          <w:sz w:val="26"/>
          <w:szCs w:val="26"/>
        </w:rPr>
        <w:t>DOGE-USD</w:t>
      </w:r>
    </w:p>
    <w:tbl>
      <w:tblPr>
        <w:tblStyle w:val="GridTable3-Accent1"/>
        <w:tblW w:w="0" w:type="auto"/>
        <w:tblLook w:val="04A0" w:firstRow="1" w:lastRow="0" w:firstColumn="1" w:lastColumn="0" w:noHBand="0" w:noVBand="1"/>
      </w:tblPr>
      <w:tblGrid>
        <w:gridCol w:w="2024"/>
        <w:gridCol w:w="823"/>
        <w:gridCol w:w="1798"/>
        <w:gridCol w:w="1943"/>
      </w:tblGrid>
      <w:tr w:rsidR="00EE23D0" w:rsidRPr="00C801EA" w14:paraId="5BDC2BF5" w14:textId="77777777" w:rsidTr="00024828">
        <w:trPr>
          <w:cnfStyle w:val="100000000000" w:firstRow="1" w:lastRow="0" w:firstColumn="0" w:lastColumn="0" w:oddVBand="0" w:evenVBand="0" w:oddHBand="0" w:evenHBand="0" w:firstRowFirstColumn="0" w:firstRowLastColumn="0" w:lastRowFirstColumn="0" w:lastRowLastColumn="0"/>
          <w:trHeight w:val="253"/>
        </w:trPr>
        <w:tc>
          <w:tcPr>
            <w:cnfStyle w:val="001000000100" w:firstRow="0" w:lastRow="0" w:firstColumn="1" w:lastColumn="0" w:oddVBand="0" w:evenVBand="0" w:oddHBand="0" w:evenHBand="0" w:firstRowFirstColumn="1" w:firstRowLastColumn="0" w:lastRowFirstColumn="0" w:lastRowLastColumn="0"/>
            <w:tcW w:w="0" w:type="auto"/>
          </w:tcPr>
          <w:p w14:paraId="05825F55" w14:textId="77777777" w:rsidR="00EE23D0" w:rsidRPr="00C801EA" w:rsidRDefault="00EE23D0" w:rsidP="00EE23D0">
            <w:pPr>
              <w:rPr>
                <w:sz w:val="26"/>
                <w:szCs w:val="26"/>
              </w:rPr>
            </w:pPr>
            <w:r w:rsidRPr="00C801EA">
              <w:rPr>
                <w:sz w:val="26"/>
                <w:szCs w:val="26"/>
              </w:rPr>
              <w:t>Method</w:t>
            </w:r>
          </w:p>
        </w:tc>
        <w:tc>
          <w:tcPr>
            <w:tcW w:w="0" w:type="auto"/>
          </w:tcPr>
          <w:p w14:paraId="758FF73F" w14:textId="77777777" w:rsidR="00EE23D0" w:rsidRPr="00C801EA" w:rsidRDefault="00EE23D0" w:rsidP="00EE23D0">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2F0D3502" w14:textId="4B7D5E07" w:rsidR="00EE23D0" w:rsidRPr="00C801EA" w:rsidRDefault="00EE23D0" w:rsidP="00EE23D0">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MAE Validate</w:t>
            </w:r>
          </w:p>
        </w:tc>
        <w:tc>
          <w:tcPr>
            <w:tcW w:w="0" w:type="auto"/>
          </w:tcPr>
          <w:p w14:paraId="28B750CA" w14:textId="7315B4CF" w:rsidR="00EE23D0" w:rsidRPr="00C801EA" w:rsidRDefault="00EE23D0" w:rsidP="00EE23D0">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RMSE Validate</w:t>
            </w:r>
          </w:p>
        </w:tc>
      </w:tr>
      <w:tr w:rsidR="00EE23D0" w:rsidRPr="00C801EA" w14:paraId="6AE03BF2" w14:textId="77777777" w:rsidTr="003B0CD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288F4BCB" w14:textId="2E2004B0" w:rsidR="00EE23D0" w:rsidRPr="00C801EA" w:rsidRDefault="00EE23D0" w:rsidP="00EE23D0">
            <w:pPr>
              <w:rPr>
                <w:sz w:val="26"/>
                <w:szCs w:val="26"/>
              </w:rPr>
            </w:pPr>
            <w:r w:rsidRPr="00C801EA">
              <w:rPr>
                <w:sz w:val="26"/>
                <w:szCs w:val="26"/>
                <w:lang w:val="en-US"/>
              </w:rPr>
              <w:t xml:space="preserve">KMeans + </w:t>
            </w:r>
            <w:r w:rsidRPr="00C801EA">
              <w:rPr>
                <w:sz w:val="26"/>
                <w:szCs w:val="26"/>
              </w:rPr>
              <w:t>RNN</w:t>
            </w:r>
          </w:p>
        </w:tc>
        <w:tc>
          <w:tcPr>
            <w:tcW w:w="0" w:type="auto"/>
            <w:shd w:val="clear" w:color="auto" w:fill="auto"/>
          </w:tcPr>
          <w:p w14:paraId="1C5B72E8"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7B53DEAE" w14:textId="5D3F990F" w:rsidR="00EE23D0" w:rsidRPr="008D6BD5" w:rsidRDefault="00405ABA" w:rsidP="00EE23D0">
            <w:pPr>
              <w:cnfStyle w:val="000000100000" w:firstRow="0" w:lastRow="0" w:firstColumn="0" w:lastColumn="0" w:oddVBand="0" w:evenVBand="0" w:oddHBand="1" w:evenHBand="0" w:firstRowFirstColumn="0" w:firstRowLastColumn="0" w:lastRowFirstColumn="0" w:lastRowLastColumn="0"/>
              <w:rPr>
                <w:sz w:val="26"/>
                <w:szCs w:val="26"/>
                <w:lang w:val="en-US"/>
              </w:rPr>
            </w:pPr>
            <w:r w:rsidRPr="008D6BD5">
              <w:rPr>
                <w:rFonts w:ascii="Courier New" w:hAnsi="Courier New" w:cs="Courier New"/>
                <w:sz w:val="26"/>
                <w:szCs w:val="26"/>
                <w:shd w:val="clear" w:color="auto" w:fill="FFFFFF"/>
                <w:lang w:val="en-US"/>
              </w:rPr>
              <w:t>1.075</w:t>
            </w:r>
          </w:p>
        </w:tc>
        <w:tc>
          <w:tcPr>
            <w:tcW w:w="0" w:type="auto"/>
            <w:shd w:val="clear" w:color="auto" w:fill="auto"/>
          </w:tcPr>
          <w:p w14:paraId="5B92C673" w14:textId="6C47DDCB" w:rsidR="00EE23D0" w:rsidRPr="008D6BD5" w:rsidRDefault="00405ABA" w:rsidP="00EE23D0">
            <w:pPr>
              <w:cnfStyle w:val="000000100000" w:firstRow="0" w:lastRow="0" w:firstColumn="0" w:lastColumn="0" w:oddVBand="0" w:evenVBand="0" w:oddHBand="1" w:evenHBand="0" w:firstRowFirstColumn="0" w:firstRowLastColumn="0" w:lastRowFirstColumn="0" w:lastRowLastColumn="0"/>
              <w:rPr>
                <w:sz w:val="26"/>
                <w:szCs w:val="26"/>
                <w:lang w:val="en-US"/>
              </w:rPr>
            </w:pPr>
            <w:r w:rsidRPr="008D6BD5">
              <w:rPr>
                <w:rFonts w:ascii="Courier New" w:hAnsi="Courier New" w:cs="Courier New"/>
                <w:sz w:val="26"/>
                <w:szCs w:val="26"/>
                <w:shd w:val="clear" w:color="auto" w:fill="FFFFFF"/>
                <w:lang w:val="en-US"/>
              </w:rPr>
              <w:t>1.232</w:t>
            </w:r>
          </w:p>
        </w:tc>
      </w:tr>
      <w:tr w:rsidR="00EE23D0" w:rsidRPr="00C801EA" w14:paraId="7E718533" w14:textId="77777777" w:rsidTr="003B0CD7">
        <w:trPr>
          <w:trHeight w:val="253"/>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376897D8" w14:textId="77777777" w:rsidR="00EE23D0" w:rsidRPr="00C801EA" w:rsidRDefault="00EE23D0" w:rsidP="00EE23D0">
            <w:pPr>
              <w:rPr>
                <w:sz w:val="26"/>
                <w:szCs w:val="26"/>
              </w:rPr>
            </w:pPr>
          </w:p>
        </w:tc>
        <w:tc>
          <w:tcPr>
            <w:tcW w:w="0" w:type="auto"/>
            <w:shd w:val="clear" w:color="auto" w:fill="auto"/>
          </w:tcPr>
          <w:p w14:paraId="429606B8" w14:textId="77777777" w:rsidR="00EE23D0" w:rsidRPr="00C801EA" w:rsidRDefault="00EE23D0" w:rsidP="00EE23D0">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108CA51A" w14:textId="1BC83D8D" w:rsidR="00EE23D0" w:rsidRPr="00B72C33" w:rsidRDefault="00EE23D0" w:rsidP="00EE23D0">
            <w:pPr>
              <w:cnfStyle w:val="000000000000" w:firstRow="0" w:lastRow="0" w:firstColumn="0" w:lastColumn="0" w:oddVBand="0" w:evenVBand="0" w:oddHBand="0" w:evenHBand="0" w:firstRowFirstColumn="0" w:firstRowLastColumn="0" w:lastRowFirstColumn="0" w:lastRowLastColumn="0"/>
              <w:rPr>
                <w:sz w:val="26"/>
                <w:szCs w:val="26"/>
                <w:lang w:val="en-US"/>
              </w:rPr>
            </w:pPr>
            <w:r w:rsidRPr="00C801EA">
              <w:rPr>
                <w:rFonts w:ascii="Courier New" w:hAnsi="Courier New" w:cs="Courier New"/>
                <w:color w:val="212121"/>
                <w:sz w:val="26"/>
                <w:szCs w:val="26"/>
                <w:shd w:val="clear" w:color="auto" w:fill="FFFFFF"/>
              </w:rPr>
              <w:t>0.</w:t>
            </w:r>
            <w:r w:rsidR="00B72C33">
              <w:rPr>
                <w:rFonts w:ascii="Courier New" w:hAnsi="Courier New" w:cs="Courier New"/>
                <w:color w:val="212121"/>
                <w:sz w:val="26"/>
                <w:szCs w:val="26"/>
                <w:shd w:val="clear" w:color="auto" w:fill="FFFFFF"/>
                <w:lang w:val="en-US"/>
              </w:rPr>
              <w:t>97</w:t>
            </w:r>
          </w:p>
        </w:tc>
        <w:tc>
          <w:tcPr>
            <w:tcW w:w="0" w:type="auto"/>
            <w:shd w:val="clear" w:color="auto" w:fill="auto"/>
          </w:tcPr>
          <w:p w14:paraId="7EA68B44" w14:textId="7586D253" w:rsidR="00EE23D0" w:rsidRPr="00B72C33" w:rsidRDefault="00B72C33" w:rsidP="00EE23D0">
            <w:pPr>
              <w:cnfStyle w:val="000000000000" w:firstRow="0" w:lastRow="0" w:firstColumn="0" w:lastColumn="0" w:oddVBand="0" w:evenVBand="0" w:oddHBand="0" w:evenHBand="0" w:firstRowFirstColumn="0" w:firstRowLastColumn="0" w:lastRowFirstColumn="0" w:lastRowLastColumn="0"/>
              <w:rPr>
                <w:sz w:val="26"/>
                <w:szCs w:val="26"/>
                <w:lang w:val="en-US"/>
              </w:rPr>
            </w:pPr>
            <w:r>
              <w:rPr>
                <w:rFonts w:ascii="Courier New" w:hAnsi="Courier New" w:cs="Courier New"/>
                <w:color w:val="212121"/>
                <w:sz w:val="26"/>
                <w:szCs w:val="26"/>
                <w:shd w:val="clear" w:color="auto" w:fill="FFFFFF"/>
                <w:lang w:val="en-US"/>
              </w:rPr>
              <w:t>1.244</w:t>
            </w:r>
          </w:p>
        </w:tc>
      </w:tr>
      <w:tr w:rsidR="00EE23D0" w:rsidRPr="00C801EA" w14:paraId="63FC78F1" w14:textId="77777777" w:rsidTr="003B0CD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40FF0DC" w14:textId="77777777" w:rsidR="00EE23D0" w:rsidRPr="00C801EA" w:rsidRDefault="00EE23D0" w:rsidP="00EE23D0">
            <w:pPr>
              <w:rPr>
                <w:sz w:val="26"/>
                <w:szCs w:val="26"/>
              </w:rPr>
            </w:pPr>
          </w:p>
        </w:tc>
        <w:tc>
          <w:tcPr>
            <w:tcW w:w="0" w:type="auto"/>
            <w:shd w:val="clear" w:color="auto" w:fill="auto"/>
          </w:tcPr>
          <w:p w14:paraId="52980129"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2C71688C" w14:textId="1FE87568" w:rsidR="00C5267A" w:rsidRPr="00EA5337" w:rsidRDefault="00C5267A"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shd w:val="clear" w:color="auto" w:fill="FFFFFF"/>
                <w:lang w:val="en-US"/>
              </w:rPr>
            </w:pPr>
            <w:r w:rsidRPr="00EA5337">
              <w:rPr>
                <w:rFonts w:ascii="Courier New" w:hAnsi="Courier New" w:cs="Courier New"/>
                <w:sz w:val="26"/>
                <w:szCs w:val="26"/>
                <w:shd w:val="clear" w:color="auto" w:fill="FFFFFF"/>
                <w:lang w:val="en-US"/>
              </w:rPr>
              <w:t>0.912</w:t>
            </w:r>
          </w:p>
        </w:tc>
        <w:tc>
          <w:tcPr>
            <w:tcW w:w="0" w:type="auto"/>
            <w:shd w:val="clear" w:color="auto" w:fill="auto"/>
          </w:tcPr>
          <w:p w14:paraId="15C496DB" w14:textId="6BAA01A1" w:rsidR="00EE23D0" w:rsidRPr="00EA5337" w:rsidRDefault="00C5267A"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shd w:val="clear" w:color="auto" w:fill="FFFFFF"/>
                <w:lang w:val="en-US"/>
              </w:rPr>
            </w:pPr>
            <w:r w:rsidRPr="00EA5337">
              <w:rPr>
                <w:rFonts w:ascii="Courier New" w:hAnsi="Courier New" w:cs="Courier New"/>
                <w:sz w:val="26"/>
                <w:szCs w:val="26"/>
                <w:shd w:val="clear" w:color="auto" w:fill="FFFFFF"/>
                <w:lang w:val="en-US"/>
              </w:rPr>
              <w:t>1.206</w:t>
            </w:r>
          </w:p>
        </w:tc>
      </w:tr>
      <w:tr w:rsidR="00EE23D0" w:rsidRPr="00C801EA" w14:paraId="3DD554C5" w14:textId="77777777" w:rsidTr="003B0CD7">
        <w:trPr>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67B8B347" w14:textId="0527B343" w:rsidR="00EE23D0" w:rsidRPr="00C801EA" w:rsidRDefault="00EE23D0" w:rsidP="00EE23D0">
            <w:pPr>
              <w:rPr>
                <w:sz w:val="26"/>
                <w:szCs w:val="26"/>
              </w:rPr>
            </w:pPr>
            <w:r w:rsidRPr="00C801EA">
              <w:rPr>
                <w:sz w:val="26"/>
                <w:szCs w:val="26"/>
                <w:lang w:val="en-US"/>
              </w:rPr>
              <w:t xml:space="preserve">KMeans + </w:t>
            </w:r>
            <w:r w:rsidRPr="00C801EA">
              <w:rPr>
                <w:sz w:val="26"/>
                <w:szCs w:val="26"/>
              </w:rPr>
              <w:t>LSTM</w:t>
            </w:r>
          </w:p>
        </w:tc>
        <w:tc>
          <w:tcPr>
            <w:tcW w:w="0" w:type="auto"/>
            <w:shd w:val="clear" w:color="auto" w:fill="auto"/>
          </w:tcPr>
          <w:p w14:paraId="33C2A30E" w14:textId="77777777" w:rsidR="00EE23D0" w:rsidRPr="00C801EA" w:rsidRDefault="00EE23D0" w:rsidP="00EE23D0">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4CF61804" w14:textId="647E8090" w:rsidR="00EE23D0" w:rsidRPr="00EA5337" w:rsidRDefault="00247D2E" w:rsidP="00EE23D0">
            <w:pPr>
              <w:cnfStyle w:val="000000000000" w:firstRow="0" w:lastRow="0" w:firstColumn="0" w:lastColumn="0" w:oddVBand="0" w:evenVBand="0" w:oddHBand="0" w:evenHBand="0" w:firstRowFirstColumn="0" w:firstRowLastColumn="0" w:lastRowFirstColumn="0" w:lastRowLastColumn="0"/>
              <w:rPr>
                <w:color w:val="FF0000"/>
                <w:sz w:val="26"/>
                <w:szCs w:val="26"/>
                <w:lang w:val="en-US"/>
              </w:rPr>
            </w:pPr>
            <w:r w:rsidRPr="00EA5337">
              <w:rPr>
                <w:rFonts w:ascii="Courier New" w:hAnsi="Courier New" w:cs="Courier New"/>
                <w:color w:val="FF0000"/>
                <w:sz w:val="26"/>
                <w:szCs w:val="26"/>
                <w:shd w:val="clear" w:color="auto" w:fill="FFFFFF"/>
                <w:lang w:val="en-US"/>
              </w:rPr>
              <w:t>0.957</w:t>
            </w:r>
          </w:p>
        </w:tc>
        <w:tc>
          <w:tcPr>
            <w:tcW w:w="0" w:type="auto"/>
            <w:shd w:val="clear" w:color="auto" w:fill="auto"/>
          </w:tcPr>
          <w:p w14:paraId="180439AE" w14:textId="580A6C91" w:rsidR="00EE23D0" w:rsidRPr="00EA5337" w:rsidRDefault="00247D2E" w:rsidP="00EE23D0">
            <w:pPr>
              <w:cnfStyle w:val="000000000000" w:firstRow="0" w:lastRow="0" w:firstColumn="0" w:lastColumn="0" w:oddVBand="0" w:evenVBand="0" w:oddHBand="0" w:evenHBand="0" w:firstRowFirstColumn="0" w:firstRowLastColumn="0" w:lastRowFirstColumn="0" w:lastRowLastColumn="0"/>
              <w:rPr>
                <w:color w:val="FF0000"/>
                <w:sz w:val="26"/>
                <w:szCs w:val="26"/>
                <w:lang w:val="en-US"/>
              </w:rPr>
            </w:pPr>
            <w:r w:rsidRPr="00EA5337">
              <w:rPr>
                <w:rFonts w:ascii="Courier New" w:hAnsi="Courier New" w:cs="Courier New"/>
                <w:color w:val="FF0000"/>
                <w:sz w:val="26"/>
                <w:szCs w:val="26"/>
                <w:shd w:val="clear" w:color="auto" w:fill="FFFFFF"/>
                <w:lang w:val="en-US"/>
              </w:rPr>
              <w:t>1.213</w:t>
            </w:r>
          </w:p>
        </w:tc>
      </w:tr>
      <w:tr w:rsidR="00EE23D0" w:rsidRPr="00C801EA" w14:paraId="2B9D4CB9" w14:textId="77777777" w:rsidTr="003B0CD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3C21D312" w14:textId="77777777" w:rsidR="00EE23D0" w:rsidRPr="00C801EA" w:rsidRDefault="00EE23D0" w:rsidP="00EE23D0">
            <w:pPr>
              <w:rPr>
                <w:sz w:val="26"/>
                <w:szCs w:val="26"/>
              </w:rPr>
            </w:pPr>
          </w:p>
        </w:tc>
        <w:tc>
          <w:tcPr>
            <w:tcW w:w="0" w:type="auto"/>
            <w:shd w:val="clear" w:color="auto" w:fill="auto"/>
          </w:tcPr>
          <w:p w14:paraId="78AB3AA5"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5BF5B55D" w14:textId="6554D1FB" w:rsidR="00EE23D0" w:rsidRPr="00EA5337" w:rsidRDefault="00641F2C" w:rsidP="00EE23D0">
            <w:pPr>
              <w:cnfStyle w:val="000000100000" w:firstRow="0" w:lastRow="0" w:firstColumn="0" w:lastColumn="0" w:oddVBand="0" w:evenVBand="0" w:oddHBand="1" w:evenHBand="0" w:firstRowFirstColumn="0" w:firstRowLastColumn="0" w:lastRowFirstColumn="0" w:lastRowLastColumn="0"/>
              <w:rPr>
                <w:color w:val="FF0000"/>
                <w:sz w:val="26"/>
                <w:szCs w:val="26"/>
                <w:lang w:val="en-US"/>
              </w:rPr>
            </w:pPr>
            <w:r w:rsidRPr="00EA5337">
              <w:rPr>
                <w:rFonts w:ascii="Courier New" w:hAnsi="Courier New" w:cs="Courier New"/>
                <w:color w:val="FF0000"/>
                <w:sz w:val="26"/>
                <w:szCs w:val="26"/>
                <w:shd w:val="clear" w:color="auto" w:fill="FFFFFF"/>
                <w:lang w:val="en-US"/>
              </w:rPr>
              <w:t>0.968</w:t>
            </w:r>
          </w:p>
        </w:tc>
        <w:tc>
          <w:tcPr>
            <w:tcW w:w="0" w:type="auto"/>
            <w:shd w:val="clear" w:color="auto" w:fill="auto"/>
          </w:tcPr>
          <w:p w14:paraId="7C3BA080" w14:textId="79D049D5" w:rsidR="00EE23D0" w:rsidRPr="00EA5337" w:rsidRDefault="00641F2C" w:rsidP="00EE23D0">
            <w:pPr>
              <w:cnfStyle w:val="000000100000" w:firstRow="0" w:lastRow="0" w:firstColumn="0" w:lastColumn="0" w:oddVBand="0" w:evenVBand="0" w:oddHBand="1" w:evenHBand="0" w:firstRowFirstColumn="0" w:firstRowLastColumn="0" w:lastRowFirstColumn="0" w:lastRowLastColumn="0"/>
              <w:rPr>
                <w:color w:val="FF0000"/>
                <w:sz w:val="26"/>
                <w:szCs w:val="26"/>
                <w:lang w:val="en-US"/>
              </w:rPr>
            </w:pPr>
            <w:r w:rsidRPr="00EA5337">
              <w:rPr>
                <w:rFonts w:ascii="Courier New" w:hAnsi="Courier New" w:cs="Courier New"/>
                <w:color w:val="FF0000"/>
                <w:sz w:val="26"/>
                <w:szCs w:val="26"/>
                <w:shd w:val="clear" w:color="auto" w:fill="FFFFFF"/>
                <w:lang w:val="en-US"/>
              </w:rPr>
              <w:t>1.271</w:t>
            </w:r>
          </w:p>
        </w:tc>
      </w:tr>
      <w:tr w:rsidR="00EE23D0" w:rsidRPr="00C801EA" w14:paraId="1E339054" w14:textId="77777777" w:rsidTr="003B0CD7">
        <w:trPr>
          <w:trHeight w:val="253"/>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C952BAD" w14:textId="77777777" w:rsidR="00EE23D0" w:rsidRPr="00C801EA" w:rsidRDefault="00EE23D0" w:rsidP="00EE23D0">
            <w:pPr>
              <w:rPr>
                <w:sz w:val="26"/>
                <w:szCs w:val="26"/>
              </w:rPr>
            </w:pPr>
          </w:p>
        </w:tc>
        <w:tc>
          <w:tcPr>
            <w:tcW w:w="0" w:type="auto"/>
            <w:shd w:val="clear" w:color="auto" w:fill="auto"/>
          </w:tcPr>
          <w:p w14:paraId="11B956DB" w14:textId="77777777" w:rsidR="00EE23D0" w:rsidRPr="00C801EA" w:rsidRDefault="00EE23D0" w:rsidP="00EE23D0">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0E45BC38" w14:textId="79A30E9F" w:rsidR="00EE23D0" w:rsidRPr="00EA5337" w:rsidRDefault="00464F26" w:rsidP="00EE23D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00"/>
                <w:sz w:val="26"/>
                <w:szCs w:val="26"/>
                <w:shd w:val="clear" w:color="auto" w:fill="FFFFFF"/>
                <w:lang w:val="en-US"/>
              </w:rPr>
            </w:pPr>
            <w:r w:rsidRPr="00EA5337">
              <w:rPr>
                <w:rFonts w:ascii="Courier New" w:hAnsi="Courier New" w:cs="Courier New"/>
                <w:color w:val="FF0000"/>
                <w:sz w:val="26"/>
                <w:szCs w:val="26"/>
                <w:shd w:val="clear" w:color="auto" w:fill="FFFFFF"/>
                <w:lang w:val="en-US"/>
              </w:rPr>
              <w:t>0.949</w:t>
            </w:r>
          </w:p>
        </w:tc>
        <w:tc>
          <w:tcPr>
            <w:tcW w:w="0" w:type="auto"/>
            <w:shd w:val="clear" w:color="auto" w:fill="auto"/>
          </w:tcPr>
          <w:p w14:paraId="24526DB6" w14:textId="55A1B87B" w:rsidR="00EE23D0" w:rsidRPr="00EA5337" w:rsidRDefault="00464F26" w:rsidP="00EE23D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00"/>
                <w:sz w:val="26"/>
                <w:szCs w:val="26"/>
                <w:shd w:val="clear" w:color="auto" w:fill="FFFFFF"/>
                <w:lang w:val="en-US"/>
              </w:rPr>
            </w:pPr>
            <w:r w:rsidRPr="00EA5337">
              <w:rPr>
                <w:rFonts w:ascii="Courier New" w:hAnsi="Courier New" w:cs="Courier New"/>
                <w:color w:val="FF0000"/>
                <w:sz w:val="26"/>
                <w:szCs w:val="26"/>
                <w:shd w:val="clear" w:color="auto" w:fill="FFFFFF"/>
                <w:lang w:val="en-US"/>
              </w:rPr>
              <w:t>1.236</w:t>
            </w:r>
          </w:p>
        </w:tc>
      </w:tr>
      <w:tr w:rsidR="00EE23D0" w:rsidRPr="00C801EA" w14:paraId="588CEC75" w14:textId="77777777" w:rsidTr="003B0CD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3B349978" w14:textId="5157F82B" w:rsidR="00EE23D0" w:rsidRPr="00C801EA" w:rsidRDefault="00EE23D0" w:rsidP="00EE23D0">
            <w:pPr>
              <w:rPr>
                <w:sz w:val="26"/>
                <w:szCs w:val="26"/>
              </w:rPr>
            </w:pPr>
            <w:r w:rsidRPr="00C801EA">
              <w:rPr>
                <w:sz w:val="26"/>
                <w:szCs w:val="26"/>
                <w:lang w:val="en-US"/>
              </w:rPr>
              <w:t xml:space="preserve">KMeans + </w:t>
            </w:r>
            <w:r w:rsidRPr="00C801EA">
              <w:rPr>
                <w:sz w:val="26"/>
                <w:szCs w:val="26"/>
              </w:rPr>
              <w:t>DNN</w:t>
            </w:r>
          </w:p>
        </w:tc>
        <w:tc>
          <w:tcPr>
            <w:tcW w:w="0" w:type="auto"/>
            <w:shd w:val="clear" w:color="auto" w:fill="auto"/>
          </w:tcPr>
          <w:p w14:paraId="6BF057D9"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7E671611" w14:textId="5BEED9B0" w:rsidR="00EE23D0" w:rsidRPr="00CF3CEB" w:rsidRDefault="00966DF0"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1.107</w:t>
            </w:r>
          </w:p>
        </w:tc>
        <w:tc>
          <w:tcPr>
            <w:tcW w:w="0" w:type="auto"/>
            <w:shd w:val="clear" w:color="auto" w:fill="auto"/>
          </w:tcPr>
          <w:p w14:paraId="53C67C4A" w14:textId="2FB84BF8" w:rsidR="00EE23D0" w:rsidRPr="00CF3CEB" w:rsidRDefault="00966DF0"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1.43</w:t>
            </w:r>
          </w:p>
        </w:tc>
      </w:tr>
      <w:tr w:rsidR="00EE23D0" w:rsidRPr="00C801EA" w14:paraId="5A5A45D1" w14:textId="77777777" w:rsidTr="003B0CD7">
        <w:trPr>
          <w:trHeight w:val="253"/>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31583B45" w14:textId="77777777" w:rsidR="00EE23D0" w:rsidRPr="00C801EA" w:rsidRDefault="00EE23D0" w:rsidP="00EE23D0">
            <w:pPr>
              <w:rPr>
                <w:sz w:val="26"/>
                <w:szCs w:val="26"/>
              </w:rPr>
            </w:pPr>
          </w:p>
        </w:tc>
        <w:tc>
          <w:tcPr>
            <w:tcW w:w="0" w:type="auto"/>
            <w:shd w:val="clear" w:color="auto" w:fill="auto"/>
          </w:tcPr>
          <w:p w14:paraId="20E68130" w14:textId="77777777" w:rsidR="00EE23D0" w:rsidRPr="00C801EA" w:rsidRDefault="00EE23D0" w:rsidP="00EE23D0">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45F6CDFA" w14:textId="49BEA79A" w:rsidR="00EE23D0" w:rsidRPr="00CF3CEB" w:rsidRDefault="00357A59" w:rsidP="00EE23D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0.995</w:t>
            </w:r>
          </w:p>
        </w:tc>
        <w:tc>
          <w:tcPr>
            <w:tcW w:w="0" w:type="auto"/>
            <w:shd w:val="clear" w:color="auto" w:fill="auto"/>
          </w:tcPr>
          <w:p w14:paraId="2848CADC" w14:textId="79578E98" w:rsidR="00EE23D0" w:rsidRPr="00CF3CEB" w:rsidRDefault="00357A59" w:rsidP="00EE23D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1.268</w:t>
            </w:r>
          </w:p>
        </w:tc>
      </w:tr>
      <w:tr w:rsidR="00EE23D0" w:rsidRPr="00C801EA" w14:paraId="46878C7A" w14:textId="77777777" w:rsidTr="003B0CD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4353725" w14:textId="77777777" w:rsidR="00EE23D0" w:rsidRPr="00C801EA" w:rsidRDefault="00EE23D0" w:rsidP="00EE23D0">
            <w:pPr>
              <w:rPr>
                <w:sz w:val="26"/>
                <w:szCs w:val="26"/>
              </w:rPr>
            </w:pPr>
          </w:p>
        </w:tc>
        <w:tc>
          <w:tcPr>
            <w:tcW w:w="0" w:type="auto"/>
            <w:shd w:val="clear" w:color="auto" w:fill="auto"/>
          </w:tcPr>
          <w:p w14:paraId="18916694"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1D18F0F8" w14:textId="6C319E6D" w:rsidR="00EE23D0" w:rsidRPr="00C4652A" w:rsidRDefault="00C4652A"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1.195</w:t>
            </w:r>
          </w:p>
        </w:tc>
        <w:tc>
          <w:tcPr>
            <w:tcW w:w="0" w:type="auto"/>
            <w:shd w:val="clear" w:color="auto" w:fill="auto"/>
          </w:tcPr>
          <w:p w14:paraId="60E10C38" w14:textId="71A1FE69" w:rsidR="00EE23D0" w:rsidRPr="00CF3CEB" w:rsidRDefault="00EE23D0"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0.004</w:t>
            </w:r>
          </w:p>
        </w:tc>
      </w:tr>
    </w:tbl>
    <w:p w14:paraId="050E46ED" w14:textId="77777777" w:rsidR="003B1713" w:rsidRPr="00C801EA" w:rsidRDefault="003B1713" w:rsidP="00EE23D0">
      <w:pPr>
        <w:pStyle w:val="ListParagraph"/>
        <w:rPr>
          <w:b/>
          <w:sz w:val="26"/>
          <w:szCs w:val="26"/>
        </w:rPr>
      </w:pPr>
    </w:p>
    <w:tbl>
      <w:tblPr>
        <w:tblStyle w:val="GridTable3-Accent1"/>
        <w:tblW w:w="0" w:type="auto"/>
        <w:tblLook w:val="04A0" w:firstRow="1" w:lastRow="0" w:firstColumn="1" w:lastColumn="0" w:noHBand="0" w:noVBand="1"/>
      </w:tblPr>
      <w:tblGrid>
        <w:gridCol w:w="2024"/>
        <w:gridCol w:w="823"/>
        <w:gridCol w:w="1625"/>
        <w:gridCol w:w="1559"/>
      </w:tblGrid>
      <w:tr w:rsidR="00EE23D0" w:rsidRPr="00C801EA" w14:paraId="0ADAA9AC" w14:textId="77777777" w:rsidTr="00EE23D0">
        <w:trPr>
          <w:cnfStyle w:val="100000000000" w:firstRow="1" w:lastRow="0" w:firstColumn="0" w:lastColumn="0" w:oddVBand="0" w:evenVBand="0" w:oddHBand="0" w:evenHBand="0" w:firstRowFirstColumn="0" w:firstRowLastColumn="0" w:lastRowFirstColumn="0" w:lastRowLastColumn="0"/>
          <w:trHeight w:val="253"/>
        </w:trPr>
        <w:tc>
          <w:tcPr>
            <w:cnfStyle w:val="001000000100" w:firstRow="0" w:lastRow="0" w:firstColumn="1" w:lastColumn="0" w:oddVBand="0" w:evenVBand="0" w:oddHBand="0" w:evenHBand="0" w:firstRowFirstColumn="1" w:firstRowLastColumn="0" w:lastRowFirstColumn="0" w:lastRowLastColumn="0"/>
            <w:tcW w:w="0" w:type="auto"/>
          </w:tcPr>
          <w:p w14:paraId="0FC39D1C" w14:textId="77777777" w:rsidR="00EE23D0" w:rsidRPr="00C801EA" w:rsidRDefault="00EE23D0" w:rsidP="00EE23D0">
            <w:pPr>
              <w:rPr>
                <w:sz w:val="26"/>
                <w:szCs w:val="26"/>
              </w:rPr>
            </w:pPr>
            <w:r w:rsidRPr="00C801EA">
              <w:rPr>
                <w:sz w:val="26"/>
                <w:szCs w:val="26"/>
              </w:rPr>
              <w:t>Method</w:t>
            </w:r>
          </w:p>
        </w:tc>
        <w:tc>
          <w:tcPr>
            <w:tcW w:w="0" w:type="auto"/>
          </w:tcPr>
          <w:p w14:paraId="5E6EF8B0" w14:textId="77777777" w:rsidR="00EE23D0" w:rsidRPr="00C801EA" w:rsidRDefault="00EE23D0" w:rsidP="00EE23D0">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1625" w:type="dxa"/>
          </w:tcPr>
          <w:p w14:paraId="624756A5" w14:textId="77777777" w:rsidR="00EE23D0" w:rsidRPr="00C801EA" w:rsidRDefault="00EE23D0" w:rsidP="00EE23D0">
            <w:pPr>
              <w:cnfStyle w:val="100000000000" w:firstRow="1" w:lastRow="0" w:firstColumn="0" w:lastColumn="0" w:oddVBand="0" w:evenVBand="0" w:oddHBand="0" w:evenHBand="0" w:firstRowFirstColumn="0" w:firstRowLastColumn="0" w:lastRowFirstColumn="0" w:lastRowLastColumn="0"/>
              <w:rPr>
                <w:b w:val="0"/>
                <w:sz w:val="26"/>
                <w:szCs w:val="26"/>
              </w:rPr>
            </w:pPr>
            <w:r w:rsidRPr="00C801EA">
              <w:rPr>
                <w:sz w:val="26"/>
                <w:szCs w:val="26"/>
              </w:rPr>
              <w:t xml:space="preserve">MAE </w:t>
            </w:r>
            <w:r w:rsidRPr="00C801EA">
              <w:rPr>
                <w:sz w:val="26"/>
                <w:szCs w:val="26"/>
                <w:lang w:val="en-US"/>
              </w:rPr>
              <w:t>Test</w:t>
            </w:r>
          </w:p>
        </w:tc>
        <w:tc>
          <w:tcPr>
            <w:tcW w:w="1559" w:type="dxa"/>
          </w:tcPr>
          <w:p w14:paraId="65D3E88F" w14:textId="77777777" w:rsidR="00EE23D0" w:rsidRPr="00C801EA" w:rsidRDefault="00EE23D0" w:rsidP="00EE23D0">
            <w:pPr>
              <w:cnfStyle w:val="100000000000" w:firstRow="1" w:lastRow="0" w:firstColumn="0" w:lastColumn="0" w:oddVBand="0" w:evenVBand="0" w:oddHBand="0" w:evenHBand="0" w:firstRowFirstColumn="0" w:firstRowLastColumn="0" w:lastRowFirstColumn="0" w:lastRowLastColumn="0"/>
              <w:rPr>
                <w:b w:val="0"/>
                <w:sz w:val="26"/>
                <w:szCs w:val="26"/>
              </w:rPr>
            </w:pPr>
            <w:r w:rsidRPr="00C801EA">
              <w:rPr>
                <w:sz w:val="26"/>
                <w:szCs w:val="26"/>
              </w:rPr>
              <w:t xml:space="preserve">RMSE </w:t>
            </w:r>
            <w:r w:rsidRPr="00C801EA">
              <w:rPr>
                <w:sz w:val="26"/>
                <w:szCs w:val="26"/>
                <w:lang w:val="en-US"/>
              </w:rPr>
              <w:t>Test</w:t>
            </w:r>
          </w:p>
        </w:tc>
      </w:tr>
      <w:tr w:rsidR="00EE23D0" w:rsidRPr="00C801EA" w14:paraId="048C522F" w14:textId="77777777" w:rsidTr="008D6BD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01ABD227" w14:textId="0F1CB63A" w:rsidR="00EE23D0" w:rsidRPr="00C801EA" w:rsidRDefault="00EE23D0" w:rsidP="00EE23D0">
            <w:pPr>
              <w:rPr>
                <w:sz w:val="26"/>
                <w:szCs w:val="26"/>
              </w:rPr>
            </w:pPr>
            <w:r w:rsidRPr="00C801EA">
              <w:rPr>
                <w:sz w:val="26"/>
                <w:szCs w:val="26"/>
                <w:lang w:val="en-US"/>
              </w:rPr>
              <w:t xml:space="preserve">KMeans + </w:t>
            </w:r>
            <w:r w:rsidRPr="00C801EA">
              <w:rPr>
                <w:sz w:val="26"/>
                <w:szCs w:val="26"/>
              </w:rPr>
              <w:t>RNN</w:t>
            </w:r>
          </w:p>
        </w:tc>
        <w:tc>
          <w:tcPr>
            <w:tcW w:w="0" w:type="auto"/>
            <w:shd w:val="clear" w:color="auto" w:fill="auto"/>
          </w:tcPr>
          <w:p w14:paraId="37A9CB28"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1625" w:type="dxa"/>
            <w:shd w:val="clear" w:color="auto" w:fill="auto"/>
          </w:tcPr>
          <w:p w14:paraId="07E37EBA" w14:textId="7066E8C5" w:rsidR="00EE23D0" w:rsidRPr="008D6BD5" w:rsidRDefault="00EE23D0"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shd w:val="clear" w:color="auto" w:fill="FFFFFF"/>
                <w:lang w:val="en-US"/>
              </w:rPr>
            </w:pPr>
            <w:r w:rsidRPr="008D6BD5">
              <w:rPr>
                <w:rFonts w:ascii="Courier New" w:hAnsi="Courier New" w:cs="Courier New"/>
                <w:sz w:val="26"/>
                <w:szCs w:val="26"/>
                <w:shd w:val="clear" w:color="auto" w:fill="FFFFFF"/>
              </w:rPr>
              <w:t>0.</w:t>
            </w:r>
            <w:r w:rsidR="00EC0110" w:rsidRPr="008D6BD5">
              <w:rPr>
                <w:rFonts w:ascii="Courier New" w:hAnsi="Courier New" w:cs="Courier New"/>
                <w:sz w:val="26"/>
                <w:szCs w:val="26"/>
                <w:shd w:val="clear" w:color="auto" w:fill="FFFFFF"/>
              </w:rPr>
              <w:t>9</w:t>
            </w:r>
            <w:r w:rsidR="00405ABA" w:rsidRPr="008D6BD5">
              <w:rPr>
                <w:rFonts w:ascii="Courier New" w:hAnsi="Courier New" w:cs="Courier New"/>
                <w:sz w:val="26"/>
                <w:szCs w:val="26"/>
                <w:shd w:val="clear" w:color="auto" w:fill="FFFFFF"/>
                <w:lang w:val="en-US"/>
              </w:rPr>
              <w:t>43</w:t>
            </w:r>
          </w:p>
        </w:tc>
        <w:tc>
          <w:tcPr>
            <w:tcW w:w="1559" w:type="dxa"/>
            <w:shd w:val="clear" w:color="auto" w:fill="auto"/>
          </w:tcPr>
          <w:p w14:paraId="3D814ABC" w14:textId="3AB0B523" w:rsidR="00EE23D0" w:rsidRPr="008D6BD5" w:rsidRDefault="00405ABA"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shd w:val="clear" w:color="auto" w:fill="FFFFFF"/>
                <w:lang w:val="en-US"/>
              </w:rPr>
            </w:pPr>
            <w:r w:rsidRPr="008D6BD5">
              <w:rPr>
                <w:rFonts w:ascii="Courier New" w:hAnsi="Courier New" w:cs="Courier New"/>
                <w:sz w:val="26"/>
                <w:szCs w:val="26"/>
                <w:shd w:val="clear" w:color="auto" w:fill="FFFFFF"/>
                <w:lang w:val="en-US"/>
              </w:rPr>
              <w:t>1.232</w:t>
            </w:r>
          </w:p>
        </w:tc>
      </w:tr>
      <w:tr w:rsidR="00EE23D0" w:rsidRPr="00C801EA" w14:paraId="7B627195" w14:textId="77777777" w:rsidTr="003B0CD7">
        <w:trPr>
          <w:trHeight w:val="253"/>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639821C" w14:textId="77777777" w:rsidR="00EE23D0" w:rsidRPr="00C801EA" w:rsidRDefault="00EE23D0" w:rsidP="00EE23D0">
            <w:pPr>
              <w:rPr>
                <w:sz w:val="26"/>
                <w:szCs w:val="26"/>
              </w:rPr>
            </w:pPr>
          </w:p>
        </w:tc>
        <w:tc>
          <w:tcPr>
            <w:tcW w:w="0" w:type="auto"/>
            <w:shd w:val="clear" w:color="auto" w:fill="auto"/>
          </w:tcPr>
          <w:p w14:paraId="37412604" w14:textId="77777777" w:rsidR="00EE23D0" w:rsidRPr="00C801EA" w:rsidRDefault="00EE23D0" w:rsidP="00EE23D0">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1625" w:type="dxa"/>
            <w:shd w:val="clear" w:color="auto" w:fill="auto"/>
          </w:tcPr>
          <w:p w14:paraId="595C49FC" w14:textId="6B0E6671" w:rsidR="00EE23D0" w:rsidRPr="00B72C33" w:rsidRDefault="00B72C33" w:rsidP="00EE23D0">
            <w:pPr>
              <w:cnfStyle w:val="000000000000" w:firstRow="0" w:lastRow="0" w:firstColumn="0" w:lastColumn="0" w:oddVBand="0" w:evenVBand="0" w:oddHBand="0" w:evenHBand="0" w:firstRowFirstColumn="0" w:firstRowLastColumn="0" w:lastRowFirstColumn="0" w:lastRowLastColumn="0"/>
              <w:rPr>
                <w:b/>
                <w:sz w:val="26"/>
                <w:szCs w:val="26"/>
                <w:lang w:val="en-US"/>
              </w:rPr>
            </w:pPr>
            <w:r>
              <w:rPr>
                <w:rFonts w:ascii="Courier New" w:hAnsi="Courier New" w:cs="Courier New"/>
                <w:color w:val="212121"/>
                <w:sz w:val="26"/>
                <w:szCs w:val="26"/>
                <w:shd w:val="clear" w:color="auto" w:fill="FFFFFF"/>
                <w:lang w:val="en-US"/>
              </w:rPr>
              <w:t>1.025</w:t>
            </w:r>
          </w:p>
        </w:tc>
        <w:tc>
          <w:tcPr>
            <w:tcW w:w="1559" w:type="dxa"/>
            <w:shd w:val="clear" w:color="auto" w:fill="auto"/>
          </w:tcPr>
          <w:p w14:paraId="448F1CEB" w14:textId="3EFBC11A" w:rsidR="00EE23D0" w:rsidRPr="00B72C33" w:rsidRDefault="00B72C33" w:rsidP="00EE23D0">
            <w:pPr>
              <w:cnfStyle w:val="000000000000" w:firstRow="0" w:lastRow="0" w:firstColumn="0" w:lastColumn="0" w:oddVBand="0" w:evenVBand="0" w:oddHBand="0" w:evenHBand="0" w:firstRowFirstColumn="0" w:firstRowLastColumn="0" w:lastRowFirstColumn="0" w:lastRowLastColumn="0"/>
              <w:rPr>
                <w:b/>
                <w:sz w:val="26"/>
                <w:szCs w:val="26"/>
                <w:lang w:val="en-US"/>
              </w:rPr>
            </w:pPr>
            <w:r>
              <w:rPr>
                <w:rFonts w:ascii="Courier New" w:hAnsi="Courier New" w:cs="Courier New"/>
                <w:color w:val="212121"/>
                <w:sz w:val="26"/>
                <w:szCs w:val="26"/>
                <w:shd w:val="clear" w:color="auto" w:fill="FFFFFF"/>
                <w:lang w:val="en-US"/>
              </w:rPr>
              <w:t>1.371</w:t>
            </w:r>
          </w:p>
        </w:tc>
      </w:tr>
      <w:tr w:rsidR="00EE23D0" w:rsidRPr="00C801EA" w14:paraId="56A13CD0" w14:textId="77777777" w:rsidTr="003B0CD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AAC60BC" w14:textId="77777777" w:rsidR="00EE23D0" w:rsidRPr="00C801EA" w:rsidRDefault="00EE23D0" w:rsidP="00EE23D0">
            <w:pPr>
              <w:rPr>
                <w:sz w:val="26"/>
                <w:szCs w:val="26"/>
              </w:rPr>
            </w:pPr>
          </w:p>
        </w:tc>
        <w:tc>
          <w:tcPr>
            <w:tcW w:w="0" w:type="auto"/>
            <w:shd w:val="clear" w:color="auto" w:fill="auto"/>
          </w:tcPr>
          <w:p w14:paraId="1207CCAA"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1625" w:type="dxa"/>
            <w:shd w:val="clear" w:color="auto" w:fill="auto"/>
          </w:tcPr>
          <w:p w14:paraId="50434A5B" w14:textId="0EE40E79" w:rsidR="00EE23D0" w:rsidRPr="008D6BD5" w:rsidRDefault="00C5267A"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shd w:val="clear" w:color="auto" w:fill="FFFFFF"/>
                <w:lang w:val="en-US"/>
              </w:rPr>
            </w:pPr>
            <w:r w:rsidRPr="008D6BD5">
              <w:rPr>
                <w:rFonts w:ascii="Courier New" w:hAnsi="Courier New" w:cs="Courier New"/>
                <w:sz w:val="26"/>
                <w:szCs w:val="26"/>
                <w:shd w:val="clear" w:color="auto" w:fill="FFFFFF"/>
                <w:lang w:val="en-US"/>
              </w:rPr>
              <w:t>0.928</w:t>
            </w:r>
          </w:p>
        </w:tc>
        <w:tc>
          <w:tcPr>
            <w:tcW w:w="1559" w:type="dxa"/>
            <w:shd w:val="clear" w:color="auto" w:fill="auto"/>
          </w:tcPr>
          <w:p w14:paraId="40887287" w14:textId="049800A9" w:rsidR="00EE23D0" w:rsidRPr="008D6BD5" w:rsidRDefault="00C5267A"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6"/>
                <w:szCs w:val="26"/>
                <w:shd w:val="clear" w:color="auto" w:fill="FFFFFF"/>
                <w:lang w:val="en-US"/>
              </w:rPr>
            </w:pPr>
            <w:r w:rsidRPr="008D6BD5">
              <w:rPr>
                <w:rFonts w:ascii="Courier New" w:hAnsi="Courier New" w:cs="Courier New"/>
                <w:sz w:val="26"/>
                <w:szCs w:val="26"/>
                <w:shd w:val="clear" w:color="auto" w:fill="FFFFFF"/>
                <w:lang w:val="en-US"/>
              </w:rPr>
              <w:t>1.21</w:t>
            </w:r>
          </w:p>
        </w:tc>
      </w:tr>
      <w:tr w:rsidR="00EE23D0" w:rsidRPr="00C801EA" w14:paraId="195AAE8A" w14:textId="77777777" w:rsidTr="003B0CD7">
        <w:trPr>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02A6DB39" w14:textId="7861EE84" w:rsidR="00EE23D0" w:rsidRPr="00C801EA" w:rsidRDefault="00EE23D0" w:rsidP="00EE23D0">
            <w:pPr>
              <w:rPr>
                <w:sz w:val="26"/>
                <w:szCs w:val="26"/>
              </w:rPr>
            </w:pPr>
            <w:r w:rsidRPr="00C801EA">
              <w:rPr>
                <w:sz w:val="26"/>
                <w:szCs w:val="26"/>
                <w:lang w:val="en-US"/>
              </w:rPr>
              <w:t xml:space="preserve">KMeans + </w:t>
            </w:r>
            <w:r w:rsidRPr="00C801EA">
              <w:rPr>
                <w:sz w:val="26"/>
                <w:szCs w:val="26"/>
              </w:rPr>
              <w:t>LSTM</w:t>
            </w:r>
          </w:p>
        </w:tc>
        <w:tc>
          <w:tcPr>
            <w:tcW w:w="0" w:type="auto"/>
            <w:shd w:val="clear" w:color="auto" w:fill="auto"/>
          </w:tcPr>
          <w:p w14:paraId="5634BD26" w14:textId="77777777" w:rsidR="00EE23D0" w:rsidRPr="00C801EA" w:rsidRDefault="00EE23D0" w:rsidP="00EE23D0">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1625" w:type="dxa"/>
            <w:shd w:val="clear" w:color="auto" w:fill="auto"/>
          </w:tcPr>
          <w:p w14:paraId="4049316D" w14:textId="5F4603EC" w:rsidR="00EE23D0" w:rsidRPr="008D6BD5" w:rsidRDefault="00247D2E" w:rsidP="00EE23D0">
            <w:pPr>
              <w:cnfStyle w:val="000000000000" w:firstRow="0" w:lastRow="0" w:firstColumn="0" w:lastColumn="0" w:oddVBand="0" w:evenVBand="0" w:oddHBand="0" w:evenHBand="0" w:firstRowFirstColumn="0" w:firstRowLastColumn="0" w:lastRowFirstColumn="0" w:lastRowLastColumn="0"/>
              <w:rPr>
                <w:b/>
                <w:color w:val="FF0000"/>
                <w:sz w:val="26"/>
                <w:szCs w:val="26"/>
                <w:lang w:val="en-US"/>
              </w:rPr>
            </w:pPr>
            <w:r w:rsidRPr="008D6BD5">
              <w:rPr>
                <w:rFonts w:ascii="Courier New" w:hAnsi="Courier New" w:cs="Courier New"/>
                <w:color w:val="FF0000"/>
                <w:sz w:val="26"/>
                <w:szCs w:val="26"/>
                <w:shd w:val="clear" w:color="auto" w:fill="FFFFFF"/>
                <w:lang w:val="en-US"/>
              </w:rPr>
              <w:t>0.914</w:t>
            </w:r>
          </w:p>
        </w:tc>
        <w:tc>
          <w:tcPr>
            <w:tcW w:w="1559" w:type="dxa"/>
            <w:shd w:val="clear" w:color="auto" w:fill="auto"/>
          </w:tcPr>
          <w:p w14:paraId="52F9EC2D" w14:textId="63D8236E" w:rsidR="00EE23D0" w:rsidRPr="008D6BD5" w:rsidRDefault="00247D2E" w:rsidP="00EE23D0">
            <w:pPr>
              <w:cnfStyle w:val="000000000000" w:firstRow="0" w:lastRow="0" w:firstColumn="0" w:lastColumn="0" w:oddVBand="0" w:evenVBand="0" w:oddHBand="0" w:evenHBand="0" w:firstRowFirstColumn="0" w:firstRowLastColumn="0" w:lastRowFirstColumn="0" w:lastRowLastColumn="0"/>
              <w:rPr>
                <w:b/>
                <w:color w:val="FF0000"/>
                <w:sz w:val="26"/>
                <w:szCs w:val="26"/>
                <w:lang w:val="en-US"/>
              </w:rPr>
            </w:pPr>
            <w:r w:rsidRPr="008D6BD5">
              <w:rPr>
                <w:rFonts w:ascii="Courier New" w:hAnsi="Courier New" w:cs="Courier New"/>
                <w:color w:val="FF0000"/>
                <w:sz w:val="26"/>
                <w:szCs w:val="26"/>
                <w:shd w:val="clear" w:color="auto" w:fill="FFFFFF"/>
                <w:lang w:val="en-US"/>
              </w:rPr>
              <w:t>1.225</w:t>
            </w:r>
          </w:p>
        </w:tc>
      </w:tr>
      <w:tr w:rsidR="00EE23D0" w:rsidRPr="00C801EA" w14:paraId="36723CCF" w14:textId="77777777" w:rsidTr="003B0CD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6E6ADCA" w14:textId="77777777" w:rsidR="00EE23D0" w:rsidRPr="00C801EA" w:rsidRDefault="00EE23D0" w:rsidP="00EE23D0">
            <w:pPr>
              <w:rPr>
                <w:sz w:val="26"/>
                <w:szCs w:val="26"/>
              </w:rPr>
            </w:pPr>
          </w:p>
        </w:tc>
        <w:tc>
          <w:tcPr>
            <w:tcW w:w="0" w:type="auto"/>
            <w:shd w:val="clear" w:color="auto" w:fill="auto"/>
          </w:tcPr>
          <w:p w14:paraId="1AA5E711"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1625" w:type="dxa"/>
            <w:shd w:val="clear" w:color="auto" w:fill="auto"/>
          </w:tcPr>
          <w:p w14:paraId="699E31FE" w14:textId="6818C0E2" w:rsidR="00EE23D0" w:rsidRPr="008D6BD5" w:rsidRDefault="00641F2C" w:rsidP="00EE23D0">
            <w:pPr>
              <w:cnfStyle w:val="000000100000" w:firstRow="0" w:lastRow="0" w:firstColumn="0" w:lastColumn="0" w:oddVBand="0" w:evenVBand="0" w:oddHBand="1" w:evenHBand="0" w:firstRowFirstColumn="0" w:firstRowLastColumn="0" w:lastRowFirstColumn="0" w:lastRowLastColumn="0"/>
              <w:rPr>
                <w:b/>
                <w:color w:val="FF0000"/>
                <w:sz w:val="26"/>
                <w:szCs w:val="26"/>
                <w:lang w:val="en-US"/>
              </w:rPr>
            </w:pPr>
            <w:r w:rsidRPr="008D6BD5">
              <w:rPr>
                <w:rFonts w:ascii="Courier New" w:hAnsi="Courier New" w:cs="Courier New"/>
                <w:color w:val="FF0000"/>
                <w:sz w:val="26"/>
                <w:szCs w:val="26"/>
                <w:shd w:val="clear" w:color="auto" w:fill="FFFFFF"/>
                <w:lang w:val="en-US"/>
              </w:rPr>
              <w:t>0.992</w:t>
            </w:r>
          </w:p>
        </w:tc>
        <w:tc>
          <w:tcPr>
            <w:tcW w:w="1559" w:type="dxa"/>
            <w:shd w:val="clear" w:color="auto" w:fill="auto"/>
          </w:tcPr>
          <w:p w14:paraId="74F0CDAA" w14:textId="25D3D68C" w:rsidR="00EE23D0" w:rsidRPr="008D6BD5" w:rsidRDefault="00641F2C" w:rsidP="00EE23D0">
            <w:pPr>
              <w:cnfStyle w:val="000000100000" w:firstRow="0" w:lastRow="0" w:firstColumn="0" w:lastColumn="0" w:oddVBand="0" w:evenVBand="0" w:oddHBand="1" w:evenHBand="0" w:firstRowFirstColumn="0" w:firstRowLastColumn="0" w:lastRowFirstColumn="0" w:lastRowLastColumn="0"/>
              <w:rPr>
                <w:b/>
                <w:color w:val="FF0000"/>
                <w:sz w:val="26"/>
                <w:szCs w:val="26"/>
                <w:lang w:val="en-US"/>
              </w:rPr>
            </w:pPr>
            <w:r w:rsidRPr="008D6BD5">
              <w:rPr>
                <w:rFonts w:ascii="Courier New" w:hAnsi="Courier New" w:cs="Courier New"/>
                <w:color w:val="FF0000"/>
                <w:sz w:val="26"/>
                <w:szCs w:val="26"/>
                <w:shd w:val="clear" w:color="auto" w:fill="FFFFFF"/>
                <w:lang w:val="en-US"/>
              </w:rPr>
              <w:t>1.2</w:t>
            </w:r>
            <w:r w:rsidR="00464F26" w:rsidRPr="008D6BD5">
              <w:rPr>
                <w:rFonts w:ascii="Courier New" w:hAnsi="Courier New" w:cs="Courier New"/>
                <w:color w:val="FF0000"/>
                <w:sz w:val="26"/>
                <w:szCs w:val="26"/>
                <w:shd w:val="clear" w:color="auto" w:fill="FFFFFF"/>
                <w:lang w:val="en-US"/>
              </w:rPr>
              <w:t>9</w:t>
            </w:r>
          </w:p>
        </w:tc>
      </w:tr>
      <w:tr w:rsidR="00EE23D0" w:rsidRPr="00C801EA" w14:paraId="605256F6" w14:textId="77777777" w:rsidTr="003B0CD7">
        <w:trPr>
          <w:trHeight w:val="253"/>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793A412" w14:textId="77777777" w:rsidR="00EE23D0" w:rsidRPr="00C801EA" w:rsidRDefault="00EE23D0" w:rsidP="00EE23D0">
            <w:pPr>
              <w:rPr>
                <w:sz w:val="26"/>
                <w:szCs w:val="26"/>
              </w:rPr>
            </w:pPr>
          </w:p>
        </w:tc>
        <w:tc>
          <w:tcPr>
            <w:tcW w:w="0" w:type="auto"/>
            <w:shd w:val="clear" w:color="auto" w:fill="auto"/>
          </w:tcPr>
          <w:p w14:paraId="560A1C55" w14:textId="77777777" w:rsidR="00EE23D0" w:rsidRPr="00C801EA" w:rsidRDefault="00EE23D0" w:rsidP="00EE23D0">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1625" w:type="dxa"/>
            <w:shd w:val="clear" w:color="auto" w:fill="auto"/>
          </w:tcPr>
          <w:p w14:paraId="5CEDC1E4" w14:textId="008CC756" w:rsidR="00EE23D0" w:rsidRPr="00EA5337" w:rsidRDefault="00464F26" w:rsidP="00EE23D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00"/>
                <w:sz w:val="26"/>
                <w:szCs w:val="26"/>
                <w:shd w:val="clear" w:color="auto" w:fill="FFFFFF"/>
                <w:lang w:val="en-US"/>
              </w:rPr>
            </w:pPr>
            <w:r w:rsidRPr="00EA5337">
              <w:rPr>
                <w:rFonts w:ascii="Courier New" w:hAnsi="Courier New" w:cs="Courier New"/>
                <w:color w:val="FF0000"/>
                <w:sz w:val="26"/>
                <w:szCs w:val="26"/>
                <w:shd w:val="clear" w:color="auto" w:fill="FFFFFF"/>
                <w:lang w:val="en-US"/>
              </w:rPr>
              <w:t>0.963</w:t>
            </w:r>
          </w:p>
        </w:tc>
        <w:tc>
          <w:tcPr>
            <w:tcW w:w="1559" w:type="dxa"/>
            <w:shd w:val="clear" w:color="auto" w:fill="auto"/>
          </w:tcPr>
          <w:p w14:paraId="28343FF1" w14:textId="775FDE13" w:rsidR="00EE23D0" w:rsidRPr="00EA5337" w:rsidRDefault="00464F26" w:rsidP="00EE23D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00"/>
                <w:sz w:val="26"/>
                <w:szCs w:val="26"/>
                <w:shd w:val="clear" w:color="auto" w:fill="FFFFFF"/>
                <w:lang w:val="en-US"/>
              </w:rPr>
            </w:pPr>
            <w:r w:rsidRPr="00EA5337">
              <w:rPr>
                <w:rFonts w:ascii="Courier New" w:hAnsi="Courier New" w:cs="Courier New"/>
                <w:color w:val="FF0000"/>
                <w:sz w:val="26"/>
                <w:szCs w:val="26"/>
                <w:shd w:val="clear" w:color="auto" w:fill="FFFFFF"/>
                <w:lang w:val="en-US"/>
              </w:rPr>
              <w:t>1.294</w:t>
            </w:r>
          </w:p>
        </w:tc>
      </w:tr>
      <w:tr w:rsidR="00EE23D0" w:rsidRPr="00C801EA" w14:paraId="45F68C3D" w14:textId="77777777" w:rsidTr="003B0CD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tcPr>
          <w:p w14:paraId="51DF0DEF" w14:textId="6FC09383" w:rsidR="00EE23D0" w:rsidRPr="00C801EA" w:rsidRDefault="00EE23D0" w:rsidP="00EE23D0">
            <w:pPr>
              <w:rPr>
                <w:sz w:val="26"/>
                <w:szCs w:val="26"/>
              </w:rPr>
            </w:pPr>
            <w:r w:rsidRPr="00C801EA">
              <w:rPr>
                <w:sz w:val="26"/>
                <w:szCs w:val="26"/>
                <w:lang w:val="en-US"/>
              </w:rPr>
              <w:t xml:space="preserve">KMeans + </w:t>
            </w:r>
            <w:r w:rsidRPr="00C801EA">
              <w:rPr>
                <w:sz w:val="26"/>
                <w:szCs w:val="26"/>
              </w:rPr>
              <w:t>DNN</w:t>
            </w:r>
          </w:p>
        </w:tc>
        <w:tc>
          <w:tcPr>
            <w:tcW w:w="0" w:type="auto"/>
            <w:shd w:val="clear" w:color="auto" w:fill="auto"/>
          </w:tcPr>
          <w:p w14:paraId="7526593F"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1625" w:type="dxa"/>
            <w:shd w:val="clear" w:color="auto" w:fill="auto"/>
          </w:tcPr>
          <w:p w14:paraId="5B3AB468" w14:textId="443968EF" w:rsidR="00EE23D0" w:rsidRPr="00CF3CEB" w:rsidRDefault="00966DF0"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1.082</w:t>
            </w:r>
          </w:p>
        </w:tc>
        <w:tc>
          <w:tcPr>
            <w:tcW w:w="1559" w:type="dxa"/>
            <w:shd w:val="clear" w:color="auto" w:fill="auto"/>
          </w:tcPr>
          <w:p w14:paraId="7627D09F" w14:textId="1C7CD4D4" w:rsidR="00EE23D0" w:rsidRPr="00CF3CEB" w:rsidRDefault="00966DF0"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1.382</w:t>
            </w:r>
          </w:p>
        </w:tc>
      </w:tr>
      <w:tr w:rsidR="00EE23D0" w:rsidRPr="00C801EA" w14:paraId="1AF7DEBA" w14:textId="77777777" w:rsidTr="003B0CD7">
        <w:trPr>
          <w:trHeight w:val="253"/>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E6ECD6A" w14:textId="77777777" w:rsidR="00EE23D0" w:rsidRPr="00C801EA" w:rsidRDefault="00EE23D0" w:rsidP="00EE23D0">
            <w:pPr>
              <w:rPr>
                <w:sz w:val="26"/>
                <w:szCs w:val="26"/>
              </w:rPr>
            </w:pPr>
          </w:p>
        </w:tc>
        <w:tc>
          <w:tcPr>
            <w:tcW w:w="0" w:type="auto"/>
            <w:shd w:val="clear" w:color="auto" w:fill="auto"/>
          </w:tcPr>
          <w:p w14:paraId="1BCB1967" w14:textId="77777777" w:rsidR="00EE23D0" w:rsidRPr="00C801EA" w:rsidRDefault="00EE23D0" w:rsidP="00EE23D0">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1625" w:type="dxa"/>
            <w:shd w:val="clear" w:color="auto" w:fill="auto"/>
          </w:tcPr>
          <w:p w14:paraId="599A393E" w14:textId="3CDF21C8" w:rsidR="00EE23D0" w:rsidRPr="00CF3CEB" w:rsidRDefault="00D4365C" w:rsidP="00EE23D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1.059</w:t>
            </w:r>
          </w:p>
        </w:tc>
        <w:tc>
          <w:tcPr>
            <w:tcW w:w="1559" w:type="dxa"/>
            <w:shd w:val="clear" w:color="auto" w:fill="auto"/>
          </w:tcPr>
          <w:p w14:paraId="0C92DB8A" w14:textId="62E419F8" w:rsidR="00EE23D0" w:rsidRPr="00CF3CEB" w:rsidRDefault="00EE23D0" w:rsidP="00EE23D0">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0.008</w:t>
            </w:r>
          </w:p>
        </w:tc>
      </w:tr>
      <w:tr w:rsidR="00EE23D0" w:rsidRPr="00C801EA" w14:paraId="65737DDC" w14:textId="77777777" w:rsidTr="003B0CD7">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2283873" w14:textId="77777777" w:rsidR="00EE23D0" w:rsidRPr="00C801EA" w:rsidRDefault="00EE23D0" w:rsidP="00EE23D0">
            <w:pPr>
              <w:rPr>
                <w:sz w:val="26"/>
                <w:szCs w:val="26"/>
              </w:rPr>
            </w:pPr>
          </w:p>
        </w:tc>
        <w:tc>
          <w:tcPr>
            <w:tcW w:w="0" w:type="auto"/>
            <w:shd w:val="clear" w:color="auto" w:fill="auto"/>
          </w:tcPr>
          <w:p w14:paraId="4C0A5411" w14:textId="77777777" w:rsidR="00EE23D0" w:rsidRPr="00C801EA" w:rsidRDefault="00EE23D0" w:rsidP="00EE23D0">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1625" w:type="dxa"/>
            <w:shd w:val="clear" w:color="auto" w:fill="auto"/>
          </w:tcPr>
          <w:p w14:paraId="4347E42C" w14:textId="4DBD9FC7" w:rsidR="00EE23D0" w:rsidRPr="00CF3CEB" w:rsidRDefault="00CF3CEB"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1.196</w:t>
            </w:r>
          </w:p>
        </w:tc>
        <w:tc>
          <w:tcPr>
            <w:tcW w:w="1559" w:type="dxa"/>
            <w:shd w:val="clear" w:color="auto" w:fill="auto"/>
          </w:tcPr>
          <w:p w14:paraId="38093737" w14:textId="4C69E15D" w:rsidR="00EE23D0" w:rsidRPr="00CF3CEB" w:rsidRDefault="00CF3CEB" w:rsidP="00EE23D0">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CF3CEB">
              <w:rPr>
                <w:rFonts w:ascii="Courier New" w:hAnsi="Courier New" w:cs="Courier New"/>
                <w:color w:val="212121"/>
                <w:sz w:val="26"/>
                <w:szCs w:val="26"/>
                <w:shd w:val="clear" w:color="auto" w:fill="FFFFFF"/>
                <w:lang w:val="en-US"/>
              </w:rPr>
              <w:t>1.466</w:t>
            </w:r>
          </w:p>
        </w:tc>
      </w:tr>
    </w:tbl>
    <w:p w14:paraId="5E60632D" w14:textId="77777777" w:rsidR="00A77FC1" w:rsidRPr="00C801EA" w:rsidRDefault="00A77FC1" w:rsidP="00A77FC1">
      <w:pPr>
        <w:pStyle w:val="ListParagraph"/>
        <w:rPr>
          <w:b/>
          <w:sz w:val="26"/>
          <w:szCs w:val="26"/>
        </w:rPr>
      </w:pPr>
    </w:p>
    <w:p w14:paraId="2ECC033F" w14:textId="77777777" w:rsidR="00DB5A20" w:rsidRDefault="00DB5A20" w:rsidP="00DB5A20">
      <w:pPr>
        <w:pStyle w:val="ListParagraph"/>
        <w:rPr>
          <w:b/>
          <w:sz w:val="26"/>
          <w:szCs w:val="26"/>
        </w:rPr>
      </w:pPr>
    </w:p>
    <w:p w14:paraId="732BFA51" w14:textId="3663D415" w:rsidR="003B1713" w:rsidRDefault="003B1713" w:rsidP="003B1713">
      <w:pPr>
        <w:pStyle w:val="ListParagraph"/>
        <w:numPr>
          <w:ilvl w:val="0"/>
          <w:numId w:val="9"/>
        </w:numPr>
        <w:rPr>
          <w:b/>
          <w:sz w:val="26"/>
          <w:szCs w:val="26"/>
        </w:rPr>
      </w:pPr>
      <w:r w:rsidRPr="00C801EA">
        <w:rPr>
          <w:b/>
          <w:sz w:val="26"/>
          <w:szCs w:val="26"/>
        </w:rPr>
        <w:t>XLM-USD</w:t>
      </w:r>
    </w:p>
    <w:tbl>
      <w:tblPr>
        <w:tblStyle w:val="GridTable3-Accent1"/>
        <w:tblW w:w="0" w:type="auto"/>
        <w:tblLook w:val="04A0" w:firstRow="1" w:lastRow="0" w:firstColumn="1" w:lastColumn="0" w:noHBand="0" w:noVBand="1"/>
      </w:tblPr>
      <w:tblGrid>
        <w:gridCol w:w="2024"/>
        <w:gridCol w:w="823"/>
        <w:gridCol w:w="1798"/>
        <w:gridCol w:w="1943"/>
      </w:tblGrid>
      <w:tr w:rsidR="00C45805" w:rsidRPr="00C801EA" w14:paraId="27506143" w14:textId="77777777" w:rsidTr="00C458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0C82C82F" w14:textId="77777777" w:rsidR="00C45805" w:rsidRPr="003B0CD7" w:rsidRDefault="00C45805" w:rsidP="00024828">
            <w:pPr>
              <w:pStyle w:val="ListParagraph"/>
              <w:jc w:val="center"/>
              <w:rPr>
                <w:sz w:val="26"/>
                <w:szCs w:val="26"/>
              </w:rPr>
            </w:pPr>
            <w:r w:rsidRPr="003B0CD7">
              <w:rPr>
                <w:sz w:val="26"/>
                <w:szCs w:val="26"/>
              </w:rPr>
              <w:t>Method</w:t>
            </w:r>
          </w:p>
        </w:tc>
        <w:tc>
          <w:tcPr>
            <w:tcW w:w="0" w:type="auto"/>
          </w:tcPr>
          <w:p w14:paraId="10467D08" w14:textId="77777777" w:rsidR="00C45805" w:rsidRPr="00C801EA" w:rsidRDefault="00C45805" w:rsidP="00024828">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Ratio</w:t>
            </w:r>
          </w:p>
        </w:tc>
        <w:tc>
          <w:tcPr>
            <w:tcW w:w="0" w:type="auto"/>
          </w:tcPr>
          <w:p w14:paraId="7B375A18" w14:textId="77777777" w:rsidR="00C45805" w:rsidRPr="00C801EA" w:rsidRDefault="00C45805" w:rsidP="00024828">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MAE Validate</w:t>
            </w:r>
          </w:p>
        </w:tc>
        <w:tc>
          <w:tcPr>
            <w:tcW w:w="0" w:type="auto"/>
          </w:tcPr>
          <w:p w14:paraId="158841C8" w14:textId="77777777" w:rsidR="00C45805" w:rsidRPr="00C801EA" w:rsidRDefault="00C45805" w:rsidP="00024828">
            <w:pPr>
              <w:cnfStyle w:val="100000000000" w:firstRow="1" w:lastRow="0" w:firstColumn="0" w:lastColumn="0" w:oddVBand="0" w:evenVBand="0" w:oddHBand="0" w:evenHBand="0" w:firstRowFirstColumn="0" w:firstRowLastColumn="0" w:lastRowFirstColumn="0" w:lastRowLastColumn="0"/>
              <w:rPr>
                <w:sz w:val="26"/>
                <w:szCs w:val="26"/>
              </w:rPr>
            </w:pPr>
            <w:r w:rsidRPr="00C801EA">
              <w:rPr>
                <w:sz w:val="26"/>
                <w:szCs w:val="26"/>
              </w:rPr>
              <w:t>RMSE Validate</w:t>
            </w:r>
          </w:p>
        </w:tc>
      </w:tr>
      <w:tr w:rsidR="007D2296" w:rsidRPr="00C801EA" w14:paraId="24D97E4E"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51B00561" w14:textId="77777777" w:rsidR="00C45805" w:rsidRPr="00C801EA" w:rsidRDefault="00C45805" w:rsidP="00024828">
            <w:pPr>
              <w:rPr>
                <w:i w:val="0"/>
                <w:sz w:val="26"/>
                <w:szCs w:val="26"/>
              </w:rPr>
            </w:pPr>
            <w:r w:rsidRPr="00C801EA">
              <w:rPr>
                <w:sz w:val="26"/>
                <w:szCs w:val="26"/>
                <w:lang w:val="en-US"/>
              </w:rPr>
              <w:t xml:space="preserve">KMeans + </w:t>
            </w:r>
            <w:r w:rsidRPr="00C801EA">
              <w:rPr>
                <w:sz w:val="26"/>
                <w:szCs w:val="26"/>
              </w:rPr>
              <w:t>RNN</w:t>
            </w:r>
          </w:p>
          <w:p w14:paraId="68CB435C" w14:textId="77777777" w:rsidR="00C45805" w:rsidRPr="00C801EA" w:rsidRDefault="00C45805" w:rsidP="00024828">
            <w:pPr>
              <w:jc w:val="left"/>
              <w:rPr>
                <w:sz w:val="26"/>
                <w:szCs w:val="26"/>
              </w:rPr>
            </w:pPr>
          </w:p>
        </w:tc>
        <w:tc>
          <w:tcPr>
            <w:tcW w:w="0" w:type="auto"/>
            <w:shd w:val="clear" w:color="auto" w:fill="auto"/>
          </w:tcPr>
          <w:p w14:paraId="58E41A8E"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41DB9646" w14:textId="77777777" w:rsidR="00C45805" w:rsidRPr="001A0D31" w:rsidRDefault="00C45805" w:rsidP="00024828">
            <w:pPr>
              <w:cnfStyle w:val="000000100000" w:firstRow="0" w:lastRow="0" w:firstColumn="0" w:lastColumn="0" w:oddVBand="0" w:evenVBand="0" w:oddHBand="1" w:evenHBand="0" w:firstRowFirstColumn="0" w:firstRowLastColumn="0" w:lastRowFirstColumn="0" w:lastRowLastColumn="0"/>
              <w:rPr>
                <w:color w:val="FF0000"/>
                <w:sz w:val="26"/>
                <w:szCs w:val="26"/>
                <w:lang w:val="en-US"/>
              </w:rPr>
            </w:pPr>
            <w:r w:rsidRPr="001A0D31">
              <w:rPr>
                <w:rFonts w:ascii="Courier New" w:hAnsi="Courier New" w:cs="Courier New"/>
                <w:color w:val="FF0000"/>
                <w:sz w:val="26"/>
                <w:szCs w:val="26"/>
                <w:shd w:val="clear" w:color="auto" w:fill="FFFFFF"/>
                <w:lang w:val="en-US"/>
              </w:rPr>
              <w:t>0.96</w:t>
            </w:r>
          </w:p>
        </w:tc>
        <w:tc>
          <w:tcPr>
            <w:tcW w:w="0" w:type="auto"/>
            <w:shd w:val="clear" w:color="auto" w:fill="auto"/>
          </w:tcPr>
          <w:p w14:paraId="2020C95B" w14:textId="77777777" w:rsidR="00C45805" w:rsidRPr="001A0D31" w:rsidRDefault="00C45805" w:rsidP="00024828">
            <w:pPr>
              <w:cnfStyle w:val="000000100000" w:firstRow="0" w:lastRow="0" w:firstColumn="0" w:lastColumn="0" w:oddVBand="0" w:evenVBand="0" w:oddHBand="1" w:evenHBand="0" w:firstRowFirstColumn="0" w:firstRowLastColumn="0" w:lastRowFirstColumn="0" w:lastRowLastColumn="0"/>
              <w:rPr>
                <w:color w:val="FF0000"/>
                <w:sz w:val="26"/>
                <w:szCs w:val="26"/>
                <w:lang w:val="en-US"/>
              </w:rPr>
            </w:pPr>
            <w:r w:rsidRPr="001A0D31">
              <w:rPr>
                <w:rFonts w:ascii="Courier New" w:hAnsi="Courier New" w:cs="Courier New"/>
                <w:color w:val="FF0000"/>
                <w:sz w:val="26"/>
                <w:szCs w:val="26"/>
                <w:shd w:val="clear" w:color="auto" w:fill="FFFFFF"/>
                <w:lang w:val="en-US"/>
              </w:rPr>
              <w:t>1.215</w:t>
            </w:r>
          </w:p>
        </w:tc>
      </w:tr>
      <w:tr w:rsidR="00C45805" w:rsidRPr="00C801EA" w14:paraId="5345936D" w14:textId="77777777" w:rsidTr="00D23872">
        <w:tc>
          <w:tcPr>
            <w:cnfStyle w:val="001000000000" w:firstRow="0" w:lastRow="0" w:firstColumn="1" w:lastColumn="0" w:oddVBand="0" w:evenVBand="0" w:oddHBand="0" w:evenHBand="0" w:firstRowFirstColumn="0" w:firstRowLastColumn="0" w:lastRowFirstColumn="0" w:lastRowLastColumn="0"/>
            <w:tcW w:w="0" w:type="auto"/>
            <w:vMerge/>
          </w:tcPr>
          <w:p w14:paraId="46CF2C6F" w14:textId="77777777" w:rsidR="00C45805" w:rsidRPr="00C801EA" w:rsidRDefault="00C45805" w:rsidP="00024828">
            <w:pPr>
              <w:jc w:val="left"/>
              <w:rPr>
                <w:sz w:val="26"/>
                <w:szCs w:val="26"/>
              </w:rPr>
            </w:pPr>
          </w:p>
        </w:tc>
        <w:tc>
          <w:tcPr>
            <w:tcW w:w="0" w:type="auto"/>
            <w:shd w:val="clear" w:color="auto" w:fill="auto"/>
          </w:tcPr>
          <w:p w14:paraId="14E87DB6"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362B6B5C" w14:textId="77777777" w:rsidR="00C45805" w:rsidRPr="001A0D31" w:rsidRDefault="00C45805" w:rsidP="00024828">
            <w:pPr>
              <w:cnfStyle w:val="000000000000" w:firstRow="0" w:lastRow="0" w:firstColumn="0" w:lastColumn="0" w:oddVBand="0" w:evenVBand="0" w:oddHBand="0" w:evenHBand="0" w:firstRowFirstColumn="0" w:firstRowLastColumn="0" w:lastRowFirstColumn="0" w:lastRowLastColumn="0"/>
              <w:rPr>
                <w:color w:val="FF0000"/>
                <w:sz w:val="26"/>
                <w:szCs w:val="26"/>
                <w:lang w:val="en-US"/>
              </w:rPr>
            </w:pPr>
            <w:r w:rsidRPr="001A0D31">
              <w:rPr>
                <w:rFonts w:ascii="Courier New" w:hAnsi="Courier New" w:cs="Courier New"/>
                <w:color w:val="FF0000"/>
                <w:sz w:val="26"/>
                <w:szCs w:val="26"/>
                <w:shd w:val="clear" w:color="auto" w:fill="FFFFFF"/>
                <w:lang w:val="en-US"/>
              </w:rPr>
              <w:t>0.905</w:t>
            </w:r>
          </w:p>
        </w:tc>
        <w:tc>
          <w:tcPr>
            <w:tcW w:w="0" w:type="auto"/>
            <w:shd w:val="clear" w:color="auto" w:fill="auto"/>
          </w:tcPr>
          <w:p w14:paraId="3AC283C3" w14:textId="77777777" w:rsidR="00C45805" w:rsidRPr="001A0D31" w:rsidRDefault="00C45805" w:rsidP="00024828">
            <w:pPr>
              <w:cnfStyle w:val="000000000000" w:firstRow="0" w:lastRow="0" w:firstColumn="0" w:lastColumn="0" w:oddVBand="0" w:evenVBand="0" w:oddHBand="0" w:evenHBand="0" w:firstRowFirstColumn="0" w:firstRowLastColumn="0" w:lastRowFirstColumn="0" w:lastRowLastColumn="0"/>
              <w:rPr>
                <w:color w:val="FF0000"/>
                <w:sz w:val="26"/>
                <w:szCs w:val="26"/>
                <w:lang w:val="en-US"/>
              </w:rPr>
            </w:pPr>
            <w:r w:rsidRPr="001A0D31">
              <w:rPr>
                <w:rFonts w:ascii="Courier New" w:hAnsi="Courier New" w:cs="Courier New"/>
                <w:color w:val="FF0000"/>
                <w:sz w:val="26"/>
                <w:szCs w:val="26"/>
                <w:shd w:val="clear" w:color="auto" w:fill="FFFFFF"/>
                <w:lang w:val="en-US"/>
              </w:rPr>
              <w:t>1.139</w:t>
            </w:r>
          </w:p>
        </w:tc>
      </w:tr>
      <w:tr w:rsidR="00C45805" w:rsidRPr="00C801EA" w14:paraId="211633E1"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35904B" w14:textId="77777777" w:rsidR="00C45805" w:rsidRPr="00C801EA" w:rsidRDefault="00C45805" w:rsidP="00024828">
            <w:pPr>
              <w:jc w:val="left"/>
              <w:rPr>
                <w:sz w:val="26"/>
                <w:szCs w:val="26"/>
              </w:rPr>
            </w:pPr>
          </w:p>
        </w:tc>
        <w:tc>
          <w:tcPr>
            <w:tcW w:w="0" w:type="auto"/>
            <w:shd w:val="clear" w:color="auto" w:fill="auto"/>
          </w:tcPr>
          <w:p w14:paraId="34ED62F7"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11FA6FC8" w14:textId="77777777" w:rsidR="00C45805" w:rsidRPr="001A0D31" w:rsidRDefault="00C45805"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FF0000"/>
                <w:sz w:val="26"/>
                <w:szCs w:val="26"/>
                <w:shd w:val="clear" w:color="auto" w:fill="FFFFFF"/>
                <w:lang w:val="en-US"/>
              </w:rPr>
            </w:pPr>
            <w:r w:rsidRPr="001A0D31">
              <w:rPr>
                <w:rFonts w:ascii="Courier New" w:hAnsi="Courier New" w:cs="Courier New"/>
                <w:color w:val="FF0000"/>
                <w:sz w:val="26"/>
                <w:szCs w:val="26"/>
                <w:shd w:val="clear" w:color="auto" w:fill="FFFFFF"/>
                <w:lang w:val="en-US"/>
              </w:rPr>
              <w:t>0.92</w:t>
            </w:r>
          </w:p>
        </w:tc>
        <w:tc>
          <w:tcPr>
            <w:tcW w:w="0" w:type="auto"/>
            <w:shd w:val="clear" w:color="auto" w:fill="auto"/>
          </w:tcPr>
          <w:p w14:paraId="4F9EFB29" w14:textId="77777777" w:rsidR="00C45805" w:rsidRPr="001A0D31" w:rsidRDefault="00C45805"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FF0000"/>
                <w:sz w:val="26"/>
                <w:szCs w:val="26"/>
                <w:shd w:val="clear" w:color="auto" w:fill="FFFFFF"/>
                <w:lang w:val="en-US"/>
              </w:rPr>
            </w:pPr>
            <w:r w:rsidRPr="001A0D31">
              <w:rPr>
                <w:rFonts w:ascii="Courier New" w:hAnsi="Courier New" w:cs="Courier New"/>
                <w:color w:val="FF0000"/>
                <w:sz w:val="26"/>
                <w:szCs w:val="26"/>
                <w:shd w:val="clear" w:color="auto" w:fill="FFFFFF"/>
                <w:lang w:val="en-US"/>
              </w:rPr>
              <w:t>1.2</w:t>
            </w:r>
          </w:p>
        </w:tc>
      </w:tr>
      <w:tr w:rsidR="00C45805" w:rsidRPr="00C801EA" w14:paraId="6EC41C78" w14:textId="77777777" w:rsidTr="00D23872">
        <w:tc>
          <w:tcPr>
            <w:cnfStyle w:val="001000000000" w:firstRow="0" w:lastRow="0" w:firstColumn="1" w:lastColumn="0" w:oddVBand="0" w:evenVBand="0" w:oddHBand="0" w:evenHBand="0" w:firstRowFirstColumn="0" w:firstRowLastColumn="0" w:lastRowFirstColumn="0" w:lastRowLastColumn="0"/>
            <w:tcW w:w="0" w:type="auto"/>
            <w:vMerge w:val="restart"/>
          </w:tcPr>
          <w:p w14:paraId="6BD10C5D" w14:textId="77777777" w:rsidR="00C45805" w:rsidRPr="00C801EA" w:rsidRDefault="00C45805" w:rsidP="00024828">
            <w:pPr>
              <w:rPr>
                <w:i w:val="0"/>
                <w:sz w:val="26"/>
                <w:szCs w:val="26"/>
              </w:rPr>
            </w:pPr>
            <w:r w:rsidRPr="00C801EA">
              <w:rPr>
                <w:sz w:val="26"/>
                <w:szCs w:val="26"/>
                <w:lang w:val="en-US"/>
              </w:rPr>
              <w:t xml:space="preserve">KMeans + </w:t>
            </w:r>
            <w:r w:rsidRPr="00C801EA">
              <w:rPr>
                <w:sz w:val="26"/>
                <w:szCs w:val="26"/>
              </w:rPr>
              <w:t>LSTM</w:t>
            </w:r>
          </w:p>
          <w:p w14:paraId="4DD42C84" w14:textId="77777777" w:rsidR="00C45805" w:rsidRPr="00C801EA" w:rsidRDefault="00C45805" w:rsidP="00024828">
            <w:pPr>
              <w:jc w:val="left"/>
              <w:rPr>
                <w:sz w:val="26"/>
                <w:szCs w:val="26"/>
              </w:rPr>
            </w:pPr>
          </w:p>
        </w:tc>
        <w:tc>
          <w:tcPr>
            <w:tcW w:w="0" w:type="auto"/>
            <w:shd w:val="clear" w:color="auto" w:fill="auto"/>
          </w:tcPr>
          <w:p w14:paraId="5FBCB0F9"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64DE254F" w14:textId="77777777" w:rsidR="00C45805" w:rsidRPr="007D39D5" w:rsidRDefault="00C45805"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1.048</w:t>
            </w:r>
          </w:p>
        </w:tc>
        <w:tc>
          <w:tcPr>
            <w:tcW w:w="0" w:type="auto"/>
            <w:shd w:val="clear" w:color="auto" w:fill="auto"/>
          </w:tcPr>
          <w:p w14:paraId="394A3445" w14:textId="77777777" w:rsidR="00C45805" w:rsidRPr="00817650" w:rsidRDefault="00C45805"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1.347</w:t>
            </w:r>
          </w:p>
        </w:tc>
      </w:tr>
      <w:tr w:rsidR="007D2296" w:rsidRPr="00C801EA" w14:paraId="07D8CF6F"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4852CE3" w14:textId="77777777" w:rsidR="00C45805" w:rsidRPr="00C801EA" w:rsidRDefault="00C45805" w:rsidP="00024828">
            <w:pPr>
              <w:jc w:val="left"/>
              <w:rPr>
                <w:sz w:val="26"/>
                <w:szCs w:val="26"/>
              </w:rPr>
            </w:pPr>
          </w:p>
        </w:tc>
        <w:tc>
          <w:tcPr>
            <w:tcW w:w="0" w:type="auto"/>
            <w:shd w:val="clear" w:color="auto" w:fill="auto"/>
          </w:tcPr>
          <w:p w14:paraId="34180610"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18AD688F" w14:textId="77777777" w:rsidR="00C45805" w:rsidRPr="00817650" w:rsidRDefault="00C45805" w:rsidP="00024828">
            <w:pPr>
              <w:cnfStyle w:val="000000100000" w:firstRow="0" w:lastRow="0" w:firstColumn="0" w:lastColumn="0" w:oddVBand="0" w:evenVBand="0" w:oddHBand="1" w:evenHBand="0" w:firstRowFirstColumn="0" w:firstRowLastColumn="0" w:lastRowFirstColumn="0" w:lastRowLastColumn="0"/>
              <w:rPr>
                <w:sz w:val="26"/>
                <w:szCs w:val="26"/>
                <w:lang w:val="en-US"/>
              </w:rPr>
            </w:pPr>
            <w:r>
              <w:rPr>
                <w:rFonts w:ascii="Courier New" w:hAnsi="Courier New" w:cs="Courier New"/>
                <w:color w:val="212121"/>
                <w:sz w:val="26"/>
                <w:szCs w:val="26"/>
                <w:shd w:val="clear" w:color="auto" w:fill="FFFFFF"/>
                <w:lang w:val="en-US"/>
              </w:rPr>
              <w:t>0.954</w:t>
            </w:r>
          </w:p>
        </w:tc>
        <w:tc>
          <w:tcPr>
            <w:tcW w:w="0" w:type="auto"/>
            <w:shd w:val="clear" w:color="auto" w:fill="auto"/>
          </w:tcPr>
          <w:p w14:paraId="4F90FA22" w14:textId="77777777" w:rsidR="00C45805" w:rsidRPr="00C440F6" w:rsidRDefault="00C45805" w:rsidP="00024828">
            <w:pPr>
              <w:cnfStyle w:val="000000100000" w:firstRow="0" w:lastRow="0" w:firstColumn="0" w:lastColumn="0" w:oddVBand="0" w:evenVBand="0" w:oddHBand="1" w:evenHBand="0" w:firstRowFirstColumn="0" w:firstRowLastColumn="0" w:lastRowFirstColumn="0" w:lastRowLastColumn="0"/>
              <w:rPr>
                <w:sz w:val="26"/>
                <w:szCs w:val="26"/>
                <w:lang w:val="en-US"/>
              </w:rPr>
            </w:pPr>
            <w:r>
              <w:rPr>
                <w:rFonts w:ascii="Courier New" w:hAnsi="Courier New" w:cs="Courier New"/>
                <w:color w:val="212121"/>
                <w:sz w:val="26"/>
                <w:szCs w:val="26"/>
                <w:shd w:val="clear" w:color="auto" w:fill="FFFFFF"/>
                <w:lang w:val="en-US"/>
              </w:rPr>
              <w:t>1.22</w:t>
            </w:r>
          </w:p>
        </w:tc>
      </w:tr>
      <w:tr w:rsidR="00C45805" w:rsidRPr="00C801EA" w14:paraId="075C8614" w14:textId="77777777" w:rsidTr="00D23872">
        <w:tc>
          <w:tcPr>
            <w:cnfStyle w:val="001000000000" w:firstRow="0" w:lastRow="0" w:firstColumn="1" w:lastColumn="0" w:oddVBand="0" w:evenVBand="0" w:oddHBand="0" w:evenHBand="0" w:firstRowFirstColumn="0" w:firstRowLastColumn="0" w:lastRowFirstColumn="0" w:lastRowLastColumn="0"/>
            <w:tcW w:w="0" w:type="auto"/>
          </w:tcPr>
          <w:p w14:paraId="239A8A13" w14:textId="77777777" w:rsidR="00C45805" w:rsidRPr="00C801EA" w:rsidRDefault="00C45805" w:rsidP="00024828">
            <w:pPr>
              <w:jc w:val="left"/>
              <w:rPr>
                <w:sz w:val="26"/>
                <w:szCs w:val="26"/>
              </w:rPr>
            </w:pPr>
          </w:p>
        </w:tc>
        <w:tc>
          <w:tcPr>
            <w:tcW w:w="0" w:type="auto"/>
            <w:shd w:val="clear" w:color="auto" w:fill="auto"/>
          </w:tcPr>
          <w:p w14:paraId="7AAFCFF1"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45C956F9"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Pr>
                <w:rFonts w:ascii="Courier New" w:hAnsi="Courier New" w:cs="Courier New"/>
                <w:color w:val="212121"/>
                <w:sz w:val="26"/>
                <w:szCs w:val="26"/>
                <w:shd w:val="clear" w:color="auto" w:fill="FFFFFF"/>
                <w:lang w:val="en-US"/>
              </w:rPr>
              <w:t>1.028</w:t>
            </w:r>
          </w:p>
        </w:tc>
        <w:tc>
          <w:tcPr>
            <w:tcW w:w="0" w:type="auto"/>
            <w:shd w:val="clear" w:color="auto" w:fill="auto"/>
          </w:tcPr>
          <w:p w14:paraId="581A6333"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rPr>
            </w:pPr>
            <w:r>
              <w:rPr>
                <w:rFonts w:ascii="Courier New" w:hAnsi="Courier New" w:cs="Courier New"/>
                <w:color w:val="212121"/>
                <w:sz w:val="26"/>
                <w:szCs w:val="26"/>
                <w:shd w:val="clear" w:color="auto" w:fill="FFFFFF"/>
                <w:lang w:val="en-US"/>
              </w:rPr>
              <w:t>1.329</w:t>
            </w:r>
          </w:p>
        </w:tc>
      </w:tr>
      <w:tr w:rsidR="007D2296" w:rsidRPr="00C801EA" w14:paraId="1C2040DF"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03906BFC" w14:textId="77777777" w:rsidR="00C45805" w:rsidRPr="00C801EA" w:rsidRDefault="00C45805" w:rsidP="00024828">
            <w:pPr>
              <w:rPr>
                <w:i w:val="0"/>
                <w:sz w:val="26"/>
                <w:szCs w:val="26"/>
              </w:rPr>
            </w:pPr>
            <w:r w:rsidRPr="00C801EA">
              <w:rPr>
                <w:sz w:val="26"/>
                <w:szCs w:val="26"/>
                <w:lang w:val="en-US"/>
              </w:rPr>
              <w:t xml:space="preserve">KMeans + </w:t>
            </w:r>
            <w:r w:rsidRPr="00C801EA">
              <w:rPr>
                <w:sz w:val="26"/>
                <w:szCs w:val="26"/>
              </w:rPr>
              <w:t>DNN</w:t>
            </w:r>
          </w:p>
          <w:p w14:paraId="568B574C" w14:textId="77777777" w:rsidR="00C45805" w:rsidRPr="00C801EA" w:rsidRDefault="00C45805" w:rsidP="00024828">
            <w:pPr>
              <w:jc w:val="left"/>
              <w:rPr>
                <w:sz w:val="26"/>
                <w:szCs w:val="26"/>
              </w:rPr>
            </w:pPr>
          </w:p>
        </w:tc>
        <w:tc>
          <w:tcPr>
            <w:tcW w:w="0" w:type="auto"/>
            <w:shd w:val="clear" w:color="auto" w:fill="auto"/>
          </w:tcPr>
          <w:p w14:paraId="3AA0D3A7"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46E48DBA" w14:textId="77777777" w:rsidR="00C45805" w:rsidRPr="00EF1D43" w:rsidRDefault="00C45805"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1.201</w:t>
            </w:r>
          </w:p>
        </w:tc>
        <w:tc>
          <w:tcPr>
            <w:tcW w:w="0" w:type="auto"/>
            <w:shd w:val="clear" w:color="auto" w:fill="auto"/>
          </w:tcPr>
          <w:p w14:paraId="491DED2A" w14:textId="77777777" w:rsidR="00C45805" w:rsidRPr="00EF1D43" w:rsidRDefault="00C45805"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1.486</w:t>
            </w:r>
          </w:p>
        </w:tc>
      </w:tr>
      <w:tr w:rsidR="00C45805" w:rsidRPr="00C801EA" w14:paraId="19985990" w14:textId="77777777" w:rsidTr="00D23872">
        <w:tc>
          <w:tcPr>
            <w:cnfStyle w:val="001000000000" w:firstRow="0" w:lastRow="0" w:firstColumn="1" w:lastColumn="0" w:oddVBand="0" w:evenVBand="0" w:oddHBand="0" w:evenHBand="0" w:firstRowFirstColumn="0" w:firstRowLastColumn="0" w:lastRowFirstColumn="0" w:lastRowLastColumn="0"/>
            <w:tcW w:w="0" w:type="auto"/>
            <w:vMerge/>
          </w:tcPr>
          <w:p w14:paraId="1C6571F9" w14:textId="77777777" w:rsidR="00C45805" w:rsidRPr="00C801EA" w:rsidRDefault="00C45805" w:rsidP="00024828">
            <w:pPr>
              <w:jc w:val="left"/>
              <w:rPr>
                <w:sz w:val="26"/>
                <w:szCs w:val="26"/>
              </w:rPr>
            </w:pPr>
          </w:p>
        </w:tc>
        <w:tc>
          <w:tcPr>
            <w:tcW w:w="0" w:type="auto"/>
            <w:shd w:val="clear" w:color="auto" w:fill="auto"/>
          </w:tcPr>
          <w:p w14:paraId="7AD21174" w14:textId="77777777" w:rsidR="00C45805" w:rsidRPr="00C801EA" w:rsidRDefault="00C45805" w:rsidP="00024828">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67F49197" w14:textId="77777777" w:rsidR="00C45805" w:rsidRPr="0071390F" w:rsidRDefault="00C45805"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1.032</w:t>
            </w:r>
          </w:p>
        </w:tc>
        <w:tc>
          <w:tcPr>
            <w:tcW w:w="0" w:type="auto"/>
            <w:shd w:val="clear" w:color="auto" w:fill="auto"/>
          </w:tcPr>
          <w:p w14:paraId="2C8230D6" w14:textId="77777777" w:rsidR="00C45805" w:rsidRPr="0071390F" w:rsidRDefault="00C45805" w:rsidP="00024828">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1.327</w:t>
            </w:r>
          </w:p>
        </w:tc>
      </w:tr>
      <w:tr w:rsidR="00C45805" w:rsidRPr="00C801EA" w14:paraId="64271B78" w14:textId="77777777" w:rsidTr="00D2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0984C" w14:textId="77777777" w:rsidR="00C45805" w:rsidRPr="00C801EA" w:rsidRDefault="00C45805" w:rsidP="00024828">
            <w:pPr>
              <w:jc w:val="left"/>
              <w:rPr>
                <w:sz w:val="26"/>
                <w:szCs w:val="26"/>
              </w:rPr>
            </w:pPr>
          </w:p>
        </w:tc>
        <w:tc>
          <w:tcPr>
            <w:tcW w:w="0" w:type="auto"/>
            <w:shd w:val="clear" w:color="auto" w:fill="auto"/>
          </w:tcPr>
          <w:p w14:paraId="05CF4AD1" w14:textId="77777777" w:rsidR="00C45805" w:rsidRPr="00C801EA" w:rsidRDefault="00C45805" w:rsidP="00024828">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7C75F808" w14:textId="77777777" w:rsidR="00C45805" w:rsidRPr="00F55816" w:rsidRDefault="00C45805"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1.09</w:t>
            </w:r>
          </w:p>
        </w:tc>
        <w:tc>
          <w:tcPr>
            <w:tcW w:w="0" w:type="auto"/>
            <w:shd w:val="clear" w:color="auto" w:fill="auto"/>
          </w:tcPr>
          <w:p w14:paraId="54B94F61" w14:textId="77777777" w:rsidR="00C45805" w:rsidRPr="00F55816" w:rsidRDefault="00C45805" w:rsidP="00024828">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1.361</w:t>
            </w:r>
          </w:p>
        </w:tc>
      </w:tr>
      <w:tr w:rsidR="00C45805" w:rsidRPr="00C801EA" w14:paraId="7E3FB08F" w14:textId="77777777" w:rsidTr="00F25783">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6CC4786" w14:textId="0F4C0825" w:rsidR="00C45805" w:rsidRPr="00C45805" w:rsidRDefault="00C45805" w:rsidP="00C45805">
            <w:pPr>
              <w:rPr>
                <w:b/>
                <w:bCs/>
                <w:sz w:val="26"/>
                <w:szCs w:val="26"/>
              </w:rPr>
            </w:pPr>
            <w:r w:rsidRPr="00C45805">
              <w:rPr>
                <w:b/>
                <w:bCs/>
                <w:sz w:val="26"/>
                <w:szCs w:val="26"/>
              </w:rPr>
              <w:t>Method</w:t>
            </w:r>
          </w:p>
        </w:tc>
        <w:tc>
          <w:tcPr>
            <w:tcW w:w="0" w:type="auto"/>
            <w:shd w:val="clear" w:color="auto" w:fill="auto"/>
          </w:tcPr>
          <w:p w14:paraId="05E0B88C" w14:textId="72E13F1E" w:rsidR="00C45805" w:rsidRPr="00C45805" w:rsidRDefault="00C45805" w:rsidP="00C45805">
            <w:pPr>
              <w:cnfStyle w:val="000000000000" w:firstRow="0" w:lastRow="0" w:firstColumn="0" w:lastColumn="0" w:oddVBand="0" w:evenVBand="0" w:oddHBand="0" w:evenHBand="0" w:firstRowFirstColumn="0" w:firstRowLastColumn="0" w:lastRowFirstColumn="0" w:lastRowLastColumn="0"/>
              <w:rPr>
                <w:b/>
                <w:bCs/>
                <w:sz w:val="26"/>
                <w:szCs w:val="26"/>
              </w:rPr>
            </w:pPr>
            <w:r w:rsidRPr="00C45805">
              <w:rPr>
                <w:b/>
                <w:bCs/>
                <w:sz w:val="26"/>
                <w:szCs w:val="26"/>
              </w:rPr>
              <w:t>Ratio</w:t>
            </w:r>
          </w:p>
        </w:tc>
        <w:tc>
          <w:tcPr>
            <w:tcW w:w="0" w:type="auto"/>
            <w:shd w:val="clear" w:color="auto" w:fill="auto"/>
          </w:tcPr>
          <w:p w14:paraId="191496AC" w14:textId="463F4D45" w:rsidR="00C45805" w:rsidRPr="00C45805" w:rsidRDefault="00C45805" w:rsidP="00C45805">
            <w:pPr>
              <w:cnfStyle w:val="000000000000" w:firstRow="0" w:lastRow="0" w:firstColumn="0" w:lastColumn="0" w:oddVBand="0" w:evenVBand="0" w:oddHBand="0" w:evenHBand="0" w:firstRowFirstColumn="0" w:firstRowLastColumn="0" w:lastRowFirstColumn="0" w:lastRowLastColumn="0"/>
              <w:rPr>
                <w:b/>
                <w:bCs/>
                <w:sz w:val="26"/>
                <w:szCs w:val="26"/>
              </w:rPr>
            </w:pPr>
            <w:r w:rsidRPr="00C45805">
              <w:rPr>
                <w:b/>
                <w:bCs/>
                <w:sz w:val="26"/>
                <w:szCs w:val="26"/>
              </w:rPr>
              <w:t xml:space="preserve">MAE </w:t>
            </w:r>
            <w:r w:rsidRPr="00C45805">
              <w:rPr>
                <w:b/>
                <w:bCs/>
                <w:sz w:val="26"/>
                <w:szCs w:val="26"/>
                <w:lang w:val="en-US"/>
              </w:rPr>
              <w:t>Test</w:t>
            </w:r>
          </w:p>
        </w:tc>
        <w:tc>
          <w:tcPr>
            <w:tcW w:w="0" w:type="auto"/>
            <w:shd w:val="clear" w:color="auto" w:fill="auto"/>
          </w:tcPr>
          <w:p w14:paraId="45E506B9" w14:textId="05843526" w:rsidR="00C45805" w:rsidRPr="00C45805" w:rsidRDefault="00C45805" w:rsidP="00C45805">
            <w:pPr>
              <w:cnfStyle w:val="000000000000" w:firstRow="0" w:lastRow="0" w:firstColumn="0" w:lastColumn="0" w:oddVBand="0" w:evenVBand="0" w:oddHBand="0" w:evenHBand="0" w:firstRowFirstColumn="0" w:firstRowLastColumn="0" w:lastRowFirstColumn="0" w:lastRowLastColumn="0"/>
              <w:rPr>
                <w:b/>
                <w:bCs/>
                <w:sz w:val="26"/>
                <w:szCs w:val="26"/>
              </w:rPr>
            </w:pPr>
            <w:r w:rsidRPr="00C45805">
              <w:rPr>
                <w:b/>
                <w:bCs/>
                <w:sz w:val="26"/>
                <w:szCs w:val="26"/>
              </w:rPr>
              <w:t xml:space="preserve">RMSE </w:t>
            </w:r>
            <w:r w:rsidRPr="00C45805">
              <w:rPr>
                <w:b/>
                <w:bCs/>
                <w:sz w:val="26"/>
                <w:szCs w:val="26"/>
                <w:lang w:val="en-US"/>
              </w:rPr>
              <w:t>Test</w:t>
            </w:r>
          </w:p>
        </w:tc>
      </w:tr>
      <w:tr w:rsidR="00C45805" w:rsidRPr="00C801EA" w14:paraId="3E4A5A45"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575D9EA" w14:textId="77777777" w:rsidR="00C45805" w:rsidRPr="00C801EA" w:rsidRDefault="00C45805" w:rsidP="00C45805">
            <w:pPr>
              <w:rPr>
                <w:i w:val="0"/>
                <w:sz w:val="26"/>
                <w:szCs w:val="26"/>
              </w:rPr>
            </w:pPr>
            <w:r w:rsidRPr="00C801EA">
              <w:rPr>
                <w:sz w:val="26"/>
                <w:szCs w:val="26"/>
                <w:lang w:val="en-US"/>
              </w:rPr>
              <w:t xml:space="preserve">KMeans + </w:t>
            </w:r>
            <w:r w:rsidRPr="00C801EA">
              <w:rPr>
                <w:sz w:val="26"/>
                <w:szCs w:val="26"/>
              </w:rPr>
              <w:t>RNN</w:t>
            </w:r>
          </w:p>
          <w:p w14:paraId="571854C0" w14:textId="77777777" w:rsidR="00C45805" w:rsidRPr="00C801EA" w:rsidRDefault="00C45805" w:rsidP="00C45805">
            <w:pPr>
              <w:rPr>
                <w:sz w:val="26"/>
                <w:szCs w:val="26"/>
              </w:rPr>
            </w:pPr>
          </w:p>
        </w:tc>
        <w:tc>
          <w:tcPr>
            <w:tcW w:w="0" w:type="auto"/>
            <w:shd w:val="clear" w:color="auto" w:fill="auto"/>
          </w:tcPr>
          <w:p w14:paraId="5B783712" w14:textId="5535BF79"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sz w:val="26"/>
                <w:szCs w:val="26"/>
              </w:rPr>
            </w:pPr>
            <w:r w:rsidRPr="00C801EA">
              <w:rPr>
                <w:b/>
                <w:sz w:val="26"/>
                <w:szCs w:val="26"/>
              </w:rPr>
              <w:t>7:2:1</w:t>
            </w:r>
          </w:p>
        </w:tc>
        <w:tc>
          <w:tcPr>
            <w:tcW w:w="0" w:type="auto"/>
            <w:shd w:val="clear" w:color="auto" w:fill="auto"/>
          </w:tcPr>
          <w:p w14:paraId="2DE587E7" w14:textId="09FF5A27"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sz w:val="26"/>
                <w:szCs w:val="26"/>
              </w:rPr>
            </w:pPr>
            <w:r w:rsidRPr="001A0D31">
              <w:rPr>
                <w:rFonts w:ascii="Courier New" w:hAnsi="Courier New" w:cs="Courier New"/>
                <w:color w:val="FF0000"/>
                <w:sz w:val="26"/>
                <w:szCs w:val="26"/>
                <w:shd w:val="clear" w:color="auto" w:fill="FFFFFF"/>
                <w:lang w:val="en-US"/>
              </w:rPr>
              <w:t>0.91</w:t>
            </w:r>
          </w:p>
        </w:tc>
        <w:tc>
          <w:tcPr>
            <w:tcW w:w="0" w:type="auto"/>
            <w:shd w:val="clear" w:color="auto" w:fill="auto"/>
          </w:tcPr>
          <w:p w14:paraId="599B8501" w14:textId="243251CD"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sz w:val="26"/>
                <w:szCs w:val="26"/>
              </w:rPr>
            </w:pPr>
            <w:r w:rsidRPr="001A0D31">
              <w:rPr>
                <w:rFonts w:ascii="Courier New" w:hAnsi="Courier New" w:cs="Courier New"/>
                <w:color w:val="FF0000"/>
                <w:sz w:val="26"/>
                <w:szCs w:val="26"/>
                <w:shd w:val="clear" w:color="auto" w:fill="FFFFFF"/>
                <w:lang w:val="en-US"/>
              </w:rPr>
              <w:t>1.171</w:t>
            </w:r>
          </w:p>
        </w:tc>
      </w:tr>
      <w:tr w:rsidR="00C45805" w:rsidRPr="00C801EA" w14:paraId="4473851C" w14:textId="77777777" w:rsidTr="00F25783">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3C16077" w14:textId="77777777" w:rsidR="00C45805" w:rsidRPr="00C801EA" w:rsidRDefault="00C45805" w:rsidP="00C45805">
            <w:pPr>
              <w:rPr>
                <w:sz w:val="26"/>
                <w:szCs w:val="26"/>
                <w:lang w:val="en-US"/>
              </w:rPr>
            </w:pPr>
          </w:p>
        </w:tc>
        <w:tc>
          <w:tcPr>
            <w:tcW w:w="0" w:type="auto"/>
            <w:shd w:val="clear" w:color="auto" w:fill="auto"/>
          </w:tcPr>
          <w:p w14:paraId="4C9E70CC" w14:textId="1EC65931" w:rsidR="00C45805" w:rsidRPr="00C801EA" w:rsidRDefault="00C45805" w:rsidP="00C45805">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755A2B75" w14:textId="3A58745C" w:rsidR="00C45805" w:rsidRPr="001A0D31" w:rsidRDefault="00C45805"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00"/>
                <w:sz w:val="26"/>
                <w:szCs w:val="26"/>
                <w:shd w:val="clear" w:color="auto" w:fill="FFFFFF"/>
                <w:lang w:val="en-US"/>
              </w:rPr>
            </w:pPr>
            <w:r w:rsidRPr="008D6BD5">
              <w:rPr>
                <w:rFonts w:ascii="Courier New" w:hAnsi="Courier New" w:cs="Courier New"/>
                <w:color w:val="FF0000"/>
                <w:sz w:val="26"/>
                <w:szCs w:val="26"/>
                <w:shd w:val="clear" w:color="auto" w:fill="FFFFFF"/>
                <w:lang w:val="en-US"/>
              </w:rPr>
              <w:t>0.96</w:t>
            </w:r>
          </w:p>
        </w:tc>
        <w:tc>
          <w:tcPr>
            <w:tcW w:w="0" w:type="auto"/>
            <w:shd w:val="clear" w:color="auto" w:fill="auto"/>
          </w:tcPr>
          <w:p w14:paraId="1F42102E" w14:textId="6E74B2CE" w:rsidR="00C45805" w:rsidRPr="001A0D31" w:rsidRDefault="00C45805"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00"/>
                <w:sz w:val="26"/>
                <w:szCs w:val="26"/>
                <w:shd w:val="clear" w:color="auto" w:fill="FFFFFF"/>
                <w:lang w:val="en-US"/>
              </w:rPr>
            </w:pPr>
            <w:r w:rsidRPr="008D6BD5">
              <w:rPr>
                <w:rFonts w:ascii="Courier New" w:hAnsi="Courier New" w:cs="Courier New"/>
                <w:color w:val="FF0000"/>
                <w:sz w:val="26"/>
                <w:szCs w:val="26"/>
                <w:shd w:val="clear" w:color="auto" w:fill="FFFFFF"/>
                <w:lang w:val="en-US"/>
              </w:rPr>
              <w:t>1.245</w:t>
            </w:r>
          </w:p>
        </w:tc>
      </w:tr>
      <w:tr w:rsidR="00C45805" w:rsidRPr="00C801EA" w14:paraId="74D7A7EE"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9698C7" w14:textId="77777777" w:rsidR="00C45805" w:rsidRPr="00C801EA" w:rsidRDefault="00C45805" w:rsidP="00C45805">
            <w:pPr>
              <w:rPr>
                <w:sz w:val="26"/>
                <w:szCs w:val="26"/>
                <w:lang w:val="en-US"/>
              </w:rPr>
            </w:pPr>
          </w:p>
        </w:tc>
        <w:tc>
          <w:tcPr>
            <w:tcW w:w="0" w:type="auto"/>
            <w:shd w:val="clear" w:color="auto" w:fill="auto"/>
          </w:tcPr>
          <w:p w14:paraId="066FDB25" w14:textId="1052482E"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0C36CD8C" w14:textId="3FA7C3C9" w:rsidR="00C45805" w:rsidRPr="008D6BD5"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FF0000"/>
                <w:sz w:val="26"/>
                <w:szCs w:val="26"/>
                <w:shd w:val="clear" w:color="auto" w:fill="FFFFFF"/>
                <w:lang w:val="en-US"/>
              </w:rPr>
            </w:pPr>
            <w:r w:rsidRPr="008D6BD5">
              <w:rPr>
                <w:rFonts w:ascii="Courier New" w:hAnsi="Courier New" w:cs="Courier New"/>
                <w:color w:val="FF0000"/>
                <w:sz w:val="26"/>
                <w:szCs w:val="26"/>
                <w:shd w:val="clear" w:color="auto" w:fill="FFFFFF"/>
                <w:lang w:val="en-US"/>
              </w:rPr>
              <w:t>0.924</w:t>
            </w:r>
          </w:p>
        </w:tc>
        <w:tc>
          <w:tcPr>
            <w:tcW w:w="0" w:type="auto"/>
            <w:shd w:val="clear" w:color="auto" w:fill="auto"/>
          </w:tcPr>
          <w:p w14:paraId="2D7822B1" w14:textId="220EBCE7" w:rsidR="00C45805" w:rsidRPr="008D6BD5"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FF0000"/>
                <w:sz w:val="26"/>
                <w:szCs w:val="26"/>
                <w:shd w:val="clear" w:color="auto" w:fill="FFFFFF"/>
                <w:lang w:val="en-US"/>
              </w:rPr>
            </w:pPr>
            <w:r w:rsidRPr="008D6BD5">
              <w:rPr>
                <w:rFonts w:ascii="Courier New" w:hAnsi="Courier New" w:cs="Courier New"/>
                <w:color w:val="FF0000"/>
                <w:sz w:val="26"/>
                <w:szCs w:val="26"/>
                <w:shd w:val="clear" w:color="auto" w:fill="FFFFFF"/>
                <w:lang w:val="en-US"/>
              </w:rPr>
              <w:t>1.19</w:t>
            </w:r>
          </w:p>
        </w:tc>
      </w:tr>
      <w:tr w:rsidR="00C45805" w:rsidRPr="00C801EA" w14:paraId="07410D90" w14:textId="77777777" w:rsidTr="00F25783">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5B1EF54" w14:textId="77777777" w:rsidR="00C45805" w:rsidRPr="00C801EA" w:rsidRDefault="00C45805" w:rsidP="00C45805">
            <w:pPr>
              <w:rPr>
                <w:i w:val="0"/>
                <w:sz w:val="26"/>
                <w:szCs w:val="26"/>
              </w:rPr>
            </w:pPr>
            <w:r w:rsidRPr="00C801EA">
              <w:rPr>
                <w:sz w:val="26"/>
                <w:szCs w:val="26"/>
                <w:lang w:val="en-US"/>
              </w:rPr>
              <w:t xml:space="preserve">KMeans + </w:t>
            </w:r>
            <w:r w:rsidRPr="00C801EA">
              <w:rPr>
                <w:sz w:val="26"/>
                <w:szCs w:val="26"/>
              </w:rPr>
              <w:t>LSTM</w:t>
            </w:r>
          </w:p>
          <w:p w14:paraId="5C2FD47F" w14:textId="77777777" w:rsidR="00C45805" w:rsidRPr="00C801EA" w:rsidRDefault="00C45805" w:rsidP="00C45805">
            <w:pPr>
              <w:rPr>
                <w:sz w:val="26"/>
                <w:szCs w:val="26"/>
                <w:lang w:val="en-US"/>
              </w:rPr>
            </w:pPr>
          </w:p>
        </w:tc>
        <w:tc>
          <w:tcPr>
            <w:tcW w:w="0" w:type="auto"/>
            <w:shd w:val="clear" w:color="auto" w:fill="auto"/>
          </w:tcPr>
          <w:p w14:paraId="31F7ED65" w14:textId="7637552F" w:rsidR="00C45805" w:rsidRPr="00C801EA" w:rsidRDefault="00C45805" w:rsidP="00C45805">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0F5B0CB1" w14:textId="43CBECF3" w:rsidR="00C45805" w:rsidRPr="008D6BD5" w:rsidRDefault="00C45805"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00"/>
                <w:sz w:val="26"/>
                <w:szCs w:val="26"/>
                <w:shd w:val="clear" w:color="auto" w:fill="FFFFFF"/>
                <w:lang w:val="en-US"/>
              </w:rPr>
            </w:pPr>
            <w:r>
              <w:rPr>
                <w:rFonts w:ascii="Courier New" w:hAnsi="Courier New" w:cs="Courier New"/>
                <w:color w:val="212121"/>
                <w:sz w:val="26"/>
                <w:szCs w:val="26"/>
                <w:shd w:val="clear" w:color="auto" w:fill="FFFFFF"/>
                <w:lang w:val="en-US"/>
              </w:rPr>
              <w:t>1.024</w:t>
            </w:r>
          </w:p>
        </w:tc>
        <w:tc>
          <w:tcPr>
            <w:tcW w:w="0" w:type="auto"/>
            <w:shd w:val="clear" w:color="auto" w:fill="auto"/>
          </w:tcPr>
          <w:p w14:paraId="3302A357" w14:textId="014E104E" w:rsidR="00C45805" w:rsidRPr="008D6BD5" w:rsidRDefault="00C45805"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FF0000"/>
                <w:sz w:val="26"/>
                <w:szCs w:val="26"/>
                <w:shd w:val="clear" w:color="auto" w:fill="FFFFFF"/>
                <w:lang w:val="en-US"/>
              </w:rPr>
            </w:pPr>
            <w:r>
              <w:rPr>
                <w:rFonts w:ascii="Courier New" w:hAnsi="Courier New" w:cs="Courier New"/>
                <w:color w:val="212121"/>
                <w:sz w:val="26"/>
                <w:szCs w:val="26"/>
                <w:shd w:val="clear" w:color="auto" w:fill="FFFFFF"/>
                <w:lang w:val="en-US"/>
              </w:rPr>
              <w:t>1.323</w:t>
            </w:r>
          </w:p>
        </w:tc>
      </w:tr>
      <w:tr w:rsidR="00C45805" w:rsidRPr="00C801EA" w14:paraId="2C9926AB"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28D0AC9" w14:textId="77777777" w:rsidR="00C45805" w:rsidRPr="00C801EA" w:rsidRDefault="00C45805" w:rsidP="00C45805">
            <w:pPr>
              <w:rPr>
                <w:sz w:val="26"/>
                <w:szCs w:val="26"/>
                <w:lang w:val="en-US"/>
              </w:rPr>
            </w:pPr>
          </w:p>
        </w:tc>
        <w:tc>
          <w:tcPr>
            <w:tcW w:w="0" w:type="auto"/>
            <w:shd w:val="clear" w:color="auto" w:fill="auto"/>
          </w:tcPr>
          <w:p w14:paraId="37E3A3AA" w14:textId="0A6D4245"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330A7C70" w14:textId="1C9403DF" w:rsidR="00C45805"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8D6BD5">
              <w:rPr>
                <w:rFonts w:ascii="Courier New" w:hAnsi="Courier New" w:cs="Courier New"/>
                <w:color w:val="000000" w:themeColor="text1"/>
                <w:sz w:val="26"/>
                <w:szCs w:val="26"/>
                <w:shd w:val="clear" w:color="auto" w:fill="FFFFFF"/>
                <w:lang w:val="en-US"/>
              </w:rPr>
              <w:t>0.939</w:t>
            </w:r>
          </w:p>
        </w:tc>
        <w:tc>
          <w:tcPr>
            <w:tcW w:w="0" w:type="auto"/>
            <w:shd w:val="clear" w:color="auto" w:fill="auto"/>
          </w:tcPr>
          <w:p w14:paraId="345499B3" w14:textId="75653B54" w:rsidR="00C45805"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sidRPr="008D6BD5">
              <w:rPr>
                <w:rFonts w:ascii="Courier New" w:hAnsi="Courier New" w:cs="Courier New"/>
                <w:color w:val="000000" w:themeColor="text1"/>
                <w:sz w:val="26"/>
                <w:szCs w:val="26"/>
                <w:shd w:val="clear" w:color="auto" w:fill="FFFFFF"/>
                <w:lang w:val="en-US"/>
              </w:rPr>
              <w:t>1.197</w:t>
            </w:r>
          </w:p>
        </w:tc>
      </w:tr>
      <w:tr w:rsidR="00C45805" w:rsidRPr="00C801EA" w14:paraId="4462F7CB" w14:textId="77777777" w:rsidTr="00F25783">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674A86F" w14:textId="77777777" w:rsidR="00C45805" w:rsidRPr="00C801EA" w:rsidRDefault="00C45805" w:rsidP="00C45805">
            <w:pPr>
              <w:rPr>
                <w:sz w:val="26"/>
                <w:szCs w:val="26"/>
                <w:lang w:val="en-US"/>
              </w:rPr>
            </w:pPr>
          </w:p>
        </w:tc>
        <w:tc>
          <w:tcPr>
            <w:tcW w:w="0" w:type="auto"/>
            <w:shd w:val="clear" w:color="auto" w:fill="auto"/>
          </w:tcPr>
          <w:p w14:paraId="446E5D80" w14:textId="23C90096" w:rsidR="00C45805" w:rsidRPr="00C801EA" w:rsidRDefault="00C45805" w:rsidP="00C45805">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5905D3A9" w14:textId="71284C29" w:rsidR="00C45805" w:rsidRPr="008D6BD5" w:rsidRDefault="00C45805"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6"/>
                <w:szCs w:val="26"/>
                <w:shd w:val="clear" w:color="auto" w:fill="FFFFFF"/>
                <w:lang w:val="en-US"/>
              </w:rPr>
            </w:pPr>
            <w:r w:rsidRPr="008D6BD5">
              <w:rPr>
                <w:rFonts w:ascii="Courier New" w:hAnsi="Courier New" w:cs="Courier New"/>
                <w:color w:val="000000" w:themeColor="text1"/>
                <w:sz w:val="26"/>
                <w:szCs w:val="26"/>
                <w:shd w:val="clear" w:color="auto" w:fill="FFFFFF"/>
                <w:lang w:val="en-US"/>
              </w:rPr>
              <w:t>0.898</w:t>
            </w:r>
          </w:p>
        </w:tc>
        <w:tc>
          <w:tcPr>
            <w:tcW w:w="0" w:type="auto"/>
            <w:shd w:val="clear" w:color="auto" w:fill="auto"/>
          </w:tcPr>
          <w:p w14:paraId="4F95E445" w14:textId="31FEC0A6" w:rsidR="00C45805" w:rsidRPr="008D6BD5" w:rsidRDefault="00C45805"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6"/>
                <w:szCs w:val="26"/>
                <w:shd w:val="clear" w:color="auto" w:fill="FFFFFF"/>
                <w:lang w:val="en-US"/>
              </w:rPr>
            </w:pPr>
            <w:r w:rsidRPr="008D6BD5">
              <w:rPr>
                <w:rFonts w:ascii="Courier New" w:hAnsi="Courier New" w:cs="Courier New"/>
                <w:color w:val="000000" w:themeColor="text1"/>
                <w:sz w:val="26"/>
                <w:szCs w:val="26"/>
                <w:shd w:val="clear" w:color="auto" w:fill="FFFFFF"/>
                <w:lang w:val="en-US"/>
              </w:rPr>
              <w:t>1.165</w:t>
            </w:r>
          </w:p>
        </w:tc>
      </w:tr>
      <w:tr w:rsidR="00C45805" w:rsidRPr="00C801EA" w14:paraId="4B3290D4"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DEAEF87" w14:textId="77777777" w:rsidR="00C45805" w:rsidRPr="00C801EA" w:rsidRDefault="00C45805" w:rsidP="00C45805">
            <w:pPr>
              <w:rPr>
                <w:i w:val="0"/>
                <w:sz w:val="26"/>
                <w:szCs w:val="26"/>
              </w:rPr>
            </w:pPr>
            <w:r w:rsidRPr="00C801EA">
              <w:rPr>
                <w:sz w:val="26"/>
                <w:szCs w:val="26"/>
                <w:lang w:val="en-US"/>
              </w:rPr>
              <w:t xml:space="preserve">KMeans + </w:t>
            </w:r>
            <w:r w:rsidRPr="00C801EA">
              <w:rPr>
                <w:sz w:val="26"/>
                <w:szCs w:val="26"/>
              </w:rPr>
              <w:t>DNN</w:t>
            </w:r>
          </w:p>
          <w:p w14:paraId="283C5B15" w14:textId="77777777" w:rsidR="00C45805" w:rsidRPr="00C801EA" w:rsidRDefault="00C45805" w:rsidP="00C45805">
            <w:pPr>
              <w:rPr>
                <w:sz w:val="26"/>
                <w:szCs w:val="26"/>
                <w:lang w:val="en-US"/>
              </w:rPr>
            </w:pPr>
          </w:p>
        </w:tc>
        <w:tc>
          <w:tcPr>
            <w:tcW w:w="0" w:type="auto"/>
            <w:shd w:val="clear" w:color="auto" w:fill="auto"/>
          </w:tcPr>
          <w:p w14:paraId="2E7EF5AB" w14:textId="68F3F810"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7:2:1</w:t>
            </w:r>
          </w:p>
        </w:tc>
        <w:tc>
          <w:tcPr>
            <w:tcW w:w="0" w:type="auto"/>
            <w:shd w:val="clear" w:color="auto" w:fill="auto"/>
          </w:tcPr>
          <w:p w14:paraId="57A36E12" w14:textId="72807EE9" w:rsidR="00C45805" w:rsidRPr="008D6BD5"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6"/>
                <w:szCs w:val="26"/>
                <w:shd w:val="clear" w:color="auto" w:fill="FFFFFF"/>
                <w:lang w:val="en-US"/>
              </w:rPr>
            </w:pPr>
            <w:r>
              <w:rPr>
                <w:rFonts w:ascii="Courier New" w:hAnsi="Courier New" w:cs="Courier New"/>
                <w:color w:val="212121"/>
                <w:sz w:val="26"/>
                <w:szCs w:val="26"/>
                <w:shd w:val="clear" w:color="auto" w:fill="FFFFFF"/>
                <w:lang w:val="en-US"/>
              </w:rPr>
              <w:t>1.168</w:t>
            </w:r>
          </w:p>
        </w:tc>
        <w:tc>
          <w:tcPr>
            <w:tcW w:w="0" w:type="auto"/>
            <w:shd w:val="clear" w:color="auto" w:fill="auto"/>
          </w:tcPr>
          <w:p w14:paraId="33C29749" w14:textId="4691AF93" w:rsidR="00C45805" w:rsidRPr="008D6BD5"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6"/>
                <w:szCs w:val="26"/>
                <w:shd w:val="clear" w:color="auto" w:fill="FFFFFF"/>
                <w:lang w:val="en-US"/>
              </w:rPr>
            </w:pPr>
            <w:r>
              <w:rPr>
                <w:rFonts w:ascii="Courier New" w:hAnsi="Courier New" w:cs="Courier New"/>
                <w:color w:val="212121"/>
                <w:sz w:val="26"/>
                <w:szCs w:val="26"/>
                <w:shd w:val="clear" w:color="auto" w:fill="FFFFFF"/>
                <w:lang w:val="en-US"/>
              </w:rPr>
              <w:t>1.389</w:t>
            </w:r>
          </w:p>
        </w:tc>
      </w:tr>
      <w:tr w:rsidR="00C45805" w:rsidRPr="00C801EA" w14:paraId="0076BE27" w14:textId="77777777" w:rsidTr="00F25783">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B11473A" w14:textId="77777777" w:rsidR="00C45805" w:rsidRPr="00C801EA" w:rsidRDefault="00C45805" w:rsidP="00C45805">
            <w:pPr>
              <w:rPr>
                <w:sz w:val="26"/>
                <w:szCs w:val="26"/>
                <w:lang w:val="en-US"/>
              </w:rPr>
            </w:pPr>
          </w:p>
        </w:tc>
        <w:tc>
          <w:tcPr>
            <w:tcW w:w="0" w:type="auto"/>
            <w:shd w:val="clear" w:color="auto" w:fill="auto"/>
          </w:tcPr>
          <w:p w14:paraId="20E660A0" w14:textId="66697EC2" w:rsidR="00C45805" w:rsidRPr="00C801EA" w:rsidRDefault="00C45805" w:rsidP="00C45805">
            <w:pPr>
              <w:cnfStyle w:val="000000000000" w:firstRow="0" w:lastRow="0" w:firstColumn="0" w:lastColumn="0" w:oddVBand="0" w:evenVBand="0" w:oddHBand="0" w:evenHBand="0" w:firstRowFirstColumn="0" w:firstRowLastColumn="0" w:lastRowFirstColumn="0" w:lastRowLastColumn="0"/>
              <w:rPr>
                <w:b/>
                <w:sz w:val="26"/>
                <w:szCs w:val="26"/>
              </w:rPr>
            </w:pPr>
            <w:r w:rsidRPr="00C801EA">
              <w:rPr>
                <w:b/>
                <w:sz w:val="26"/>
                <w:szCs w:val="26"/>
              </w:rPr>
              <w:t>5:3:2</w:t>
            </w:r>
          </w:p>
        </w:tc>
        <w:tc>
          <w:tcPr>
            <w:tcW w:w="0" w:type="auto"/>
            <w:shd w:val="clear" w:color="auto" w:fill="auto"/>
          </w:tcPr>
          <w:p w14:paraId="4115AAD3" w14:textId="7830D934" w:rsidR="00C45805" w:rsidRDefault="00C45805"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1.012</w:t>
            </w:r>
          </w:p>
        </w:tc>
        <w:tc>
          <w:tcPr>
            <w:tcW w:w="0" w:type="auto"/>
            <w:shd w:val="clear" w:color="auto" w:fill="auto"/>
          </w:tcPr>
          <w:p w14:paraId="77472C2D" w14:textId="05098772" w:rsidR="00C45805" w:rsidRDefault="00C45805" w:rsidP="00C45805">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1.265</w:t>
            </w:r>
          </w:p>
        </w:tc>
      </w:tr>
      <w:tr w:rsidR="00C45805" w:rsidRPr="00C801EA" w14:paraId="47E68C14" w14:textId="77777777" w:rsidTr="00F25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2FC7DBF" w14:textId="77777777" w:rsidR="00C45805" w:rsidRPr="00C801EA" w:rsidRDefault="00C45805" w:rsidP="00C45805">
            <w:pPr>
              <w:rPr>
                <w:sz w:val="26"/>
                <w:szCs w:val="26"/>
                <w:lang w:val="en-US"/>
              </w:rPr>
            </w:pPr>
          </w:p>
        </w:tc>
        <w:tc>
          <w:tcPr>
            <w:tcW w:w="0" w:type="auto"/>
            <w:shd w:val="clear" w:color="auto" w:fill="auto"/>
          </w:tcPr>
          <w:p w14:paraId="2B70BDAA" w14:textId="7298C67C" w:rsidR="00C45805" w:rsidRPr="00C801EA" w:rsidRDefault="00C45805" w:rsidP="00C45805">
            <w:pPr>
              <w:cnfStyle w:val="000000100000" w:firstRow="0" w:lastRow="0" w:firstColumn="0" w:lastColumn="0" w:oddVBand="0" w:evenVBand="0" w:oddHBand="1" w:evenHBand="0" w:firstRowFirstColumn="0" w:firstRowLastColumn="0" w:lastRowFirstColumn="0" w:lastRowLastColumn="0"/>
              <w:rPr>
                <w:b/>
                <w:sz w:val="26"/>
                <w:szCs w:val="26"/>
              </w:rPr>
            </w:pPr>
            <w:r w:rsidRPr="00C801EA">
              <w:rPr>
                <w:b/>
                <w:sz w:val="26"/>
                <w:szCs w:val="26"/>
              </w:rPr>
              <w:t>6:2:2</w:t>
            </w:r>
          </w:p>
        </w:tc>
        <w:tc>
          <w:tcPr>
            <w:tcW w:w="0" w:type="auto"/>
            <w:shd w:val="clear" w:color="auto" w:fill="auto"/>
          </w:tcPr>
          <w:p w14:paraId="1F28DBDC" w14:textId="6A038079" w:rsidR="00C45805"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w:t>
            </w:r>
          </w:p>
        </w:tc>
        <w:tc>
          <w:tcPr>
            <w:tcW w:w="0" w:type="auto"/>
            <w:shd w:val="clear" w:color="auto" w:fill="auto"/>
          </w:tcPr>
          <w:p w14:paraId="7D873AC5" w14:textId="2364A4DC" w:rsidR="00C45805" w:rsidRDefault="00C45805" w:rsidP="00C45805">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12121"/>
                <w:sz w:val="26"/>
                <w:szCs w:val="26"/>
                <w:shd w:val="clear" w:color="auto" w:fill="FFFFFF"/>
                <w:lang w:val="en-US"/>
              </w:rPr>
            </w:pPr>
            <w:r>
              <w:rPr>
                <w:rFonts w:ascii="Courier New" w:hAnsi="Courier New" w:cs="Courier New"/>
                <w:color w:val="212121"/>
                <w:sz w:val="26"/>
                <w:szCs w:val="26"/>
                <w:shd w:val="clear" w:color="auto" w:fill="FFFFFF"/>
                <w:lang w:val="en-US"/>
              </w:rPr>
              <w:t>1.235</w:t>
            </w:r>
          </w:p>
        </w:tc>
      </w:tr>
    </w:tbl>
    <w:p w14:paraId="015E9E16" w14:textId="77777777" w:rsidR="00E5761D" w:rsidRPr="00E5761D" w:rsidRDefault="00E5761D" w:rsidP="00E5761D">
      <w:pPr>
        <w:rPr>
          <w:sz w:val="26"/>
          <w:szCs w:val="26"/>
          <w:lang w:val="en-US"/>
        </w:rPr>
      </w:pPr>
    </w:p>
    <w:p w14:paraId="129CDA8C" w14:textId="3FBB7D61" w:rsidR="00025546" w:rsidRDefault="0085599D" w:rsidP="00025546">
      <w:pPr>
        <w:pStyle w:val="Heading2"/>
        <w:numPr>
          <w:ilvl w:val="0"/>
          <w:numId w:val="5"/>
        </w:numPr>
        <w:jc w:val="both"/>
      </w:pPr>
      <w:bookmarkStart w:id="67" w:name="_Toc138234039"/>
      <w:r>
        <w:rPr>
          <w:lang w:val="en-US"/>
        </w:rPr>
        <w:t xml:space="preserve">Predict the price of </w:t>
      </w:r>
      <w:r w:rsidR="00F61747" w:rsidRPr="00F61747">
        <w:rPr>
          <w:lang w:val="en-US"/>
        </w:rPr>
        <w:t>cryptocurrenc</w:t>
      </w:r>
      <w:r w:rsidR="00F61747">
        <w:rPr>
          <w:lang w:val="en-US"/>
        </w:rPr>
        <w:t>ies</w:t>
      </w:r>
      <w:bookmarkEnd w:id="67"/>
    </w:p>
    <w:p w14:paraId="68123EEF" w14:textId="0C805843" w:rsidR="00D27906" w:rsidRPr="001B06EA" w:rsidRDefault="00BD39B3" w:rsidP="00024828">
      <w:pPr>
        <w:pStyle w:val="Heading3"/>
        <w:numPr>
          <w:ilvl w:val="0"/>
          <w:numId w:val="33"/>
        </w:numPr>
        <w:rPr>
          <w:i w:val="0"/>
          <w:color w:val="000000" w:themeColor="text1"/>
          <w:sz w:val="26"/>
          <w:szCs w:val="26"/>
        </w:rPr>
      </w:pPr>
      <w:r w:rsidRPr="00024828">
        <w:rPr>
          <w:b w:val="0"/>
          <w:bCs/>
          <w:i w:val="0"/>
          <w:iCs/>
          <w:sz w:val="26"/>
          <w:szCs w:val="26"/>
          <w:lang w:val="en-US"/>
        </w:rPr>
        <w:t>TRX</w:t>
      </w:r>
      <w:r w:rsidRPr="00C801EA">
        <w:rPr>
          <w:b w:val="0"/>
          <w:i w:val="0"/>
          <w:color w:val="000000" w:themeColor="text1"/>
          <w:sz w:val="26"/>
          <w:szCs w:val="26"/>
        </w:rPr>
        <w:t>-USD</w:t>
      </w:r>
    </w:p>
    <w:p w14:paraId="04F5BA7F" w14:textId="664F5F92" w:rsidR="00227A3E" w:rsidRPr="00227A3E" w:rsidRDefault="00227A3E" w:rsidP="00227A3E">
      <w:pPr>
        <w:rPr>
          <w:sz w:val="26"/>
          <w:szCs w:val="26"/>
        </w:rPr>
      </w:pPr>
      <w:r w:rsidRPr="00227A3E">
        <w:rPr>
          <w:sz w:val="26"/>
          <w:szCs w:val="26"/>
        </w:rPr>
        <w:t>ARIMA</w:t>
      </w:r>
    </w:p>
    <w:tbl>
      <w:tblPr>
        <w:tblStyle w:val="TableGrid"/>
        <w:tblW w:w="0" w:type="auto"/>
        <w:tblLook w:val="04A0" w:firstRow="1" w:lastRow="0" w:firstColumn="1" w:lastColumn="0" w:noHBand="0" w:noVBand="1"/>
      </w:tblPr>
      <w:tblGrid>
        <w:gridCol w:w="9287"/>
      </w:tblGrid>
      <w:tr w:rsidR="00D05373" w:rsidRPr="00C801EA" w14:paraId="64D9D0DB" w14:textId="77777777">
        <w:tc>
          <w:tcPr>
            <w:tcW w:w="9287" w:type="dxa"/>
          </w:tcPr>
          <w:p w14:paraId="3CED2C3A" w14:textId="1DF85C8B" w:rsidR="00D05373" w:rsidRDefault="00F82D3D">
            <w:pPr>
              <w:rPr>
                <w:sz w:val="26"/>
                <w:szCs w:val="26"/>
                <w:lang w:val="en-US"/>
              </w:rPr>
            </w:pPr>
            <w:r>
              <w:rPr>
                <w:noProof/>
                <w:sz w:val="26"/>
                <w:szCs w:val="26"/>
                <w:lang w:val="en-US"/>
              </w:rPr>
              <w:lastRenderedPageBreak/>
              <w:drawing>
                <wp:inline distT="0" distB="0" distL="0" distR="0" wp14:anchorId="6BA128E3" wp14:editId="1F79C7F2">
                  <wp:extent cx="5080635" cy="3776980"/>
                  <wp:effectExtent l="0" t="0" r="0" b="0"/>
                  <wp:docPr id="1944688123" name="Picture 194468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80635" cy="3776980"/>
                          </a:xfrm>
                          <a:prstGeom prst="rect">
                            <a:avLst/>
                          </a:prstGeom>
                          <a:noFill/>
                          <a:ln>
                            <a:noFill/>
                          </a:ln>
                        </pic:spPr>
                      </pic:pic>
                    </a:graphicData>
                  </a:graphic>
                </wp:inline>
              </w:drawing>
            </w:r>
          </w:p>
          <w:p w14:paraId="71C67094" w14:textId="77777777" w:rsidR="00D05373" w:rsidRPr="00866873" w:rsidRDefault="00D05373">
            <w:pPr>
              <w:rPr>
                <w:sz w:val="26"/>
                <w:szCs w:val="26"/>
                <w:lang w:val="vi-VN"/>
              </w:rPr>
            </w:pPr>
            <w:r>
              <w:rPr>
                <w:sz w:val="26"/>
                <w:szCs w:val="26"/>
                <w:lang w:val="en-US"/>
              </w:rPr>
              <w:t>Ratio</w:t>
            </w:r>
            <w:r>
              <w:rPr>
                <w:sz w:val="26"/>
                <w:szCs w:val="26"/>
                <w:lang w:val="vi-VN"/>
              </w:rPr>
              <w:t xml:space="preserve"> 7:2:1</w:t>
            </w:r>
          </w:p>
        </w:tc>
      </w:tr>
      <w:tr w:rsidR="00D05373" w:rsidRPr="00C801EA" w14:paraId="56157DF5" w14:textId="77777777">
        <w:tc>
          <w:tcPr>
            <w:tcW w:w="9287" w:type="dxa"/>
          </w:tcPr>
          <w:p w14:paraId="132E3B67" w14:textId="6E733F1B" w:rsidR="00D05373" w:rsidRDefault="000215F8">
            <w:pPr>
              <w:rPr>
                <w:sz w:val="26"/>
                <w:szCs w:val="26"/>
                <w:lang w:val="en-US"/>
              </w:rPr>
            </w:pPr>
            <w:r>
              <w:rPr>
                <w:noProof/>
                <w:sz w:val="26"/>
                <w:szCs w:val="26"/>
                <w:lang w:val="en-US"/>
              </w:rPr>
              <w:drawing>
                <wp:inline distT="0" distB="0" distL="0" distR="0" wp14:anchorId="29E1F9A8" wp14:editId="159E2161">
                  <wp:extent cx="5080635" cy="3776980"/>
                  <wp:effectExtent l="0" t="0" r="0" b="0"/>
                  <wp:docPr id="1772847174" name="Picture 177284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80635" cy="3776980"/>
                          </a:xfrm>
                          <a:prstGeom prst="rect">
                            <a:avLst/>
                          </a:prstGeom>
                          <a:noFill/>
                          <a:ln>
                            <a:noFill/>
                          </a:ln>
                        </pic:spPr>
                      </pic:pic>
                    </a:graphicData>
                  </a:graphic>
                </wp:inline>
              </w:drawing>
            </w:r>
          </w:p>
          <w:p w14:paraId="6FA989B9" w14:textId="77777777" w:rsidR="00D05373" w:rsidRPr="00866873" w:rsidRDefault="00D05373">
            <w:pPr>
              <w:rPr>
                <w:sz w:val="26"/>
                <w:szCs w:val="26"/>
                <w:lang w:val="vi-VN"/>
              </w:rPr>
            </w:pPr>
            <w:r>
              <w:rPr>
                <w:sz w:val="26"/>
                <w:szCs w:val="26"/>
                <w:lang w:val="en-US"/>
              </w:rPr>
              <w:t>Ratio</w:t>
            </w:r>
            <w:r>
              <w:rPr>
                <w:sz w:val="26"/>
                <w:szCs w:val="26"/>
                <w:lang w:val="vi-VN"/>
              </w:rPr>
              <w:t xml:space="preserve"> 5:3:2</w:t>
            </w:r>
          </w:p>
        </w:tc>
      </w:tr>
      <w:tr w:rsidR="00D05373" w:rsidRPr="00C801EA" w14:paraId="46624453" w14:textId="77777777">
        <w:tc>
          <w:tcPr>
            <w:tcW w:w="9287" w:type="dxa"/>
          </w:tcPr>
          <w:p w14:paraId="118E14AC" w14:textId="3BB68C6A" w:rsidR="00D05373" w:rsidRDefault="000215F8">
            <w:pPr>
              <w:rPr>
                <w:sz w:val="26"/>
                <w:szCs w:val="26"/>
                <w:lang w:val="en-US"/>
              </w:rPr>
            </w:pPr>
            <w:r>
              <w:rPr>
                <w:noProof/>
                <w:sz w:val="26"/>
                <w:szCs w:val="26"/>
                <w:lang w:val="en-US"/>
              </w:rPr>
              <w:lastRenderedPageBreak/>
              <w:drawing>
                <wp:inline distT="0" distB="0" distL="0" distR="0" wp14:anchorId="271D9A45" wp14:editId="214A5549">
                  <wp:extent cx="5080635" cy="3776980"/>
                  <wp:effectExtent l="0" t="0" r="0" b="0"/>
                  <wp:docPr id="1211679736" name="Picture 121167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80635" cy="3776980"/>
                          </a:xfrm>
                          <a:prstGeom prst="rect">
                            <a:avLst/>
                          </a:prstGeom>
                          <a:noFill/>
                          <a:ln>
                            <a:noFill/>
                          </a:ln>
                        </pic:spPr>
                      </pic:pic>
                    </a:graphicData>
                  </a:graphic>
                </wp:inline>
              </w:drawing>
            </w:r>
          </w:p>
          <w:p w14:paraId="12BBB6D8" w14:textId="77777777" w:rsidR="00D05373" w:rsidRPr="00866873" w:rsidRDefault="00D05373">
            <w:pPr>
              <w:rPr>
                <w:sz w:val="26"/>
                <w:szCs w:val="26"/>
                <w:lang w:val="vi-VN"/>
              </w:rPr>
            </w:pPr>
            <w:r>
              <w:rPr>
                <w:sz w:val="26"/>
                <w:szCs w:val="26"/>
                <w:lang w:val="en-US"/>
              </w:rPr>
              <w:t>Ratio</w:t>
            </w:r>
            <w:r>
              <w:rPr>
                <w:sz w:val="26"/>
                <w:szCs w:val="26"/>
                <w:lang w:val="vi-VN"/>
              </w:rPr>
              <w:t xml:space="preserve"> 6:2:2</w:t>
            </w:r>
          </w:p>
        </w:tc>
      </w:tr>
    </w:tbl>
    <w:p w14:paraId="2BCF6B4D" w14:textId="77777777" w:rsidR="0014794B" w:rsidRPr="00227A3E" w:rsidRDefault="0014794B" w:rsidP="00227A3E">
      <w:pPr>
        <w:rPr>
          <w:sz w:val="26"/>
          <w:szCs w:val="26"/>
        </w:rPr>
      </w:pPr>
    </w:p>
    <w:p w14:paraId="6AD80514" w14:textId="6481A310" w:rsidR="00BE1E67" w:rsidRPr="00BE1E67" w:rsidRDefault="00BE1E67" w:rsidP="00BE1E67">
      <w:pPr>
        <w:rPr>
          <w:sz w:val="26"/>
          <w:szCs w:val="26"/>
        </w:rPr>
      </w:pPr>
      <w:r w:rsidRPr="00C801EA">
        <w:rPr>
          <w:sz w:val="26"/>
          <w:szCs w:val="26"/>
        </w:rPr>
        <w:t>DNN</w:t>
      </w:r>
    </w:p>
    <w:tbl>
      <w:tblPr>
        <w:tblStyle w:val="TableGrid"/>
        <w:tblW w:w="0" w:type="auto"/>
        <w:tblLook w:val="04A0" w:firstRow="1" w:lastRow="0" w:firstColumn="1" w:lastColumn="0" w:noHBand="0" w:noVBand="1"/>
      </w:tblPr>
      <w:tblGrid>
        <w:gridCol w:w="9287"/>
      </w:tblGrid>
      <w:tr w:rsidR="00D27906" w:rsidRPr="00C801EA" w14:paraId="09C43566" w14:textId="77777777">
        <w:tc>
          <w:tcPr>
            <w:tcW w:w="9287" w:type="dxa"/>
          </w:tcPr>
          <w:p w14:paraId="7F4DFE75" w14:textId="32D545DE" w:rsidR="00D27906" w:rsidRDefault="008B5CF7">
            <w:pPr>
              <w:rPr>
                <w:sz w:val="26"/>
                <w:szCs w:val="26"/>
                <w:lang w:val="en-US"/>
              </w:rPr>
            </w:pPr>
            <w:r>
              <w:rPr>
                <w:noProof/>
                <w:sz w:val="26"/>
                <w:szCs w:val="26"/>
              </w:rPr>
              <w:drawing>
                <wp:inline distT="0" distB="0" distL="0" distR="0" wp14:anchorId="3E6E097B" wp14:editId="024BD920">
                  <wp:extent cx="5760085" cy="3702685"/>
                  <wp:effectExtent l="0" t="0" r="0" b="0"/>
                  <wp:docPr id="809613863" name="Picture 80961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3702685"/>
                          </a:xfrm>
                          <a:prstGeom prst="rect">
                            <a:avLst/>
                          </a:prstGeom>
                          <a:noFill/>
                          <a:ln>
                            <a:noFill/>
                          </a:ln>
                        </pic:spPr>
                      </pic:pic>
                    </a:graphicData>
                  </a:graphic>
                </wp:inline>
              </w:drawing>
            </w:r>
          </w:p>
          <w:p w14:paraId="6E27D932" w14:textId="77777777" w:rsidR="00D27906" w:rsidRPr="00866873" w:rsidRDefault="00D27906">
            <w:pPr>
              <w:rPr>
                <w:sz w:val="26"/>
                <w:szCs w:val="26"/>
                <w:lang w:val="vi-VN"/>
              </w:rPr>
            </w:pPr>
            <w:r>
              <w:rPr>
                <w:sz w:val="26"/>
                <w:szCs w:val="26"/>
                <w:lang w:val="en-US"/>
              </w:rPr>
              <w:t>Ratio</w:t>
            </w:r>
            <w:r>
              <w:rPr>
                <w:sz w:val="26"/>
                <w:szCs w:val="26"/>
                <w:lang w:val="vi-VN"/>
              </w:rPr>
              <w:t xml:space="preserve"> 7:2:1</w:t>
            </w:r>
          </w:p>
        </w:tc>
      </w:tr>
      <w:tr w:rsidR="00D27906" w:rsidRPr="00C801EA" w14:paraId="4DA76538" w14:textId="77777777">
        <w:tc>
          <w:tcPr>
            <w:tcW w:w="9287" w:type="dxa"/>
          </w:tcPr>
          <w:p w14:paraId="474142A0" w14:textId="3EDAAF15" w:rsidR="00D27906" w:rsidRDefault="00103772">
            <w:pPr>
              <w:rPr>
                <w:sz w:val="26"/>
                <w:szCs w:val="26"/>
                <w:lang w:val="en-US"/>
              </w:rPr>
            </w:pPr>
            <w:r>
              <w:rPr>
                <w:noProof/>
                <w:sz w:val="26"/>
                <w:szCs w:val="26"/>
              </w:rPr>
              <w:lastRenderedPageBreak/>
              <w:drawing>
                <wp:inline distT="0" distB="0" distL="0" distR="0" wp14:anchorId="5CA3D335" wp14:editId="77DB9B1D">
                  <wp:extent cx="5760085" cy="3702685"/>
                  <wp:effectExtent l="0" t="0" r="0" b="0"/>
                  <wp:docPr id="1455621997" name="Picture 145562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3702685"/>
                          </a:xfrm>
                          <a:prstGeom prst="rect">
                            <a:avLst/>
                          </a:prstGeom>
                          <a:noFill/>
                          <a:ln>
                            <a:noFill/>
                          </a:ln>
                        </pic:spPr>
                      </pic:pic>
                    </a:graphicData>
                  </a:graphic>
                </wp:inline>
              </w:drawing>
            </w:r>
          </w:p>
          <w:p w14:paraId="2DA5D349" w14:textId="77777777" w:rsidR="00D27906" w:rsidRPr="00866873" w:rsidRDefault="00D27906">
            <w:pPr>
              <w:rPr>
                <w:sz w:val="26"/>
                <w:szCs w:val="26"/>
                <w:lang w:val="vi-VN"/>
              </w:rPr>
            </w:pPr>
            <w:r>
              <w:rPr>
                <w:sz w:val="26"/>
                <w:szCs w:val="26"/>
                <w:lang w:val="en-US"/>
              </w:rPr>
              <w:t>Ratio</w:t>
            </w:r>
            <w:r>
              <w:rPr>
                <w:sz w:val="26"/>
                <w:szCs w:val="26"/>
                <w:lang w:val="vi-VN"/>
              </w:rPr>
              <w:t xml:space="preserve"> 5:3:2</w:t>
            </w:r>
          </w:p>
        </w:tc>
      </w:tr>
      <w:tr w:rsidR="00D27906" w:rsidRPr="00C801EA" w14:paraId="538B918C" w14:textId="77777777">
        <w:tc>
          <w:tcPr>
            <w:tcW w:w="9287" w:type="dxa"/>
          </w:tcPr>
          <w:p w14:paraId="29E2FD0C" w14:textId="0487E2E9" w:rsidR="00D27906" w:rsidRDefault="00031AE8">
            <w:pPr>
              <w:rPr>
                <w:sz w:val="26"/>
                <w:szCs w:val="26"/>
                <w:lang w:val="en-US"/>
              </w:rPr>
            </w:pPr>
            <w:r>
              <w:rPr>
                <w:noProof/>
                <w:sz w:val="26"/>
                <w:szCs w:val="26"/>
              </w:rPr>
              <w:drawing>
                <wp:inline distT="0" distB="0" distL="0" distR="0" wp14:anchorId="3A7C5BAC" wp14:editId="10897631">
                  <wp:extent cx="5760085" cy="3702685"/>
                  <wp:effectExtent l="0" t="0" r="0" b="0"/>
                  <wp:docPr id="825151225" name="Picture 82515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3702685"/>
                          </a:xfrm>
                          <a:prstGeom prst="rect">
                            <a:avLst/>
                          </a:prstGeom>
                          <a:noFill/>
                          <a:ln>
                            <a:noFill/>
                          </a:ln>
                        </pic:spPr>
                      </pic:pic>
                    </a:graphicData>
                  </a:graphic>
                </wp:inline>
              </w:drawing>
            </w:r>
          </w:p>
          <w:p w14:paraId="041277D3" w14:textId="77777777" w:rsidR="00D27906" w:rsidRPr="00866873" w:rsidRDefault="00D27906">
            <w:pPr>
              <w:rPr>
                <w:sz w:val="26"/>
                <w:szCs w:val="26"/>
                <w:lang w:val="vi-VN"/>
              </w:rPr>
            </w:pPr>
            <w:r>
              <w:rPr>
                <w:sz w:val="26"/>
                <w:szCs w:val="26"/>
                <w:lang w:val="en-US"/>
              </w:rPr>
              <w:t>Ratio</w:t>
            </w:r>
            <w:r>
              <w:rPr>
                <w:sz w:val="26"/>
                <w:szCs w:val="26"/>
                <w:lang w:val="vi-VN"/>
              </w:rPr>
              <w:t xml:space="preserve"> 6:2:2</w:t>
            </w:r>
          </w:p>
        </w:tc>
      </w:tr>
    </w:tbl>
    <w:p w14:paraId="3DDE02B6" w14:textId="77777777" w:rsidR="003C66EE" w:rsidRDefault="003C66EE" w:rsidP="003C66EE">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Kmeans + RNN:</w:t>
      </w:r>
    </w:p>
    <w:p w14:paraId="091AD1CB" w14:textId="77777777" w:rsidR="003C66EE" w:rsidRDefault="003C66EE" w:rsidP="003C66EE">
      <w:pPr>
        <w:spacing w:line="360" w:lineRule="auto"/>
        <w:rPr>
          <w:rFonts w:asciiTheme="majorHAnsi" w:hAnsiTheme="majorHAnsi" w:cstheme="majorHAnsi"/>
          <w:sz w:val="26"/>
          <w:szCs w:val="26"/>
          <w:lang w:val="en-US"/>
        </w:rPr>
      </w:pPr>
      <w:r w:rsidRPr="00CC0F7B">
        <w:rPr>
          <w:rFonts w:asciiTheme="majorHAnsi" w:hAnsiTheme="majorHAnsi" w:cstheme="majorHAnsi"/>
          <w:noProof/>
          <w:sz w:val="26"/>
          <w:szCs w:val="26"/>
          <w:lang w:val="en-US"/>
        </w:rPr>
        <w:lastRenderedPageBreak/>
        <w:drawing>
          <wp:inline distT="0" distB="0" distL="0" distR="0" wp14:anchorId="5F6BC38B" wp14:editId="4439A362">
            <wp:extent cx="5760085" cy="3664585"/>
            <wp:effectExtent l="0" t="0" r="0" b="0"/>
            <wp:docPr id="1034030852" name="Picture 1034030852"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55950" name="Picture 1" descr="A picture containing text, screenshot, colorfulness, plot&#10;&#10;Description automatically generated"/>
                    <pic:cNvPicPr/>
                  </pic:nvPicPr>
                  <pic:blipFill>
                    <a:blip r:embed="rId119"/>
                    <a:stretch>
                      <a:fillRect/>
                    </a:stretch>
                  </pic:blipFill>
                  <pic:spPr>
                    <a:xfrm>
                      <a:off x="0" y="0"/>
                      <a:ext cx="5760085" cy="3664585"/>
                    </a:xfrm>
                    <a:prstGeom prst="rect">
                      <a:avLst/>
                    </a:prstGeom>
                  </pic:spPr>
                </pic:pic>
              </a:graphicData>
            </a:graphic>
          </wp:inline>
        </w:drawing>
      </w:r>
      <w:r w:rsidRPr="00CC0F7B">
        <w:rPr>
          <w:rFonts w:asciiTheme="majorHAnsi" w:hAnsiTheme="majorHAnsi" w:cstheme="majorHAnsi"/>
          <w:noProof/>
          <w:sz w:val="26"/>
          <w:szCs w:val="26"/>
          <w:lang w:val="en-US"/>
        </w:rPr>
        <w:drawing>
          <wp:inline distT="0" distB="0" distL="0" distR="0" wp14:anchorId="723DB20D" wp14:editId="43E4998E">
            <wp:extent cx="5920105" cy="3516630"/>
            <wp:effectExtent l="0" t="0" r="0" b="0"/>
            <wp:docPr id="1844894798" name="Picture 1844894798" descr="A graph of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4798" name="Picture 1844894798" descr="A graph of blue and orange lines&#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920105" cy="3516630"/>
                    </a:xfrm>
                    <a:prstGeom prst="rect">
                      <a:avLst/>
                    </a:prstGeom>
                  </pic:spPr>
                </pic:pic>
              </a:graphicData>
            </a:graphic>
          </wp:inline>
        </w:drawing>
      </w:r>
    </w:p>
    <w:p w14:paraId="64EF0BC5" w14:textId="77777777" w:rsidR="003C66EE" w:rsidRDefault="003C66EE" w:rsidP="003C66EE">
      <w:pPr>
        <w:spacing w:line="360" w:lineRule="auto"/>
        <w:rPr>
          <w:rFonts w:asciiTheme="majorHAnsi" w:hAnsiTheme="majorHAnsi" w:cstheme="majorHAnsi"/>
          <w:sz w:val="26"/>
          <w:szCs w:val="26"/>
          <w:lang w:val="en-US"/>
        </w:rPr>
      </w:pPr>
    </w:p>
    <w:p w14:paraId="41A37928" w14:textId="77777777" w:rsidR="003C66EE" w:rsidRDefault="003C66EE" w:rsidP="003C66EE">
      <w:pPr>
        <w:spacing w:line="360" w:lineRule="auto"/>
        <w:ind w:firstLine="720"/>
        <w:jc w:val="center"/>
        <w:rPr>
          <w:rFonts w:asciiTheme="majorHAnsi" w:hAnsiTheme="majorHAnsi" w:cstheme="majorHAnsi"/>
          <w:i/>
          <w:iCs/>
          <w:sz w:val="26"/>
          <w:szCs w:val="26"/>
          <w:lang w:val="en-US"/>
        </w:rPr>
      </w:pPr>
      <w:r w:rsidRPr="00CC0F7B">
        <w:rPr>
          <w:rFonts w:asciiTheme="majorHAnsi" w:hAnsiTheme="majorHAnsi" w:cstheme="majorHAnsi"/>
          <w:noProof/>
          <w:sz w:val="26"/>
          <w:szCs w:val="26"/>
          <w:lang w:val="en-US"/>
        </w:rPr>
        <w:lastRenderedPageBreak/>
        <w:drawing>
          <wp:anchor distT="0" distB="0" distL="114300" distR="114300" simplePos="0" relativeHeight="251658242" behindDoc="0" locked="0" layoutInCell="1" allowOverlap="1" wp14:anchorId="33E3A7BD" wp14:editId="3FA6DE9E">
            <wp:simplePos x="0" y="0"/>
            <wp:positionH relativeFrom="column">
              <wp:posOffset>1905</wp:posOffset>
            </wp:positionH>
            <wp:positionV relativeFrom="paragraph">
              <wp:posOffset>-3810</wp:posOffset>
            </wp:positionV>
            <wp:extent cx="5760085" cy="3750945"/>
            <wp:effectExtent l="0" t="0" r="0" b="0"/>
            <wp:wrapTopAndBottom/>
            <wp:docPr id="2126914539" name="Picture 212691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2223" name=""/>
                    <pic:cNvPicPr/>
                  </pic:nvPicPr>
                  <pic:blipFill>
                    <a:blip r:embed="rId121">
                      <a:extLst>
                        <a:ext uri="{28A0092B-C50C-407E-A947-70E740481C1C}">
                          <a14:useLocalDpi xmlns:a14="http://schemas.microsoft.com/office/drawing/2010/main" val="0"/>
                        </a:ext>
                      </a:extLst>
                    </a:blip>
                    <a:stretch>
                      <a:fillRect/>
                    </a:stretch>
                  </pic:blipFill>
                  <pic:spPr>
                    <a:xfrm>
                      <a:off x="0" y="0"/>
                      <a:ext cx="5760085" cy="3750945"/>
                    </a:xfrm>
                    <a:prstGeom prst="rect">
                      <a:avLst/>
                    </a:prstGeom>
                  </pic:spPr>
                </pic:pic>
              </a:graphicData>
            </a:graphic>
          </wp:anchor>
        </w:drawing>
      </w:r>
      <w:r>
        <w:rPr>
          <w:rFonts w:asciiTheme="majorHAnsi" w:hAnsiTheme="majorHAnsi" w:cstheme="majorHAnsi"/>
          <w:i/>
          <w:iCs/>
          <w:sz w:val="26"/>
          <w:szCs w:val="26"/>
          <w:lang w:val="en-US"/>
        </w:rPr>
        <w:t>Ratio 7-2-1</w:t>
      </w:r>
    </w:p>
    <w:p w14:paraId="376BBF49" w14:textId="77777777" w:rsidR="003C66EE" w:rsidRDefault="003C66EE" w:rsidP="003C66EE">
      <w:pPr>
        <w:spacing w:line="360" w:lineRule="auto"/>
        <w:ind w:firstLine="720"/>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drawing>
          <wp:inline distT="0" distB="0" distL="0" distR="0" wp14:anchorId="7FB72EE2" wp14:editId="318E8BFD">
            <wp:extent cx="5143500" cy="3695065"/>
            <wp:effectExtent l="0" t="0" r="0" b="0"/>
            <wp:docPr id="2096829397" name="Picture 209682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6147" name=""/>
                    <pic:cNvPicPr/>
                  </pic:nvPicPr>
                  <pic:blipFill>
                    <a:blip r:embed="rId122"/>
                    <a:stretch>
                      <a:fillRect/>
                    </a:stretch>
                  </pic:blipFill>
                  <pic:spPr>
                    <a:xfrm>
                      <a:off x="0" y="0"/>
                      <a:ext cx="5143500" cy="3695065"/>
                    </a:xfrm>
                    <a:prstGeom prst="rect">
                      <a:avLst/>
                    </a:prstGeom>
                  </pic:spPr>
                </pic:pic>
              </a:graphicData>
            </a:graphic>
          </wp:inline>
        </w:drawing>
      </w:r>
    </w:p>
    <w:p w14:paraId="3B961F7F" w14:textId="77777777" w:rsidR="003C66EE" w:rsidRDefault="003C66EE" w:rsidP="003C66EE">
      <w:pPr>
        <w:spacing w:line="360" w:lineRule="auto"/>
        <w:ind w:firstLine="720"/>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lastRenderedPageBreak/>
        <w:drawing>
          <wp:inline distT="0" distB="0" distL="0" distR="0" wp14:anchorId="449D345D" wp14:editId="5DEEAA40">
            <wp:extent cx="5097780" cy="3618230"/>
            <wp:effectExtent l="0" t="0" r="0" b="0"/>
            <wp:docPr id="1327269102" name="Picture 132726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3919" name=""/>
                    <pic:cNvPicPr/>
                  </pic:nvPicPr>
                  <pic:blipFill>
                    <a:blip r:embed="rId123"/>
                    <a:stretch>
                      <a:fillRect/>
                    </a:stretch>
                  </pic:blipFill>
                  <pic:spPr>
                    <a:xfrm>
                      <a:off x="0" y="0"/>
                      <a:ext cx="5097780" cy="3618230"/>
                    </a:xfrm>
                    <a:prstGeom prst="rect">
                      <a:avLst/>
                    </a:prstGeom>
                  </pic:spPr>
                </pic:pic>
              </a:graphicData>
            </a:graphic>
          </wp:inline>
        </w:drawing>
      </w:r>
    </w:p>
    <w:p w14:paraId="09432C06" w14:textId="77777777" w:rsidR="003C66EE" w:rsidRDefault="003C66EE" w:rsidP="003C66EE">
      <w:pPr>
        <w:spacing w:line="360" w:lineRule="auto"/>
        <w:ind w:firstLine="720"/>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drawing>
          <wp:inline distT="0" distB="0" distL="0" distR="0" wp14:anchorId="28064A9E" wp14:editId="1469626C">
            <wp:extent cx="4884420" cy="3736340"/>
            <wp:effectExtent l="0" t="0" r="0" b="0"/>
            <wp:docPr id="1571276749" name="Picture 1571276749"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0633" name="Picture 1" descr="A picture containing text, screenshot, colorfulness, plot&#10;&#10;Description automatically generated"/>
                    <pic:cNvPicPr/>
                  </pic:nvPicPr>
                  <pic:blipFill>
                    <a:blip r:embed="rId124"/>
                    <a:stretch>
                      <a:fillRect/>
                    </a:stretch>
                  </pic:blipFill>
                  <pic:spPr>
                    <a:xfrm>
                      <a:off x="0" y="0"/>
                      <a:ext cx="4884420" cy="3736340"/>
                    </a:xfrm>
                    <a:prstGeom prst="rect">
                      <a:avLst/>
                    </a:prstGeom>
                  </pic:spPr>
                </pic:pic>
              </a:graphicData>
            </a:graphic>
          </wp:inline>
        </w:drawing>
      </w:r>
    </w:p>
    <w:p w14:paraId="70FC9055" w14:textId="77777777" w:rsidR="003C66EE" w:rsidRDefault="003C66EE" w:rsidP="003C66EE">
      <w:pPr>
        <w:spacing w:line="360" w:lineRule="auto"/>
        <w:ind w:firstLine="720"/>
        <w:jc w:val="center"/>
        <w:rPr>
          <w:rFonts w:asciiTheme="majorHAnsi" w:hAnsiTheme="majorHAnsi" w:cstheme="majorHAnsi"/>
          <w:i/>
          <w:iCs/>
          <w:sz w:val="26"/>
          <w:szCs w:val="26"/>
          <w:lang w:val="en-US"/>
        </w:rPr>
      </w:pPr>
      <w:r>
        <w:rPr>
          <w:rFonts w:asciiTheme="majorHAnsi" w:hAnsiTheme="majorHAnsi" w:cstheme="majorHAnsi"/>
          <w:i/>
          <w:iCs/>
          <w:sz w:val="26"/>
          <w:szCs w:val="26"/>
          <w:lang w:val="en-US"/>
        </w:rPr>
        <w:t>Ratio 5-3-2</w:t>
      </w:r>
    </w:p>
    <w:p w14:paraId="243A08E3" w14:textId="77777777" w:rsidR="003C66EE" w:rsidRDefault="003C66EE" w:rsidP="003C66EE">
      <w:pPr>
        <w:spacing w:line="360" w:lineRule="auto"/>
        <w:ind w:firstLine="720"/>
        <w:jc w:val="center"/>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lastRenderedPageBreak/>
        <w:drawing>
          <wp:inline distT="0" distB="0" distL="0" distR="0" wp14:anchorId="29F1869A" wp14:editId="31C592B8">
            <wp:extent cx="5113020" cy="3556000"/>
            <wp:effectExtent l="0" t="0" r="0" b="0"/>
            <wp:docPr id="565510222" name="Picture 565510222"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2664" name="Picture 1" descr="A picture containing text, screenshot, colorfulness, plot&#10;&#10;Description automatically generated"/>
                    <pic:cNvPicPr/>
                  </pic:nvPicPr>
                  <pic:blipFill>
                    <a:blip r:embed="rId125"/>
                    <a:stretch>
                      <a:fillRect/>
                    </a:stretch>
                  </pic:blipFill>
                  <pic:spPr>
                    <a:xfrm>
                      <a:off x="0" y="0"/>
                      <a:ext cx="5113020" cy="3556000"/>
                    </a:xfrm>
                    <a:prstGeom prst="rect">
                      <a:avLst/>
                    </a:prstGeom>
                  </pic:spPr>
                </pic:pic>
              </a:graphicData>
            </a:graphic>
          </wp:inline>
        </w:drawing>
      </w:r>
    </w:p>
    <w:p w14:paraId="6173B79E" w14:textId="77777777" w:rsidR="003C66EE" w:rsidRDefault="003C66EE" w:rsidP="003C66EE">
      <w:pPr>
        <w:spacing w:line="360" w:lineRule="auto"/>
        <w:ind w:firstLine="720"/>
        <w:jc w:val="center"/>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drawing>
          <wp:inline distT="0" distB="0" distL="0" distR="0" wp14:anchorId="039A6F58" wp14:editId="56AE35EB">
            <wp:extent cx="4861560" cy="3602990"/>
            <wp:effectExtent l="0" t="0" r="0" b="0"/>
            <wp:docPr id="2056271943" name="Picture 205627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6075" name=""/>
                    <pic:cNvPicPr/>
                  </pic:nvPicPr>
                  <pic:blipFill>
                    <a:blip r:embed="rId126"/>
                    <a:stretch>
                      <a:fillRect/>
                    </a:stretch>
                  </pic:blipFill>
                  <pic:spPr>
                    <a:xfrm>
                      <a:off x="0" y="0"/>
                      <a:ext cx="4861560" cy="3602990"/>
                    </a:xfrm>
                    <a:prstGeom prst="rect">
                      <a:avLst/>
                    </a:prstGeom>
                  </pic:spPr>
                </pic:pic>
              </a:graphicData>
            </a:graphic>
          </wp:inline>
        </w:drawing>
      </w:r>
    </w:p>
    <w:p w14:paraId="6F918EB7" w14:textId="158B0B52" w:rsidR="0021595C" w:rsidRPr="003C66EE" w:rsidRDefault="003C66EE" w:rsidP="003C66EE">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Ratio 6-2-2</w:t>
      </w:r>
    </w:p>
    <w:p w14:paraId="15BD821B" w14:textId="4312D25E" w:rsidR="00227A3E" w:rsidRDefault="00BD39B3" w:rsidP="00227A3E">
      <w:pPr>
        <w:pStyle w:val="Heading3"/>
        <w:numPr>
          <w:ilvl w:val="0"/>
          <w:numId w:val="32"/>
        </w:numPr>
        <w:rPr>
          <w:b w:val="0"/>
          <w:i w:val="0"/>
          <w:color w:val="000000" w:themeColor="text1"/>
          <w:sz w:val="26"/>
          <w:szCs w:val="26"/>
        </w:rPr>
      </w:pPr>
      <w:r w:rsidRPr="00024828">
        <w:rPr>
          <w:b w:val="0"/>
          <w:bCs/>
          <w:i w:val="0"/>
          <w:iCs/>
          <w:sz w:val="26"/>
          <w:szCs w:val="26"/>
          <w:lang w:val="en-US"/>
        </w:rPr>
        <w:t>DOGE</w:t>
      </w:r>
      <w:r w:rsidRPr="00C801EA">
        <w:rPr>
          <w:b w:val="0"/>
          <w:i w:val="0"/>
          <w:color w:val="000000" w:themeColor="text1"/>
          <w:sz w:val="26"/>
          <w:szCs w:val="26"/>
        </w:rPr>
        <w:t>-USD</w:t>
      </w:r>
    </w:p>
    <w:p w14:paraId="327E2714" w14:textId="635BDA02" w:rsidR="00C85304" w:rsidRPr="00C85304" w:rsidRDefault="00C85304" w:rsidP="00C85304">
      <w:r>
        <w:rPr>
          <w:rFonts w:eastAsiaTheme="majorEastAsia" w:cstheme="majorBidi"/>
          <w:sz w:val="26"/>
          <w:szCs w:val="26"/>
          <w:lang w:val="en-US"/>
        </w:rPr>
        <w:t>RNN</w:t>
      </w:r>
    </w:p>
    <w:tbl>
      <w:tblPr>
        <w:tblStyle w:val="TableGrid"/>
        <w:tblW w:w="0" w:type="auto"/>
        <w:tblLook w:val="04A0" w:firstRow="1" w:lastRow="0" w:firstColumn="1" w:lastColumn="0" w:noHBand="0" w:noVBand="1"/>
      </w:tblPr>
      <w:tblGrid>
        <w:gridCol w:w="9287"/>
      </w:tblGrid>
      <w:tr w:rsidR="00D05373" w:rsidRPr="00C801EA" w14:paraId="5655193C" w14:textId="77777777">
        <w:tc>
          <w:tcPr>
            <w:tcW w:w="9287" w:type="dxa"/>
          </w:tcPr>
          <w:p w14:paraId="0628D2AC" w14:textId="757802A3" w:rsidR="00D05373" w:rsidRDefault="00EB41B9">
            <w:pPr>
              <w:rPr>
                <w:sz w:val="26"/>
                <w:szCs w:val="26"/>
                <w:lang w:val="en-US"/>
              </w:rPr>
            </w:pPr>
            <w:r>
              <w:rPr>
                <w:noProof/>
                <w:sz w:val="26"/>
                <w:szCs w:val="26"/>
                <w:lang w:val="en-US"/>
              </w:rPr>
              <w:lastRenderedPageBreak/>
              <w:drawing>
                <wp:inline distT="0" distB="0" distL="0" distR="0" wp14:anchorId="1F4FC39F" wp14:editId="11EE13BD">
                  <wp:extent cx="4997450" cy="3774440"/>
                  <wp:effectExtent l="0" t="0" r="0" b="0"/>
                  <wp:docPr id="245149224" name="Picture 24514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6726CB60" w14:textId="77777777" w:rsidR="00D05373" w:rsidRPr="00866873" w:rsidRDefault="00D05373">
            <w:pPr>
              <w:rPr>
                <w:sz w:val="26"/>
                <w:szCs w:val="26"/>
                <w:lang w:val="vi-VN"/>
              </w:rPr>
            </w:pPr>
            <w:r>
              <w:rPr>
                <w:sz w:val="26"/>
                <w:szCs w:val="26"/>
                <w:lang w:val="en-US"/>
              </w:rPr>
              <w:t>Ratio</w:t>
            </w:r>
            <w:r>
              <w:rPr>
                <w:sz w:val="26"/>
                <w:szCs w:val="26"/>
                <w:lang w:val="vi-VN"/>
              </w:rPr>
              <w:t xml:space="preserve"> 7:2:1</w:t>
            </w:r>
          </w:p>
        </w:tc>
      </w:tr>
      <w:tr w:rsidR="00D05373" w:rsidRPr="00C801EA" w14:paraId="09C58E11" w14:textId="77777777">
        <w:tc>
          <w:tcPr>
            <w:tcW w:w="9287" w:type="dxa"/>
          </w:tcPr>
          <w:p w14:paraId="19B5FA33" w14:textId="21F68B8E" w:rsidR="00D05373" w:rsidRDefault="00E24F8D">
            <w:pPr>
              <w:rPr>
                <w:sz w:val="26"/>
                <w:szCs w:val="26"/>
                <w:lang w:val="en-US"/>
              </w:rPr>
            </w:pPr>
            <w:r>
              <w:rPr>
                <w:noProof/>
                <w:sz w:val="26"/>
                <w:szCs w:val="26"/>
                <w:lang w:val="en-US"/>
              </w:rPr>
              <w:drawing>
                <wp:inline distT="0" distB="0" distL="0" distR="0" wp14:anchorId="42C80238" wp14:editId="2810A77F">
                  <wp:extent cx="4997450" cy="3774440"/>
                  <wp:effectExtent l="0" t="0" r="0" b="0"/>
                  <wp:docPr id="452041120" name="Picture 45204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754C437A" w14:textId="77777777" w:rsidR="00D05373" w:rsidRPr="00866873" w:rsidRDefault="00D05373">
            <w:pPr>
              <w:rPr>
                <w:sz w:val="26"/>
                <w:szCs w:val="26"/>
                <w:lang w:val="vi-VN"/>
              </w:rPr>
            </w:pPr>
            <w:r>
              <w:rPr>
                <w:sz w:val="26"/>
                <w:szCs w:val="26"/>
                <w:lang w:val="en-US"/>
              </w:rPr>
              <w:t>Ratio</w:t>
            </w:r>
            <w:r>
              <w:rPr>
                <w:sz w:val="26"/>
                <w:szCs w:val="26"/>
                <w:lang w:val="vi-VN"/>
              </w:rPr>
              <w:t xml:space="preserve"> 5:3:2</w:t>
            </w:r>
          </w:p>
        </w:tc>
      </w:tr>
      <w:tr w:rsidR="00D05373" w:rsidRPr="00C801EA" w14:paraId="0B33DDE8" w14:textId="77777777">
        <w:tc>
          <w:tcPr>
            <w:tcW w:w="9287" w:type="dxa"/>
          </w:tcPr>
          <w:p w14:paraId="7AE7E7A2" w14:textId="319A3F65" w:rsidR="00D05373" w:rsidRDefault="00C9163A">
            <w:pPr>
              <w:rPr>
                <w:sz w:val="26"/>
                <w:szCs w:val="26"/>
                <w:lang w:val="en-US"/>
              </w:rPr>
            </w:pPr>
            <w:r>
              <w:rPr>
                <w:noProof/>
                <w:sz w:val="26"/>
                <w:szCs w:val="26"/>
                <w:lang w:val="en-US"/>
              </w:rPr>
              <w:lastRenderedPageBreak/>
              <w:drawing>
                <wp:inline distT="0" distB="0" distL="0" distR="0" wp14:anchorId="4ECEFF24" wp14:editId="1EE77C5A">
                  <wp:extent cx="4997450" cy="3774440"/>
                  <wp:effectExtent l="0" t="0" r="0" b="0"/>
                  <wp:docPr id="2031895653" name="Picture 203189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2DAE1A4E" w14:textId="77777777" w:rsidR="00D05373" w:rsidRPr="00866873" w:rsidRDefault="00D05373">
            <w:pPr>
              <w:rPr>
                <w:sz w:val="26"/>
                <w:szCs w:val="26"/>
                <w:lang w:val="vi-VN"/>
              </w:rPr>
            </w:pPr>
            <w:r>
              <w:rPr>
                <w:sz w:val="26"/>
                <w:szCs w:val="26"/>
                <w:lang w:val="en-US"/>
              </w:rPr>
              <w:t>Ratio</w:t>
            </w:r>
            <w:r>
              <w:rPr>
                <w:sz w:val="26"/>
                <w:szCs w:val="26"/>
                <w:lang w:val="vi-VN"/>
              </w:rPr>
              <w:t xml:space="preserve"> 6:2:2</w:t>
            </w:r>
          </w:p>
        </w:tc>
      </w:tr>
    </w:tbl>
    <w:p w14:paraId="27FBE910" w14:textId="77777777" w:rsidR="00D05373" w:rsidRPr="00227A3E" w:rsidRDefault="00D05373" w:rsidP="00227A3E">
      <w:pPr>
        <w:rPr>
          <w:sz w:val="26"/>
          <w:szCs w:val="26"/>
        </w:rPr>
      </w:pPr>
    </w:p>
    <w:p w14:paraId="519EF50B" w14:textId="48D4E169" w:rsidR="00CA7043" w:rsidRPr="00C801EA" w:rsidRDefault="00C801EA" w:rsidP="00F22C1C">
      <w:pPr>
        <w:rPr>
          <w:sz w:val="26"/>
          <w:szCs w:val="26"/>
        </w:rPr>
      </w:pPr>
      <w:r w:rsidRPr="00C801EA">
        <w:rPr>
          <w:sz w:val="26"/>
          <w:szCs w:val="26"/>
        </w:rPr>
        <w:t>DNN</w:t>
      </w:r>
    </w:p>
    <w:tbl>
      <w:tblPr>
        <w:tblStyle w:val="TableGrid"/>
        <w:tblW w:w="0" w:type="auto"/>
        <w:tblLook w:val="04A0" w:firstRow="1" w:lastRow="0" w:firstColumn="1" w:lastColumn="0" w:noHBand="0" w:noVBand="1"/>
      </w:tblPr>
      <w:tblGrid>
        <w:gridCol w:w="9287"/>
      </w:tblGrid>
      <w:tr w:rsidR="00D27906" w:rsidRPr="00C801EA" w14:paraId="4C6C70A5" w14:textId="77777777">
        <w:tc>
          <w:tcPr>
            <w:tcW w:w="9287" w:type="dxa"/>
          </w:tcPr>
          <w:p w14:paraId="6253317B" w14:textId="04EBA7B2" w:rsidR="00D27906" w:rsidRDefault="00BC183A">
            <w:pPr>
              <w:rPr>
                <w:sz w:val="26"/>
                <w:szCs w:val="26"/>
                <w:lang w:val="en-US"/>
              </w:rPr>
            </w:pPr>
            <w:r>
              <w:rPr>
                <w:noProof/>
                <w:sz w:val="26"/>
                <w:szCs w:val="26"/>
              </w:rPr>
              <w:drawing>
                <wp:inline distT="0" distB="0" distL="0" distR="0" wp14:anchorId="455F9936" wp14:editId="15CD6D6D">
                  <wp:extent cx="5760085" cy="3735070"/>
                  <wp:effectExtent l="0" t="0" r="0" b="0"/>
                  <wp:docPr id="1042479062" name="Picture 104247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3735070"/>
                          </a:xfrm>
                          <a:prstGeom prst="rect">
                            <a:avLst/>
                          </a:prstGeom>
                          <a:noFill/>
                          <a:ln>
                            <a:noFill/>
                          </a:ln>
                        </pic:spPr>
                      </pic:pic>
                    </a:graphicData>
                  </a:graphic>
                </wp:inline>
              </w:drawing>
            </w:r>
          </w:p>
          <w:p w14:paraId="2C9E3538" w14:textId="77777777" w:rsidR="00D27906" w:rsidRPr="00866873" w:rsidRDefault="00D27906">
            <w:pPr>
              <w:rPr>
                <w:sz w:val="26"/>
                <w:szCs w:val="26"/>
                <w:lang w:val="vi-VN"/>
              </w:rPr>
            </w:pPr>
            <w:r>
              <w:rPr>
                <w:sz w:val="26"/>
                <w:szCs w:val="26"/>
                <w:lang w:val="en-US"/>
              </w:rPr>
              <w:t>Ratio</w:t>
            </w:r>
            <w:r>
              <w:rPr>
                <w:sz w:val="26"/>
                <w:szCs w:val="26"/>
                <w:lang w:val="vi-VN"/>
              </w:rPr>
              <w:t xml:space="preserve"> 7:2:1</w:t>
            </w:r>
          </w:p>
        </w:tc>
      </w:tr>
      <w:tr w:rsidR="00D27906" w:rsidRPr="00C801EA" w14:paraId="1F90A842" w14:textId="77777777">
        <w:tc>
          <w:tcPr>
            <w:tcW w:w="9287" w:type="dxa"/>
          </w:tcPr>
          <w:p w14:paraId="772A58D5" w14:textId="2B2E156E" w:rsidR="00D27906" w:rsidRDefault="00BC183A">
            <w:pPr>
              <w:rPr>
                <w:sz w:val="26"/>
                <w:szCs w:val="26"/>
                <w:lang w:val="en-US"/>
              </w:rPr>
            </w:pPr>
            <w:r>
              <w:rPr>
                <w:noProof/>
                <w:sz w:val="26"/>
                <w:szCs w:val="26"/>
              </w:rPr>
              <w:lastRenderedPageBreak/>
              <w:drawing>
                <wp:inline distT="0" distB="0" distL="0" distR="0" wp14:anchorId="14AD1783" wp14:editId="13C94378">
                  <wp:extent cx="5760085" cy="3735070"/>
                  <wp:effectExtent l="0" t="0" r="0" b="0"/>
                  <wp:docPr id="139054128" name="Picture 13905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85" cy="3735070"/>
                          </a:xfrm>
                          <a:prstGeom prst="rect">
                            <a:avLst/>
                          </a:prstGeom>
                          <a:noFill/>
                          <a:ln>
                            <a:noFill/>
                          </a:ln>
                        </pic:spPr>
                      </pic:pic>
                    </a:graphicData>
                  </a:graphic>
                </wp:inline>
              </w:drawing>
            </w:r>
          </w:p>
          <w:p w14:paraId="2E9EDCFD" w14:textId="77777777" w:rsidR="00D27906" w:rsidRPr="00866873" w:rsidRDefault="00D27906">
            <w:pPr>
              <w:rPr>
                <w:sz w:val="26"/>
                <w:szCs w:val="26"/>
                <w:lang w:val="vi-VN"/>
              </w:rPr>
            </w:pPr>
            <w:r>
              <w:rPr>
                <w:sz w:val="26"/>
                <w:szCs w:val="26"/>
                <w:lang w:val="en-US"/>
              </w:rPr>
              <w:t>Ratio</w:t>
            </w:r>
            <w:r>
              <w:rPr>
                <w:sz w:val="26"/>
                <w:szCs w:val="26"/>
                <w:lang w:val="vi-VN"/>
              </w:rPr>
              <w:t xml:space="preserve"> 5:3:2</w:t>
            </w:r>
          </w:p>
        </w:tc>
      </w:tr>
      <w:tr w:rsidR="00D27906" w:rsidRPr="00C801EA" w14:paraId="0EBF5614" w14:textId="77777777">
        <w:tc>
          <w:tcPr>
            <w:tcW w:w="9287" w:type="dxa"/>
          </w:tcPr>
          <w:p w14:paraId="0B93B75C" w14:textId="4555C2E2" w:rsidR="00D27906" w:rsidRDefault="008B5CF7">
            <w:pPr>
              <w:rPr>
                <w:sz w:val="26"/>
                <w:szCs w:val="26"/>
                <w:lang w:val="en-US"/>
              </w:rPr>
            </w:pPr>
            <w:r>
              <w:rPr>
                <w:noProof/>
                <w:sz w:val="26"/>
                <w:szCs w:val="26"/>
              </w:rPr>
              <w:drawing>
                <wp:inline distT="0" distB="0" distL="0" distR="0" wp14:anchorId="440B99ED" wp14:editId="4B2E2BDE">
                  <wp:extent cx="5760085" cy="3735070"/>
                  <wp:effectExtent l="0" t="0" r="0" b="0"/>
                  <wp:docPr id="1370662646" name="Picture 13706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85" cy="3735070"/>
                          </a:xfrm>
                          <a:prstGeom prst="rect">
                            <a:avLst/>
                          </a:prstGeom>
                          <a:noFill/>
                          <a:ln>
                            <a:noFill/>
                          </a:ln>
                        </pic:spPr>
                      </pic:pic>
                    </a:graphicData>
                  </a:graphic>
                </wp:inline>
              </w:drawing>
            </w:r>
          </w:p>
          <w:p w14:paraId="3CEDED8F" w14:textId="77777777" w:rsidR="00D27906" w:rsidRPr="00866873" w:rsidRDefault="00D27906">
            <w:pPr>
              <w:rPr>
                <w:sz w:val="26"/>
                <w:szCs w:val="26"/>
                <w:lang w:val="vi-VN"/>
              </w:rPr>
            </w:pPr>
            <w:r>
              <w:rPr>
                <w:sz w:val="26"/>
                <w:szCs w:val="26"/>
                <w:lang w:val="en-US"/>
              </w:rPr>
              <w:t>Ratio</w:t>
            </w:r>
            <w:r>
              <w:rPr>
                <w:sz w:val="26"/>
                <w:szCs w:val="26"/>
                <w:lang w:val="vi-VN"/>
              </w:rPr>
              <w:t xml:space="preserve"> 6:2:2</w:t>
            </w:r>
          </w:p>
        </w:tc>
      </w:tr>
    </w:tbl>
    <w:p w14:paraId="25400078" w14:textId="694411B6" w:rsidR="008A2BA4" w:rsidRDefault="008A2BA4" w:rsidP="008A2BA4">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Kmeans +</w:t>
      </w:r>
      <w:r>
        <w:rPr>
          <w:rFonts w:asciiTheme="majorHAnsi" w:hAnsiTheme="majorHAnsi" w:cstheme="majorHAnsi"/>
          <w:sz w:val="26"/>
          <w:szCs w:val="26"/>
          <w:lang w:val="en-US"/>
        </w:rPr>
        <w:t xml:space="preserve"> LSTM</w:t>
      </w:r>
      <w:r>
        <w:rPr>
          <w:rFonts w:asciiTheme="majorHAnsi" w:hAnsiTheme="majorHAnsi" w:cstheme="majorHAnsi"/>
          <w:sz w:val="26"/>
          <w:szCs w:val="26"/>
          <w:lang w:val="en-US"/>
        </w:rPr>
        <w:t>:</w:t>
      </w:r>
    </w:p>
    <w:p w14:paraId="235EB01F" w14:textId="77777777" w:rsidR="008A2BA4" w:rsidRDefault="008A2BA4" w:rsidP="008A2BA4">
      <w:pPr>
        <w:spacing w:line="360" w:lineRule="auto"/>
        <w:rPr>
          <w:rFonts w:asciiTheme="majorHAnsi" w:hAnsiTheme="majorHAnsi" w:cstheme="majorHAnsi"/>
          <w:sz w:val="26"/>
          <w:szCs w:val="26"/>
          <w:lang w:val="en-US"/>
        </w:rPr>
      </w:pPr>
      <w:r w:rsidRPr="00CC0F7B">
        <w:rPr>
          <w:rFonts w:asciiTheme="majorHAnsi" w:hAnsiTheme="majorHAnsi" w:cstheme="majorHAnsi"/>
          <w:noProof/>
          <w:sz w:val="26"/>
          <w:szCs w:val="26"/>
          <w:lang w:val="en-US"/>
        </w:rPr>
        <w:lastRenderedPageBreak/>
        <w:drawing>
          <wp:inline distT="0" distB="0" distL="0" distR="0" wp14:anchorId="28C9C3FD" wp14:editId="5F707D9A">
            <wp:extent cx="5760085" cy="3664585"/>
            <wp:effectExtent l="0" t="0" r="0" b="0"/>
            <wp:docPr id="1045255815" name="Picture 1045255815"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55950" name="Picture 1" descr="A picture containing text, screenshot, colorfulness, plot&#10;&#10;Description automatically generated"/>
                    <pic:cNvPicPr/>
                  </pic:nvPicPr>
                  <pic:blipFill>
                    <a:blip r:embed="rId119"/>
                    <a:stretch>
                      <a:fillRect/>
                    </a:stretch>
                  </pic:blipFill>
                  <pic:spPr>
                    <a:xfrm>
                      <a:off x="0" y="0"/>
                      <a:ext cx="5760085" cy="3664585"/>
                    </a:xfrm>
                    <a:prstGeom prst="rect">
                      <a:avLst/>
                    </a:prstGeom>
                  </pic:spPr>
                </pic:pic>
              </a:graphicData>
            </a:graphic>
          </wp:inline>
        </w:drawing>
      </w:r>
      <w:r w:rsidRPr="00CC0F7B">
        <w:rPr>
          <w:rFonts w:asciiTheme="majorHAnsi" w:hAnsiTheme="majorHAnsi" w:cstheme="majorHAnsi"/>
          <w:noProof/>
          <w:sz w:val="26"/>
          <w:szCs w:val="26"/>
          <w:lang w:val="en-US"/>
        </w:rPr>
        <w:drawing>
          <wp:inline distT="0" distB="0" distL="0" distR="0" wp14:anchorId="798F5BBA" wp14:editId="0BBEE629">
            <wp:extent cx="5920105" cy="3516630"/>
            <wp:effectExtent l="0" t="0" r="0" b="0"/>
            <wp:docPr id="1427028915" name="Picture 1427028915" descr="A graph of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28915" name="Picture 1427028915" descr="A graph of blue and orange lines&#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920105" cy="3516630"/>
                    </a:xfrm>
                    <a:prstGeom prst="rect">
                      <a:avLst/>
                    </a:prstGeom>
                  </pic:spPr>
                </pic:pic>
              </a:graphicData>
            </a:graphic>
          </wp:inline>
        </w:drawing>
      </w:r>
    </w:p>
    <w:p w14:paraId="02975568" w14:textId="77777777" w:rsidR="008A2BA4" w:rsidRDefault="008A2BA4" w:rsidP="008A2BA4">
      <w:pPr>
        <w:spacing w:line="360" w:lineRule="auto"/>
        <w:rPr>
          <w:rFonts w:asciiTheme="majorHAnsi" w:hAnsiTheme="majorHAnsi" w:cstheme="majorHAnsi"/>
          <w:sz w:val="26"/>
          <w:szCs w:val="26"/>
          <w:lang w:val="en-US"/>
        </w:rPr>
      </w:pPr>
    </w:p>
    <w:p w14:paraId="02B4167B" w14:textId="77777777" w:rsidR="008A2BA4" w:rsidRDefault="008A2BA4" w:rsidP="008A2BA4">
      <w:pPr>
        <w:spacing w:line="360" w:lineRule="auto"/>
        <w:ind w:firstLine="720"/>
        <w:jc w:val="center"/>
        <w:rPr>
          <w:rFonts w:asciiTheme="majorHAnsi" w:hAnsiTheme="majorHAnsi" w:cstheme="majorHAnsi"/>
          <w:i/>
          <w:iCs/>
          <w:sz w:val="26"/>
          <w:szCs w:val="26"/>
          <w:lang w:val="en-US"/>
        </w:rPr>
      </w:pPr>
      <w:r w:rsidRPr="00CC0F7B">
        <w:rPr>
          <w:rFonts w:asciiTheme="majorHAnsi" w:hAnsiTheme="majorHAnsi" w:cstheme="majorHAnsi"/>
          <w:noProof/>
          <w:sz w:val="26"/>
          <w:szCs w:val="26"/>
          <w:lang w:val="en-US"/>
        </w:rPr>
        <w:lastRenderedPageBreak/>
        <w:drawing>
          <wp:anchor distT="0" distB="0" distL="114300" distR="114300" simplePos="0" relativeHeight="251658244" behindDoc="0" locked="0" layoutInCell="1" allowOverlap="1" wp14:anchorId="3590627A" wp14:editId="7F1EA2E8">
            <wp:simplePos x="0" y="0"/>
            <wp:positionH relativeFrom="column">
              <wp:posOffset>1905</wp:posOffset>
            </wp:positionH>
            <wp:positionV relativeFrom="paragraph">
              <wp:posOffset>-3810</wp:posOffset>
            </wp:positionV>
            <wp:extent cx="5760085" cy="3750945"/>
            <wp:effectExtent l="0" t="0" r="0" b="0"/>
            <wp:wrapTopAndBottom/>
            <wp:docPr id="1622082932" name="Picture 1622082932" descr="A graph of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82932" name="Picture 1622082932" descr="A graph of blue and orange lines&#10;&#10;Description automatically generated with low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760085" cy="3750945"/>
                    </a:xfrm>
                    <a:prstGeom prst="rect">
                      <a:avLst/>
                    </a:prstGeom>
                  </pic:spPr>
                </pic:pic>
              </a:graphicData>
            </a:graphic>
          </wp:anchor>
        </w:drawing>
      </w:r>
      <w:r>
        <w:rPr>
          <w:rFonts w:asciiTheme="majorHAnsi" w:hAnsiTheme="majorHAnsi" w:cstheme="majorHAnsi"/>
          <w:i/>
          <w:iCs/>
          <w:sz w:val="26"/>
          <w:szCs w:val="26"/>
          <w:lang w:val="en-US"/>
        </w:rPr>
        <w:t>Ratio 7-2-1</w:t>
      </w:r>
    </w:p>
    <w:p w14:paraId="51CF19CB" w14:textId="77777777" w:rsidR="008A2BA4" w:rsidRDefault="008A2BA4" w:rsidP="008A2BA4">
      <w:pPr>
        <w:spacing w:line="360" w:lineRule="auto"/>
        <w:ind w:firstLine="720"/>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drawing>
          <wp:inline distT="0" distB="0" distL="0" distR="0" wp14:anchorId="555C8E26" wp14:editId="5AC628FC">
            <wp:extent cx="5143500" cy="3695065"/>
            <wp:effectExtent l="0" t="0" r="0" b="0"/>
            <wp:docPr id="1553832229" name="Picture 155383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6147" name=""/>
                    <pic:cNvPicPr/>
                  </pic:nvPicPr>
                  <pic:blipFill>
                    <a:blip r:embed="rId122"/>
                    <a:stretch>
                      <a:fillRect/>
                    </a:stretch>
                  </pic:blipFill>
                  <pic:spPr>
                    <a:xfrm>
                      <a:off x="0" y="0"/>
                      <a:ext cx="5143500" cy="3695065"/>
                    </a:xfrm>
                    <a:prstGeom prst="rect">
                      <a:avLst/>
                    </a:prstGeom>
                  </pic:spPr>
                </pic:pic>
              </a:graphicData>
            </a:graphic>
          </wp:inline>
        </w:drawing>
      </w:r>
    </w:p>
    <w:p w14:paraId="111D5890" w14:textId="77777777" w:rsidR="008A2BA4" w:rsidRDefault="008A2BA4" w:rsidP="008A2BA4">
      <w:pPr>
        <w:spacing w:line="360" w:lineRule="auto"/>
        <w:ind w:firstLine="720"/>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lastRenderedPageBreak/>
        <w:drawing>
          <wp:inline distT="0" distB="0" distL="0" distR="0" wp14:anchorId="7F1F3BF0" wp14:editId="6C4B51B5">
            <wp:extent cx="5097780" cy="3618230"/>
            <wp:effectExtent l="0" t="0" r="0" b="0"/>
            <wp:docPr id="1750363526" name="Picture 1750363526" descr="A picture containing screenshot, tex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63526" name="Picture 1750363526" descr="A picture containing screenshot, text, colorfulness, plot&#10;&#10;Description automatically generated"/>
                    <pic:cNvPicPr/>
                  </pic:nvPicPr>
                  <pic:blipFill>
                    <a:blip r:embed="rId123"/>
                    <a:stretch>
                      <a:fillRect/>
                    </a:stretch>
                  </pic:blipFill>
                  <pic:spPr>
                    <a:xfrm>
                      <a:off x="0" y="0"/>
                      <a:ext cx="5097780" cy="3618230"/>
                    </a:xfrm>
                    <a:prstGeom prst="rect">
                      <a:avLst/>
                    </a:prstGeom>
                  </pic:spPr>
                </pic:pic>
              </a:graphicData>
            </a:graphic>
          </wp:inline>
        </w:drawing>
      </w:r>
    </w:p>
    <w:p w14:paraId="2DDB33A7" w14:textId="77777777" w:rsidR="008A2BA4" w:rsidRDefault="008A2BA4" w:rsidP="008A2BA4">
      <w:pPr>
        <w:spacing w:line="360" w:lineRule="auto"/>
        <w:ind w:firstLine="720"/>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drawing>
          <wp:inline distT="0" distB="0" distL="0" distR="0" wp14:anchorId="208A7FC5" wp14:editId="7C547B82">
            <wp:extent cx="4884420" cy="3736340"/>
            <wp:effectExtent l="0" t="0" r="0" b="0"/>
            <wp:docPr id="214028456" name="Picture 214028456"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0633" name="Picture 1" descr="A picture containing text, screenshot, colorfulness, plot&#10;&#10;Description automatically generated"/>
                    <pic:cNvPicPr/>
                  </pic:nvPicPr>
                  <pic:blipFill>
                    <a:blip r:embed="rId124"/>
                    <a:stretch>
                      <a:fillRect/>
                    </a:stretch>
                  </pic:blipFill>
                  <pic:spPr>
                    <a:xfrm>
                      <a:off x="0" y="0"/>
                      <a:ext cx="4884420" cy="3736340"/>
                    </a:xfrm>
                    <a:prstGeom prst="rect">
                      <a:avLst/>
                    </a:prstGeom>
                  </pic:spPr>
                </pic:pic>
              </a:graphicData>
            </a:graphic>
          </wp:inline>
        </w:drawing>
      </w:r>
    </w:p>
    <w:p w14:paraId="4D594F01" w14:textId="77777777" w:rsidR="008A2BA4" w:rsidRDefault="008A2BA4" w:rsidP="008A2BA4">
      <w:pPr>
        <w:spacing w:line="360" w:lineRule="auto"/>
        <w:ind w:firstLine="720"/>
        <w:jc w:val="center"/>
        <w:rPr>
          <w:rFonts w:asciiTheme="majorHAnsi" w:hAnsiTheme="majorHAnsi" w:cstheme="majorHAnsi"/>
          <w:i/>
          <w:iCs/>
          <w:sz w:val="26"/>
          <w:szCs w:val="26"/>
          <w:lang w:val="en-US"/>
        </w:rPr>
      </w:pPr>
      <w:r>
        <w:rPr>
          <w:rFonts w:asciiTheme="majorHAnsi" w:hAnsiTheme="majorHAnsi" w:cstheme="majorHAnsi"/>
          <w:i/>
          <w:iCs/>
          <w:sz w:val="26"/>
          <w:szCs w:val="26"/>
          <w:lang w:val="en-US"/>
        </w:rPr>
        <w:t>Ratio 5-3-2</w:t>
      </w:r>
    </w:p>
    <w:p w14:paraId="7638C22F" w14:textId="77777777" w:rsidR="008A2BA4" w:rsidRDefault="008A2BA4" w:rsidP="008A2BA4">
      <w:pPr>
        <w:spacing w:line="360" w:lineRule="auto"/>
        <w:ind w:firstLine="720"/>
        <w:jc w:val="center"/>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lastRenderedPageBreak/>
        <w:drawing>
          <wp:inline distT="0" distB="0" distL="0" distR="0" wp14:anchorId="50132D5A" wp14:editId="0ABFAABE">
            <wp:extent cx="5113020" cy="3556000"/>
            <wp:effectExtent l="0" t="0" r="0" b="0"/>
            <wp:docPr id="1300431011" name="Picture 1300431011"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2664" name="Picture 1" descr="A picture containing text, screenshot, colorfulness, plot&#10;&#10;Description automatically generated"/>
                    <pic:cNvPicPr/>
                  </pic:nvPicPr>
                  <pic:blipFill>
                    <a:blip r:embed="rId125"/>
                    <a:stretch>
                      <a:fillRect/>
                    </a:stretch>
                  </pic:blipFill>
                  <pic:spPr>
                    <a:xfrm>
                      <a:off x="0" y="0"/>
                      <a:ext cx="5113020" cy="3556000"/>
                    </a:xfrm>
                    <a:prstGeom prst="rect">
                      <a:avLst/>
                    </a:prstGeom>
                  </pic:spPr>
                </pic:pic>
              </a:graphicData>
            </a:graphic>
          </wp:inline>
        </w:drawing>
      </w:r>
    </w:p>
    <w:p w14:paraId="7A7E89B2" w14:textId="77777777" w:rsidR="008A2BA4" w:rsidRDefault="008A2BA4" w:rsidP="008A2BA4">
      <w:pPr>
        <w:spacing w:line="360" w:lineRule="auto"/>
        <w:ind w:firstLine="720"/>
        <w:jc w:val="center"/>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drawing>
          <wp:inline distT="0" distB="0" distL="0" distR="0" wp14:anchorId="7605F4B7" wp14:editId="5D8A0B70">
            <wp:extent cx="4861560" cy="3602990"/>
            <wp:effectExtent l="0" t="0" r="0" b="0"/>
            <wp:docPr id="156268210" name="Picture 15626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6075" name=""/>
                    <pic:cNvPicPr/>
                  </pic:nvPicPr>
                  <pic:blipFill>
                    <a:blip r:embed="rId126"/>
                    <a:stretch>
                      <a:fillRect/>
                    </a:stretch>
                  </pic:blipFill>
                  <pic:spPr>
                    <a:xfrm>
                      <a:off x="0" y="0"/>
                      <a:ext cx="4861560" cy="3602990"/>
                    </a:xfrm>
                    <a:prstGeom prst="rect">
                      <a:avLst/>
                    </a:prstGeom>
                  </pic:spPr>
                </pic:pic>
              </a:graphicData>
            </a:graphic>
          </wp:inline>
        </w:drawing>
      </w:r>
    </w:p>
    <w:p w14:paraId="43ED871C" w14:textId="6FA10342" w:rsidR="00D27906" w:rsidRPr="008A2BA4" w:rsidRDefault="008A2BA4" w:rsidP="008A2BA4">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Ratio 6-2-2</w:t>
      </w:r>
    </w:p>
    <w:p w14:paraId="5AC59894" w14:textId="164AA975" w:rsidR="00D27906" w:rsidRPr="001B06EA" w:rsidRDefault="00BA0CBC" w:rsidP="00024828">
      <w:pPr>
        <w:pStyle w:val="Heading3"/>
        <w:numPr>
          <w:ilvl w:val="0"/>
          <w:numId w:val="34"/>
        </w:numPr>
        <w:rPr>
          <w:i w:val="0"/>
          <w:color w:val="000000" w:themeColor="text1"/>
          <w:sz w:val="26"/>
          <w:szCs w:val="26"/>
        </w:rPr>
      </w:pPr>
      <w:r w:rsidRPr="00024828">
        <w:rPr>
          <w:b w:val="0"/>
          <w:bCs/>
          <w:i w:val="0"/>
          <w:iCs/>
          <w:sz w:val="26"/>
          <w:szCs w:val="26"/>
        </w:rPr>
        <w:t>XLM-</w:t>
      </w:r>
      <w:r w:rsidRPr="00C801EA">
        <w:rPr>
          <w:b w:val="0"/>
          <w:i w:val="0"/>
          <w:color w:val="000000" w:themeColor="text1"/>
          <w:sz w:val="26"/>
          <w:szCs w:val="26"/>
        </w:rPr>
        <w:t>USD</w:t>
      </w:r>
    </w:p>
    <w:p w14:paraId="29D351BC" w14:textId="108D9BA6" w:rsidR="00227A3E" w:rsidRPr="00227A3E" w:rsidRDefault="00C85304" w:rsidP="00227A3E">
      <w:pPr>
        <w:rPr>
          <w:sz w:val="26"/>
          <w:szCs w:val="26"/>
        </w:rPr>
      </w:pPr>
      <w:r>
        <w:rPr>
          <w:sz w:val="26"/>
          <w:szCs w:val="26"/>
        </w:rPr>
        <w:t>RNN</w:t>
      </w:r>
    </w:p>
    <w:tbl>
      <w:tblPr>
        <w:tblStyle w:val="TableGrid"/>
        <w:tblW w:w="0" w:type="auto"/>
        <w:tblLook w:val="04A0" w:firstRow="1" w:lastRow="0" w:firstColumn="1" w:lastColumn="0" w:noHBand="0" w:noVBand="1"/>
      </w:tblPr>
      <w:tblGrid>
        <w:gridCol w:w="9287"/>
      </w:tblGrid>
      <w:tr w:rsidR="00D05373" w:rsidRPr="00C801EA" w14:paraId="126BBB06" w14:textId="77777777">
        <w:tc>
          <w:tcPr>
            <w:tcW w:w="9287" w:type="dxa"/>
          </w:tcPr>
          <w:p w14:paraId="47A31BF1" w14:textId="394A920A" w:rsidR="00D05373" w:rsidRDefault="003F2E54">
            <w:pPr>
              <w:rPr>
                <w:sz w:val="26"/>
                <w:szCs w:val="26"/>
                <w:lang w:val="en-US"/>
              </w:rPr>
            </w:pPr>
            <w:r>
              <w:rPr>
                <w:noProof/>
                <w:sz w:val="26"/>
                <w:szCs w:val="26"/>
                <w:lang w:val="en-US"/>
              </w:rPr>
              <w:lastRenderedPageBreak/>
              <w:drawing>
                <wp:inline distT="0" distB="0" distL="0" distR="0" wp14:anchorId="00131193" wp14:editId="5136AAFD">
                  <wp:extent cx="4997450" cy="3774440"/>
                  <wp:effectExtent l="0" t="0" r="0" b="0"/>
                  <wp:docPr id="1471811880" name="Picture 147181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5773D97F" w14:textId="77777777" w:rsidR="00D05373" w:rsidRPr="00866873" w:rsidRDefault="00D05373">
            <w:pPr>
              <w:rPr>
                <w:sz w:val="26"/>
                <w:szCs w:val="26"/>
                <w:lang w:val="vi-VN"/>
              </w:rPr>
            </w:pPr>
            <w:r>
              <w:rPr>
                <w:sz w:val="26"/>
                <w:szCs w:val="26"/>
                <w:lang w:val="en-US"/>
              </w:rPr>
              <w:t>Ratio</w:t>
            </w:r>
            <w:r>
              <w:rPr>
                <w:sz w:val="26"/>
                <w:szCs w:val="26"/>
                <w:lang w:val="vi-VN"/>
              </w:rPr>
              <w:t xml:space="preserve"> 7:2:1</w:t>
            </w:r>
          </w:p>
        </w:tc>
      </w:tr>
      <w:tr w:rsidR="00D05373" w:rsidRPr="00C801EA" w14:paraId="1362096F" w14:textId="77777777">
        <w:tc>
          <w:tcPr>
            <w:tcW w:w="9287" w:type="dxa"/>
          </w:tcPr>
          <w:p w14:paraId="49F29F82" w14:textId="241020C5" w:rsidR="00D05373" w:rsidRDefault="005A640C">
            <w:pPr>
              <w:rPr>
                <w:sz w:val="26"/>
                <w:szCs w:val="26"/>
                <w:lang w:val="en-US"/>
              </w:rPr>
            </w:pPr>
            <w:r>
              <w:rPr>
                <w:noProof/>
                <w:sz w:val="26"/>
                <w:szCs w:val="26"/>
                <w:lang w:val="en-US"/>
              </w:rPr>
              <w:drawing>
                <wp:inline distT="0" distB="0" distL="0" distR="0" wp14:anchorId="2458FC56" wp14:editId="11C09490">
                  <wp:extent cx="4997450" cy="3774440"/>
                  <wp:effectExtent l="0" t="0" r="0" b="0"/>
                  <wp:docPr id="1111408118"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7BDE1F41" w14:textId="77777777" w:rsidR="00D05373" w:rsidRPr="00866873" w:rsidRDefault="00D05373">
            <w:pPr>
              <w:rPr>
                <w:sz w:val="26"/>
                <w:szCs w:val="26"/>
                <w:lang w:val="vi-VN"/>
              </w:rPr>
            </w:pPr>
            <w:r>
              <w:rPr>
                <w:sz w:val="26"/>
                <w:szCs w:val="26"/>
                <w:lang w:val="en-US"/>
              </w:rPr>
              <w:t>Ratio</w:t>
            </w:r>
            <w:r>
              <w:rPr>
                <w:sz w:val="26"/>
                <w:szCs w:val="26"/>
                <w:lang w:val="vi-VN"/>
              </w:rPr>
              <w:t xml:space="preserve"> 5:3:2</w:t>
            </w:r>
          </w:p>
        </w:tc>
      </w:tr>
      <w:tr w:rsidR="00D05373" w:rsidRPr="00C801EA" w14:paraId="17D262C9" w14:textId="77777777">
        <w:tc>
          <w:tcPr>
            <w:tcW w:w="9287" w:type="dxa"/>
          </w:tcPr>
          <w:p w14:paraId="3310B4E0" w14:textId="7671A274" w:rsidR="00D05373" w:rsidRDefault="005A640C">
            <w:pPr>
              <w:rPr>
                <w:sz w:val="26"/>
                <w:szCs w:val="26"/>
                <w:lang w:val="en-US"/>
              </w:rPr>
            </w:pPr>
            <w:r>
              <w:rPr>
                <w:noProof/>
                <w:sz w:val="26"/>
                <w:szCs w:val="26"/>
                <w:lang w:val="en-US"/>
              </w:rPr>
              <w:lastRenderedPageBreak/>
              <w:drawing>
                <wp:inline distT="0" distB="0" distL="0" distR="0" wp14:anchorId="2F925AB6" wp14:editId="09C21A25">
                  <wp:extent cx="4997450" cy="3774440"/>
                  <wp:effectExtent l="0" t="0" r="0" b="0"/>
                  <wp:docPr id="1718082498"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7450" cy="3774440"/>
                          </a:xfrm>
                          <a:prstGeom prst="rect">
                            <a:avLst/>
                          </a:prstGeom>
                          <a:noFill/>
                          <a:ln>
                            <a:noFill/>
                          </a:ln>
                        </pic:spPr>
                      </pic:pic>
                    </a:graphicData>
                  </a:graphic>
                </wp:inline>
              </w:drawing>
            </w:r>
          </w:p>
          <w:p w14:paraId="22F7CF24" w14:textId="77777777" w:rsidR="00D05373" w:rsidRPr="00866873" w:rsidRDefault="00D05373">
            <w:pPr>
              <w:rPr>
                <w:sz w:val="26"/>
                <w:szCs w:val="26"/>
                <w:lang w:val="vi-VN"/>
              </w:rPr>
            </w:pPr>
            <w:r>
              <w:rPr>
                <w:sz w:val="26"/>
                <w:szCs w:val="26"/>
                <w:lang w:val="en-US"/>
              </w:rPr>
              <w:t>Ratio</w:t>
            </w:r>
            <w:r>
              <w:rPr>
                <w:sz w:val="26"/>
                <w:szCs w:val="26"/>
                <w:lang w:val="vi-VN"/>
              </w:rPr>
              <w:t xml:space="preserve"> 6:2:2</w:t>
            </w:r>
          </w:p>
        </w:tc>
      </w:tr>
    </w:tbl>
    <w:p w14:paraId="695A48AE" w14:textId="77777777" w:rsidR="00D05373" w:rsidRPr="00227A3E" w:rsidRDefault="00D05373" w:rsidP="00227A3E">
      <w:pPr>
        <w:rPr>
          <w:sz w:val="26"/>
          <w:szCs w:val="26"/>
        </w:rPr>
      </w:pPr>
    </w:p>
    <w:p w14:paraId="3AF015DA" w14:textId="39FC2080" w:rsidR="00CA7043" w:rsidRPr="00C801EA" w:rsidRDefault="00C801EA" w:rsidP="00C801EA">
      <w:pPr>
        <w:rPr>
          <w:sz w:val="26"/>
          <w:szCs w:val="26"/>
        </w:rPr>
      </w:pPr>
      <w:r w:rsidRPr="00C801EA">
        <w:rPr>
          <w:sz w:val="26"/>
          <w:szCs w:val="26"/>
        </w:rPr>
        <w:t>DNN</w:t>
      </w:r>
    </w:p>
    <w:tbl>
      <w:tblPr>
        <w:tblStyle w:val="TableGrid"/>
        <w:tblW w:w="0" w:type="auto"/>
        <w:tblLook w:val="04A0" w:firstRow="1" w:lastRow="0" w:firstColumn="1" w:lastColumn="0" w:noHBand="0" w:noVBand="1"/>
      </w:tblPr>
      <w:tblGrid>
        <w:gridCol w:w="9287"/>
      </w:tblGrid>
      <w:tr w:rsidR="00D27906" w:rsidRPr="00C801EA" w14:paraId="5FF5EB34" w14:textId="77777777">
        <w:tc>
          <w:tcPr>
            <w:tcW w:w="9287" w:type="dxa"/>
          </w:tcPr>
          <w:p w14:paraId="5E6C659C" w14:textId="358A2A27" w:rsidR="00D27906" w:rsidRDefault="00103772">
            <w:pPr>
              <w:rPr>
                <w:sz w:val="26"/>
                <w:szCs w:val="26"/>
                <w:lang w:val="en-US"/>
              </w:rPr>
            </w:pPr>
            <w:r>
              <w:rPr>
                <w:noProof/>
                <w:sz w:val="26"/>
                <w:szCs w:val="26"/>
              </w:rPr>
              <w:drawing>
                <wp:inline distT="0" distB="0" distL="0" distR="0" wp14:anchorId="50D2D24B" wp14:editId="374036FC">
                  <wp:extent cx="5760085" cy="3735070"/>
                  <wp:effectExtent l="0" t="0" r="0" b="0"/>
                  <wp:docPr id="1830508086" name="Picture 183050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3735070"/>
                          </a:xfrm>
                          <a:prstGeom prst="rect">
                            <a:avLst/>
                          </a:prstGeom>
                          <a:noFill/>
                          <a:ln>
                            <a:noFill/>
                          </a:ln>
                        </pic:spPr>
                      </pic:pic>
                    </a:graphicData>
                  </a:graphic>
                </wp:inline>
              </w:drawing>
            </w:r>
          </w:p>
          <w:p w14:paraId="7F830223" w14:textId="77777777" w:rsidR="00D27906" w:rsidRPr="00866873" w:rsidRDefault="00D27906">
            <w:pPr>
              <w:rPr>
                <w:sz w:val="26"/>
                <w:szCs w:val="26"/>
                <w:lang w:val="vi-VN"/>
              </w:rPr>
            </w:pPr>
            <w:r>
              <w:rPr>
                <w:sz w:val="26"/>
                <w:szCs w:val="26"/>
                <w:lang w:val="en-US"/>
              </w:rPr>
              <w:t>Ratio</w:t>
            </w:r>
            <w:r>
              <w:rPr>
                <w:sz w:val="26"/>
                <w:szCs w:val="26"/>
                <w:lang w:val="vi-VN"/>
              </w:rPr>
              <w:t xml:space="preserve"> 7:2:1</w:t>
            </w:r>
          </w:p>
        </w:tc>
      </w:tr>
      <w:tr w:rsidR="00D27906" w:rsidRPr="00C801EA" w14:paraId="32965B3C" w14:textId="77777777">
        <w:tc>
          <w:tcPr>
            <w:tcW w:w="9287" w:type="dxa"/>
          </w:tcPr>
          <w:p w14:paraId="784D18B5" w14:textId="75686FD6" w:rsidR="00D27906" w:rsidRDefault="007B0C21">
            <w:pPr>
              <w:rPr>
                <w:sz w:val="26"/>
                <w:szCs w:val="26"/>
                <w:lang w:val="en-US"/>
              </w:rPr>
            </w:pPr>
            <w:r>
              <w:rPr>
                <w:noProof/>
                <w:sz w:val="26"/>
                <w:szCs w:val="26"/>
              </w:rPr>
              <w:lastRenderedPageBreak/>
              <w:drawing>
                <wp:inline distT="0" distB="0" distL="0" distR="0" wp14:anchorId="24CCD61E" wp14:editId="569035AF">
                  <wp:extent cx="5760085" cy="3735070"/>
                  <wp:effectExtent l="0" t="0" r="0" b="0"/>
                  <wp:docPr id="2049063148" name="Picture 204906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3735070"/>
                          </a:xfrm>
                          <a:prstGeom prst="rect">
                            <a:avLst/>
                          </a:prstGeom>
                          <a:noFill/>
                          <a:ln>
                            <a:noFill/>
                          </a:ln>
                        </pic:spPr>
                      </pic:pic>
                    </a:graphicData>
                  </a:graphic>
                </wp:inline>
              </w:drawing>
            </w:r>
          </w:p>
          <w:p w14:paraId="40B9CA65" w14:textId="77777777" w:rsidR="00D27906" w:rsidRPr="00866873" w:rsidRDefault="00D27906">
            <w:pPr>
              <w:rPr>
                <w:sz w:val="26"/>
                <w:szCs w:val="26"/>
                <w:lang w:val="vi-VN"/>
              </w:rPr>
            </w:pPr>
            <w:r>
              <w:rPr>
                <w:sz w:val="26"/>
                <w:szCs w:val="26"/>
                <w:lang w:val="en-US"/>
              </w:rPr>
              <w:t>Ratio</w:t>
            </w:r>
            <w:r>
              <w:rPr>
                <w:sz w:val="26"/>
                <w:szCs w:val="26"/>
                <w:lang w:val="vi-VN"/>
              </w:rPr>
              <w:t xml:space="preserve"> 5:3:2</w:t>
            </w:r>
          </w:p>
        </w:tc>
      </w:tr>
      <w:tr w:rsidR="00D27906" w:rsidRPr="00C801EA" w14:paraId="05F18B57" w14:textId="77777777">
        <w:tc>
          <w:tcPr>
            <w:tcW w:w="9287" w:type="dxa"/>
          </w:tcPr>
          <w:p w14:paraId="4D36DEC5" w14:textId="0D8E22E1" w:rsidR="00D27906" w:rsidRDefault="007B0C21">
            <w:pPr>
              <w:rPr>
                <w:sz w:val="26"/>
                <w:szCs w:val="26"/>
                <w:lang w:val="en-US"/>
              </w:rPr>
            </w:pPr>
            <w:r>
              <w:rPr>
                <w:noProof/>
                <w:sz w:val="26"/>
                <w:szCs w:val="26"/>
              </w:rPr>
              <w:drawing>
                <wp:inline distT="0" distB="0" distL="0" distR="0" wp14:anchorId="4F8EB4F7" wp14:editId="7D53A92D">
                  <wp:extent cx="5760085" cy="3735070"/>
                  <wp:effectExtent l="0" t="0" r="0" b="0"/>
                  <wp:docPr id="2052800196" name="Picture 205280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085" cy="3735070"/>
                          </a:xfrm>
                          <a:prstGeom prst="rect">
                            <a:avLst/>
                          </a:prstGeom>
                          <a:noFill/>
                          <a:ln>
                            <a:noFill/>
                          </a:ln>
                        </pic:spPr>
                      </pic:pic>
                    </a:graphicData>
                  </a:graphic>
                </wp:inline>
              </w:drawing>
            </w:r>
          </w:p>
          <w:p w14:paraId="4D0CFA77" w14:textId="77777777" w:rsidR="00D27906" w:rsidRPr="00866873" w:rsidRDefault="00D27906">
            <w:pPr>
              <w:rPr>
                <w:sz w:val="26"/>
                <w:szCs w:val="26"/>
                <w:lang w:val="vi-VN"/>
              </w:rPr>
            </w:pPr>
            <w:r>
              <w:rPr>
                <w:sz w:val="26"/>
                <w:szCs w:val="26"/>
                <w:lang w:val="en-US"/>
              </w:rPr>
              <w:t>Ratio</w:t>
            </w:r>
            <w:r>
              <w:rPr>
                <w:sz w:val="26"/>
                <w:szCs w:val="26"/>
                <w:lang w:val="vi-VN"/>
              </w:rPr>
              <w:t xml:space="preserve"> 6:2:2</w:t>
            </w:r>
          </w:p>
        </w:tc>
      </w:tr>
    </w:tbl>
    <w:p w14:paraId="258280E0" w14:textId="77777777" w:rsidR="004F4EE1" w:rsidRDefault="004F4EE1" w:rsidP="008A2BA4">
      <w:pPr>
        <w:spacing w:line="360" w:lineRule="auto"/>
        <w:rPr>
          <w:rFonts w:asciiTheme="majorHAnsi" w:hAnsiTheme="majorHAnsi" w:cstheme="majorHAnsi"/>
          <w:sz w:val="26"/>
          <w:szCs w:val="26"/>
          <w:lang w:val="en-US"/>
        </w:rPr>
      </w:pPr>
    </w:p>
    <w:p w14:paraId="28970800" w14:textId="77777777" w:rsidR="004F4EE1" w:rsidRDefault="004F4EE1" w:rsidP="008A2BA4">
      <w:pPr>
        <w:spacing w:line="360" w:lineRule="auto"/>
        <w:rPr>
          <w:rFonts w:asciiTheme="majorHAnsi" w:hAnsiTheme="majorHAnsi" w:cstheme="majorHAnsi"/>
          <w:sz w:val="26"/>
          <w:szCs w:val="26"/>
          <w:lang w:val="en-US"/>
        </w:rPr>
      </w:pPr>
    </w:p>
    <w:p w14:paraId="2ECA63EF" w14:textId="77777777" w:rsidR="004F4EE1" w:rsidRDefault="004F4EE1" w:rsidP="008A2BA4">
      <w:pPr>
        <w:spacing w:line="360" w:lineRule="auto"/>
        <w:rPr>
          <w:rFonts w:asciiTheme="majorHAnsi" w:hAnsiTheme="majorHAnsi" w:cstheme="majorHAnsi"/>
          <w:sz w:val="26"/>
          <w:szCs w:val="26"/>
          <w:lang w:val="en-US"/>
        </w:rPr>
      </w:pPr>
    </w:p>
    <w:p w14:paraId="37E6E143" w14:textId="77777777" w:rsidR="004F4EE1" w:rsidRDefault="004F4EE1" w:rsidP="008A2BA4">
      <w:pPr>
        <w:spacing w:line="360" w:lineRule="auto"/>
        <w:rPr>
          <w:rFonts w:asciiTheme="majorHAnsi" w:hAnsiTheme="majorHAnsi" w:cstheme="majorHAnsi"/>
          <w:sz w:val="26"/>
          <w:szCs w:val="26"/>
          <w:lang w:val="en-US"/>
        </w:rPr>
      </w:pPr>
    </w:p>
    <w:p w14:paraId="7994FA59" w14:textId="77777777" w:rsidR="008A2BA4" w:rsidRDefault="008A2BA4" w:rsidP="008A2BA4">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Kmeans + RNN:</w:t>
      </w:r>
    </w:p>
    <w:p w14:paraId="63552071" w14:textId="77777777" w:rsidR="008A2BA4" w:rsidRDefault="008A2BA4" w:rsidP="008A2BA4">
      <w:pPr>
        <w:spacing w:line="360" w:lineRule="auto"/>
        <w:rPr>
          <w:rFonts w:asciiTheme="majorHAnsi" w:hAnsiTheme="majorHAnsi" w:cstheme="majorHAnsi"/>
          <w:sz w:val="26"/>
          <w:szCs w:val="26"/>
          <w:lang w:val="en-US"/>
        </w:rPr>
      </w:pPr>
      <w:r w:rsidRPr="00CC0F7B">
        <w:rPr>
          <w:rFonts w:asciiTheme="majorHAnsi" w:hAnsiTheme="majorHAnsi" w:cstheme="majorHAnsi"/>
          <w:noProof/>
          <w:sz w:val="26"/>
          <w:szCs w:val="26"/>
          <w:lang w:val="en-US"/>
        </w:rPr>
        <w:drawing>
          <wp:inline distT="0" distB="0" distL="0" distR="0" wp14:anchorId="0A9535EB" wp14:editId="194234C4">
            <wp:extent cx="5760085" cy="3664585"/>
            <wp:effectExtent l="0" t="0" r="0" b="0"/>
            <wp:docPr id="186765469" name="Picture 186765469"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55950" name="Picture 1" descr="A picture containing text, screenshot, colorfulness, plot&#10;&#10;Description automatically generated"/>
                    <pic:cNvPicPr/>
                  </pic:nvPicPr>
                  <pic:blipFill>
                    <a:blip r:embed="rId119"/>
                    <a:stretch>
                      <a:fillRect/>
                    </a:stretch>
                  </pic:blipFill>
                  <pic:spPr>
                    <a:xfrm>
                      <a:off x="0" y="0"/>
                      <a:ext cx="5760085" cy="3664585"/>
                    </a:xfrm>
                    <a:prstGeom prst="rect">
                      <a:avLst/>
                    </a:prstGeom>
                  </pic:spPr>
                </pic:pic>
              </a:graphicData>
            </a:graphic>
          </wp:inline>
        </w:drawing>
      </w:r>
      <w:r w:rsidRPr="00CC0F7B">
        <w:rPr>
          <w:rFonts w:asciiTheme="majorHAnsi" w:hAnsiTheme="majorHAnsi" w:cstheme="majorHAnsi"/>
          <w:noProof/>
          <w:sz w:val="26"/>
          <w:szCs w:val="26"/>
          <w:lang w:val="en-US"/>
        </w:rPr>
        <w:drawing>
          <wp:inline distT="0" distB="0" distL="0" distR="0" wp14:anchorId="1BEF061E" wp14:editId="3BCA683E">
            <wp:extent cx="5920105" cy="3516630"/>
            <wp:effectExtent l="0" t="0" r="0" b="0"/>
            <wp:docPr id="681066880" name="Picture 681066880" descr="A graph of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66880" name="Picture 681066880" descr="A graph of blue and orange lines&#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920105" cy="3516630"/>
                    </a:xfrm>
                    <a:prstGeom prst="rect">
                      <a:avLst/>
                    </a:prstGeom>
                  </pic:spPr>
                </pic:pic>
              </a:graphicData>
            </a:graphic>
          </wp:inline>
        </w:drawing>
      </w:r>
    </w:p>
    <w:p w14:paraId="53CA6F7C" w14:textId="77777777" w:rsidR="008A2BA4" w:rsidRDefault="008A2BA4" w:rsidP="008A2BA4">
      <w:pPr>
        <w:spacing w:line="360" w:lineRule="auto"/>
        <w:rPr>
          <w:rFonts w:asciiTheme="majorHAnsi" w:hAnsiTheme="majorHAnsi" w:cstheme="majorHAnsi"/>
          <w:sz w:val="26"/>
          <w:szCs w:val="26"/>
          <w:lang w:val="en-US"/>
        </w:rPr>
      </w:pPr>
    </w:p>
    <w:p w14:paraId="1823B91F" w14:textId="77777777" w:rsidR="008A2BA4" w:rsidRDefault="008A2BA4" w:rsidP="008A2BA4">
      <w:pPr>
        <w:spacing w:line="360" w:lineRule="auto"/>
        <w:ind w:firstLine="720"/>
        <w:jc w:val="center"/>
        <w:rPr>
          <w:rFonts w:asciiTheme="majorHAnsi" w:hAnsiTheme="majorHAnsi" w:cstheme="majorHAnsi"/>
          <w:i/>
          <w:iCs/>
          <w:sz w:val="26"/>
          <w:szCs w:val="26"/>
          <w:lang w:val="en-US"/>
        </w:rPr>
      </w:pPr>
      <w:r w:rsidRPr="00CC0F7B">
        <w:rPr>
          <w:rFonts w:asciiTheme="majorHAnsi" w:hAnsiTheme="majorHAnsi" w:cstheme="majorHAnsi"/>
          <w:noProof/>
          <w:sz w:val="26"/>
          <w:szCs w:val="26"/>
          <w:lang w:val="en-US"/>
        </w:rPr>
        <w:lastRenderedPageBreak/>
        <w:drawing>
          <wp:anchor distT="0" distB="0" distL="114300" distR="114300" simplePos="0" relativeHeight="251658243" behindDoc="0" locked="0" layoutInCell="1" allowOverlap="1" wp14:anchorId="5F0DE6F7" wp14:editId="336286C5">
            <wp:simplePos x="0" y="0"/>
            <wp:positionH relativeFrom="column">
              <wp:posOffset>1905</wp:posOffset>
            </wp:positionH>
            <wp:positionV relativeFrom="paragraph">
              <wp:posOffset>-3810</wp:posOffset>
            </wp:positionV>
            <wp:extent cx="5760085" cy="3750945"/>
            <wp:effectExtent l="0" t="0" r="0" b="0"/>
            <wp:wrapTopAndBottom/>
            <wp:docPr id="1404332871" name="Picture 1404332871" descr="A graph of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32871" name="Picture 1404332871" descr="A graph of blue and orange lines&#10;&#10;Description automatically generated with low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760085" cy="3750945"/>
                    </a:xfrm>
                    <a:prstGeom prst="rect">
                      <a:avLst/>
                    </a:prstGeom>
                  </pic:spPr>
                </pic:pic>
              </a:graphicData>
            </a:graphic>
          </wp:anchor>
        </w:drawing>
      </w:r>
      <w:r>
        <w:rPr>
          <w:rFonts w:asciiTheme="majorHAnsi" w:hAnsiTheme="majorHAnsi" w:cstheme="majorHAnsi"/>
          <w:i/>
          <w:iCs/>
          <w:sz w:val="26"/>
          <w:szCs w:val="26"/>
          <w:lang w:val="en-US"/>
        </w:rPr>
        <w:t>Ratio 7-2-1</w:t>
      </w:r>
    </w:p>
    <w:p w14:paraId="2D81A245" w14:textId="77777777" w:rsidR="008A2BA4" w:rsidRDefault="008A2BA4" w:rsidP="008A2BA4">
      <w:pPr>
        <w:spacing w:line="360" w:lineRule="auto"/>
        <w:ind w:firstLine="720"/>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drawing>
          <wp:inline distT="0" distB="0" distL="0" distR="0" wp14:anchorId="65D902C3" wp14:editId="514BF2D1">
            <wp:extent cx="5143500" cy="3695065"/>
            <wp:effectExtent l="0" t="0" r="0" b="0"/>
            <wp:docPr id="1407174903" name="Picture 1407174903"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74903" name="Picture 1407174903" descr="A picture containing text, screenshot, colorfulness, plot&#10;&#10;Description automatically generated"/>
                    <pic:cNvPicPr/>
                  </pic:nvPicPr>
                  <pic:blipFill>
                    <a:blip r:embed="rId122"/>
                    <a:stretch>
                      <a:fillRect/>
                    </a:stretch>
                  </pic:blipFill>
                  <pic:spPr>
                    <a:xfrm>
                      <a:off x="0" y="0"/>
                      <a:ext cx="5143500" cy="3695065"/>
                    </a:xfrm>
                    <a:prstGeom prst="rect">
                      <a:avLst/>
                    </a:prstGeom>
                  </pic:spPr>
                </pic:pic>
              </a:graphicData>
            </a:graphic>
          </wp:inline>
        </w:drawing>
      </w:r>
    </w:p>
    <w:p w14:paraId="613AF9E5" w14:textId="77777777" w:rsidR="008A2BA4" w:rsidRDefault="008A2BA4" w:rsidP="008A2BA4">
      <w:pPr>
        <w:spacing w:line="360" w:lineRule="auto"/>
        <w:ind w:firstLine="720"/>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lastRenderedPageBreak/>
        <w:drawing>
          <wp:inline distT="0" distB="0" distL="0" distR="0" wp14:anchorId="69AF1F0E" wp14:editId="7E4741D6">
            <wp:extent cx="5097780" cy="3618230"/>
            <wp:effectExtent l="0" t="0" r="0" b="0"/>
            <wp:docPr id="1341353720" name="Picture 1341353720" descr="A picture containing screenshot, tex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53720" name="Picture 1341353720" descr="A picture containing screenshot, text, colorfulness, plot&#10;&#10;Description automatically generated"/>
                    <pic:cNvPicPr/>
                  </pic:nvPicPr>
                  <pic:blipFill>
                    <a:blip r:embed="rId123"/>
                    <a:stretch>
                      <a:fillRect/>
                    </a:stretch>
                  </pic:blipFill>
                  <pic:spPr>
                    <a:xfrm>
                      <a:off x="0" y="0"/>
                      <a:ext cx="5097780" cy="3618230"/>
                    </a:xfrm>
                    <a:prstGeom prst="rect">
                      <a:avLst/>
                    </a:prstGeom>
                  </pic:spPr>
                </pic:pic>
              </a:graphicData>
            </a:graphic>
          </wp:inline>
        </w:drawing>
      </w:r>
    </w:p>
    <w:p w14:paraId="2E91B550" w14:textId="77777777" w:rsidR="008A2BA4" w:rsidRDefault="008A2BA4" w:rsidP="008A2BA4">
      <w:pPr>
        <w:spacing w:line="360" w:lineRule="auto"/>
        <w:ind w:firstLine="720"/>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drawing>
          <wp:inline distT="0" distB="0" distL="0" distR="0" wp14:anchorId="0EB5A236" wp14:editId="691CA1A5">
            <wp:extent cx="4884420" cy="3736340"/>
            <wp:effectExtent l="0" t="0" r="0" b="0"/>
            <wp:docPr id="1787609413" name="Picture 1787609413"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0633" name="Picture 1" descr="A picture containing text, screenshot, colorfulness, plot&#10;&#10;Description automatically generated"/>
                    <pic:cNvPicPr/>
                  </pic:nvPicPr>
                  <pic:blipFill>
                    <a:blip r:embed="rId124"/>
                    <a:stretch>
                      <a:fillRect/>
                    </a:stretch>
                  </pic:blipFill>
                  <pic:spPr>
                    <a:xfrm>
                      <a:off x="0" y="0"/>
                      <a:ext cx="4884420" cy="3736340"/>
                    </a:xfrm>
                    <a:prstGeom prst="rect">
                      <a:avLst/>
                    </a:prstGeom>
                  </pic:spPr>
                </pic:pic>
              </a:graphicData>
            </a:graphic>
          </wp:inline>
        </w:drawing>
      </w:r>
    </w:p>
    <w:p w14:paraId="26E57FDA" w14:textId="77777777" w:rsidR="008A2BA4" w:rsidRDefault="008A2BA4" w:rsidP="008A2BA4">
      <w:pPr>
        <w:spacing w:line="360" w:lineRule="auto"/>
        <w:ind w:firstLine="720"/>
        <w:jc w:val="center"/>
        <w:rPr>
          <w:rFonts w:asciiTheme="majorHAnsi" w:hAnsiTheme="majorHAnsi" w:cstheme="majorHAnsi"/>
          <w:i/>
          <w:iCs/>
          <w:sz w:val="26"/>
          <w:szCs w:val="26"/>
          <w:lang w:val="en-US"/>
        </w:rPr>
      </w:pPr>
      <w:r>
        <w:rPr>
          <w:rFonts w:asciiTheme="majorHAnsi" w:hAnsiTheme="majorHAnsi" w:cstheme="majorHAnsi"/>
          <w:i/>
          <w:iCs/>
          <w:sz w:val="26"/>
          <w:szCs w:val="26"/>
          <w:lang w:val="en-US"/>
        </w:rPr>
        <w:t>Ratio 5-3-2</w:t>
      </w:r>
    </w:p>
    <w:p w14:paraId="4D66941A" w14:textId="77777777" w:rsidR="008A2BA4" w:rsidRDefault="008A2BA4" w:rsidP="008A2BA4">
      <w:pPr>
        <w:spacing w:line="360" w:lineRule="auto"/>
        <w:ind w:firstLine="720"/>
        <w:jc w:val="center"/>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lastRenderedPageBreak/>
        <w:drawing>
          <wp:inline distT="0" distB="0" distL="0" distR="0" wp14:anchorId="0A722158" wp14:editId="5775DDBF">
            <wp:extent cx="5113020" cy="3556000"/>
            <wp:effectExtent l="0" t="0" r="0" b="0"/>
            <wp:docPr id="1569473237" name="Picture 1569473237"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2664" name="Picture 1" descr="A picture containing text, screenshot, colorfulness, plot&#10;&#10;Description automatically generated"/>
                    <pic:cNvPicPr/>
                  </pic:nvPicPr>
                  <pic:blipFill>
                    <a:blip r:embed="rId125"/>
                    <a:stretch>
                      <a:fillRect/>
                    </a:stretch>
                  </pic:blipFill>
                  <pic:spPr>
                    <a:xfrm>
                      <a:off x="0" y="0"/>
                      <a:ext cx="5113020" cy="3556000"/>
                    </a:xfrm>
                    <a:prstGeom prst="rect">
                      <a:avLst/>
                    </a:prstGeom>
                  </pic:spPr>
                </pic:pic>
              </a:graphicData>
            </a:graphic>
          </wp:inline>
        </w:drawing>
      </w:r>
    </w:p>
    <w:p w14:paraId="734C9557" w14:textId="77777777" w:rsidR="008A2BA4" w:rsidRDefault="008A2BA4" w:rsidP="008A2BA4">
      <w:pPr>
        <w:spacing w:line="360" w:lineRule="auto"/>
        <w:ind w:firstLine="720"/>
        <w:jc w:val="center"/>
        <w:rPr>
          <w:rFonts w:asciiTheme="majorHAnsi" w:hAnsiTheme="majorHAnsi" w:cstheme="majorHAnsi"/>
          <w:i/>
          <w:iCs/>
          <w:sz w:val="26"/>
          <w:szCs w:val="26"/>
          <w:lang w:val="en-US"/>
        </w:rPr>
      </w:pPr>
      <w:r w:rsidRPr="00582B0C">
        <w:rPr>
          <w:rFonts w:asciiTheme="majorHAnsi" w:hAnsiTheme="majorHAnsi" w:cstheme="majorHAnsi"/>
          <w:i/>
          <w:iCs/>
          <w:noProof/>
          <w:sz w:val="26"/>
          <w:szCs w:val="26"/>
          <w:lang w:val="en-US"/>
        </w:rPr>
        <w:drawing>
          <wp:inline distT="0" distB="0" distL="0" distR="0" wp14:anchorId="5FC8CBBD" wp14:editId="353D0C52">
            <wp:extent cx="4861560" cy="3602990"/>
            <wp:effectExtent l="0" t="0" r="0" b="0"/>
            <wp:docPr id="1092681499" name="Picture 1092681499" descr="A picture containing screenshot, tex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81499" name="Picture 1092681499" descr="A picture containing screenshot, text, colorfulness, plot&#10;&#10;Description automatically generated"/>
                    <pic:cNvPicPr/>
                  </pic:nvPicPr>
                  <pic:blipFill>
                    <a:blip r:embed="rId126"/>
                    <a:stretch>
                      <a:fillRect/>
                    </a:stretch>
                  </pic:blipFill>
                  <pic:spPr>
                    <a:xfrm>
                      <a:off x="0" y="0"/>
                      <a:ext cx="4861560" cy="3602990"/>
                    </a:xfrm>
                    <a:prstGeom prst="rect">
                      <a:avLst/>
                    </a:prstGeom>
                  </pic:spPr>
                </pic:pic>
              </a:graphicData>
            </a:graphic>
          </wp:inline>
        </w:drawing>
      </w:r>
    </w:p>
    <w:p w14:paraId="5C0A1A06" w14:textId="77777777" w:rsidR="008A2BA4" w:rsidRDefault="008A2BA4" w:rsidP="008A2BA4">
      <w:pPr>
        <w:spacing w:line="36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Ratio 6-2-2</w:t>
      </w:r>
    </w:p>
    <w:p w14:paraId="6AB7775A" w14:textId="19785975" w:rsidR="00C801EA" w:rsidRPr="00C801EA" w:rsidRDefault="00C801EA" w:rsidP="00C801EA">
      <w:pPr>
        <w:rPr>
          <w:sz w:val="26"/>
          <w:szCs w:val="26"/>
        </w:rPr>
      </w:pPr>
    </w:p>
    <w:p w14:paraId="76D9D906" w14:textId="77777777" w:rsidR="00D27906" w:rsidRPr="00C801EA" w:rsidRDefault="00D27906" w:rsidP="00C801EA">
      <w:pPr>
        <w:rPr>
          <w:sz w:val="26"/>
          <w:szCs w:val="26"/>
        </w:rPr>
      </w:pPr>
    </w:p>
    <w:p w14:paraId="1BC67BB2" w14:textId="77777777" w:rsidR="00BA0CBC" w:rsidRPr="00C801EA" w:rsidRDefault="00BA0CBC" w:rsidP="00F22C1C">
      <w:pPr>
        <w:rPr>
          <w:sz w:val="26"/>
          <w:szCs w:val="26"/>
        </w:rPr>
      </w:pPr>
    </w:p>
    <w:p w14:paraId="06DEDD91" w14:textId="71EC1FD8" w:rsidR="00D54FEA" w:rsidRDefault="00D54FEA" w:rsidP="000C2536">
      <w:pPr>
        <w:pStyle w:val="Heading1"/>
        <w:numPr>
          <w:ilvl w:val="0"/>
          <w:numId w:val="4"/>
        </w:numPr>
        <w:jc w:val="both"/>
        <w:rPr>
          <w:sz w:val="32"/>
        </w:rPr>
      </w:pPr>
      <w:bookmarkStart w:id="68" w:name="_Toc138234042"/>
      <w:r w:rsidRPr="0052175D">
        <w:rPr>
          <w:sz w:val="32"/>
        </w:rPr>
        <w:lastRenderedPageBreak/>
        <w:t>CONCLUSION</w:t>
      </w:r>
      <w:bookmarkEnd w:id="68"/>
    </w:p>
    <w:p w14:paraId="773BB7C1" w14:textId="4DB44D25" w:rsidR="00D4138E" w:rsidRPr="00D4138E" w:rsidRDefault="00D4138E" w:rsidP="00D4138E">
      <w:pPr>
        <w:spacing w:line="360" w:lineRule="auto"/>
        <w:jc w:val="both"/>
        <w:rPr>
          <w:sz w:val="26"/>
          <w:szCs w:val="26"/>
        </w:rPr>
      </w:pPr>
      <w:r w:rsidRPr="00D4138E">
        <w:rPr>
          <w:sz w:val="26"/>
          <w:szCs w:val="26"/>
        </w:rPr>
        <w:t>Through rigorous experiments using real-world cryptocurrency datasets, we demonstrated the effectiveness of these machine learning algorithms in predicting cryptocurrency prices. Our models outperformed traditional statistical methods and baseline machine learning approaches, providing valuable insights for investors in navigating the volatile cryptocurrency markets.</w:t>
      </w:r>
    </w:p>
    <w:p w14:paraId="6DB5B30D" w14:textId="4C97BC22" w:rsidR="00D4138E" w:rsidRPr="00D4138E" w:rsidRDefault="00D4138E" w:rsidP="00D4138E">
      <w:pPr>
        <w:spacing w:line="360" w:lineRule="auto"/>
        <w:jc w:val="both"/>
        <w:rPr>
          <w:sz w:val="26"/>
          <w:szCs w:val="26"/>
        </w:rPr>
      </w:pPr>
      <w:r w:rsidRPr="00D4138E">
        <w:rPr>
          <w:sz w:val="26"/>
          <w:szCs w:val="26"/>
        </w:rPr>
        <w:t>We found that the selection of input features, such as historical price data and technical indicators, played a significant role in improving the accuracy of predictions. Furthermore, the incorporation of advanced algorithms, particularly RNN and LSTM, proved crucial in capturing the temporal dependencies and nonlinear relationships inherent in cryptocurrency price data.</w:t>
      </w:r>
    </w:p>
    <w:p w14:paraId="7C833477" w14:textId="663BF4FC" w:rsidR="00D4138E" w:rsidRPr="00D4138E" w:rsidRDefault="00D4138E" w:rsidP="00D4138E">
      <w:pPr>
        <w:spacing w:line="360" w:lineRule="auto"/>
        <w:jc w:val="both"/>
        <w:rPr>
          <w:sz w:val="26"/>
          <w:szCs w:val="26"/>
        </w:rPr>
      </w:pPr>
      <w:r w:rsidRPr="00D4138E">
        <w:rPr>
          <w:sz w:val="26"/>
          <w:szCs w:val="26"/>
        </w:rPr>
        <w:t>However, it is important to note that cryptocurrency markets are highly volatile and subject to various external factors, such as regulatory changes and market sentiment, which can impact the accuracy of predictions. Therefore, prudent risk management strategies should accompany any investment decisions based on these predictions.</w:t>
      </w:r>
    </w:p>
    <w:p w14:paraId="759BA5F7" w14:textId="415399C3" w:rsidR="00D4138E" w:rsidRPr="00D4138E" w:rsidRDefault="00D4138E" w:rsidP="00D4138E">
      <w:pPr>
        <w:spacing w:line="360" w:lineRule="auto"/>
        <w:jc w:val="both"/>
        <w:rPr>
          <w:sz w:val="26"/>
          <w:szCs w:val="26"/>
        </w:rPr>
      </w:pPr>
      <w:r w:rsidRPr="00D4138E">
        <w:rPr>
          <w:sz w:val="26"/>
          <w:szCs w:val="26"/>
        </w:rPr>
        <w:t>The findings of this research contribute to the growing body of knowledge in cryptocurrency price prediction. By leveraging advanced machine learning techniques, our framework offers a reliable tool for making informed investment decisions in cryptocurrency markets. Furthermore, the insights gained from this study can assist investors in identifying potential investment opportunities and devising risk management strategies.</w:t>
      </w:r>
    </w:p>
    <w:p w14:paraId="417A81AD" w14:textId="6D6BE212" w:rsidR="00D4138E" w:rsidRPr="00D4138E" w:rsidRDefault="00D4138E" w:rsidP="00D4138E">
      <w:pPr>
        <w:spacing w:line="360" w:lineRule="auto"/>
        <w:jc w:val="both"/>
        <w:rPr>
          <w:sz w:val="26"/>
          <w:szCs w:val="26"/>
        </w:rPr>
      </w:pPr>
      <w:r w:rsidRPr="00D4138E">
        <w:rPr>
          <w:sz w:val="26"/>
          <w:szCs w:val="26"/>
        </w:rPr>
        <w:t>It is worth mentioning that the field of cryptocurrency price prediction is still evolving, and there is ample room for further research. Future studies can explore the integration of additional data sources, such as social media sentiment analysis and macroeconomic indicators, to enhance prediction accuracy. Additionally, the development of ensemble models and the exploration of deep learning architectures can further improve the predictive performance.</w:t>
      </w:r>
    </w:p>
    <w:p w14:paraId="0089DF8C" w14:textId="13CD9C32" w:rsidR="00D4138E" w:rsidRPr="00D4138E" w:rsidRDefault="00D4138E" w:rsidP="00D4138E">
      <w:pPr>
        <w:spacing w:line="360" w:lineRule="auto"/>
        <w:jc w:val="both"/>
        <w:rPr>
          <w:sz w:val="26"/>
          <w:szCs w:val="26"/>
        </w:rPr>
      </w:pPr>
      <w:r w:rsidRPr="00D4138E">
        <w:rPr>
          <w:sz w:val="26"/>
          <w:szCs w:val="26"/>
        </w:rPr>
        <w:t xml:space="preserve">In conclusion, accurate prediction of cryptocurrency prices is a challenging yet crucial task for investors. The framework presented in this study provides a foundation for effective prediction using time series analysis and machine learning techniques. </w:t>
      </w:r>
      <w:r w:rsidRPr="00D4138E">
        <w:rPr>
          <w:sz w:val="26"/>
          <w:szCs w:val="26"/>
        </w:rPr>
        <w:lastRenderedPageBreak/>
        <w:t>However, it is essential to exercise caution, continuously monitor market conditions, and apply sound risk management practices when utilizing these predictions in real-world investment decisions.</w:t>
      </w:r>
    </w:p>
    <w:p w14:paraId="0D670CFE" w14:textId="77777777" w:rsidR="004F4EE1" w:rsidRPr="004F4EE1" w:rsidRDefault="004F4EE1" w:rsidP="004F4EE1"/>
    <w:p w14:paraId="4701AACE" w14:textId="77777777" w:rsidR="00F8003B" w:rsidRPr="00F8003B" w:rsidRDefault="00F8003B" w:rsidP="00F8003B"/>
    <w:p w14:paraId="38766A15" w14:textId="77777777" w:rsidR="00D54FEA" w:rsidRPr="00C801EA" w:rsidRDefault="00D54FEA" w:rsidP="000C2536">
      <w:pPr>
        <w:jc w:val="both"/>
        <w:rPr>
          <w:sz w:val="26"/>
          <w:szCs w:val="26"/>
          <w:lang w:eastAsia="en-US"/>
        </w:rPr>
      </w:pPr>
    </w:p>
    <w:p w14:paraId="1B3F27DB" w14:textId="699A026D" w:rsidR="007C3FA4" w:rsidRPr="0052175D" w:rsidRDefault="00D54FEA" w:rsidP="00B85C04">
      <w:pPr>
        <w:pStyle w:val="Heading1"/>
        <w:spacing w:line="360" w:lineRule="auto"/>
        <w:jc w:val="both"/>
        <w:rPr>
          <w:sz w:val="32"/>
        </w:rPr>
      </w:pPr>
      <w:bookmarkStart w:id="69" w:name="_Toc138234043"/>
      <w:r w:rsidRPr="0052175D">
        <w:rPr>
          <w:sz w:val="32"/>
        </w:rPr>
        <w:lastRenderedPageBreak/>
        <w:t>REFERENCES</w:t>
      </w:r>
      <w:bookmarkEnd w:id="69"/>
    </w:p>
    <w:p w14:paraId="534B35EF" w14:textId="77777777" w:rsidR="00B85C04" w:rsidRPr="00C801EA" w:rsidRDefault="00B85C04" w:rsidP="00B85C04">
      <w:pPr>
        <w:pStyle w:val="Bibliography"/>
        <w:spacing w:line="360" w:lineRule="auto"/>
        <w:jc w:val="both"/>
        <w:rPr>
          <w:rFonts w:ascii="Times New Roman" w:hAnsi="Times New Roman" w:cs="Times New Roman"/>
          <w:sz w:val="26"/>
          <w:szCs w:val="26"/>
        </w:rPr>
      </w:pPr>
      <w:r w:rsidRPr="008B0524">
        <w:rPr>
          <w:rFonts w:ascii="Times New Roman" w:hAnsi="Times New Roman" w:cs="Times New Roman"/>
          <w:sz w:val="26"/>
          <w:szCs w:val="26"/>
        </w:rPr>
        <w:fldChar w:fldCharType="begin"/>
      </w:r>
      <w:r w:rsidRPr="008B0524">
        <w:rPr>
          <w:rFonts w:ascii="Times New Roman" w:hAnsi="Times New Roman" w:cs="Times New Roman"/>
          <w:sz w:val="26"/>
          <w:szCs w:val="26"/>
        </w:rPr>
        <w:instrText xml:space="preserve"> ADDIN ZOTERO_BIBL {"uncited":[],"omitted":[],"custom":[]} CSL_BIBLIOGRAPHY </w:instrText>
      </w:r>
      <w:r w:rsidRPr="008B0524">
        <w:rPr>
          <w:rFonts w:ascii="Times New Roman" w:hAnsi="Times New Roman" w:cs="Times New Roman"/>
          <w:sz w:val="26"/>
          <w:szCs w:val="26"/>
        </w:rPr>
        <w:fldChar w:fldCharType="separate"/>
      </w:r>
      <w:r w:rsidRPr="00C801EA">
        <w:rPr>
          <w:rFonts w:ascii="Times New Roman" w:hAnsi="Times New Roman" w:cs="Times New Roman"/>
          <w:sz w:val="26"/>
          <w:szCs w:val="26"/>
        </w:rPr>
        <w:t>[1]</w:t>
      </w:r>
      <w:r w:rsidRPr="00C801EA">
        <w:rPr>
          <w:rFonts w:ascii="Times New Roman" w:hAnsi="Times New Roman" w:cs="Times New Roman"/>
          <w:sz w:val="26"/>
          <w:szCs w:val="26"/>
        </w:rPr>
        <w:tab/>
        <w:t xml:space="preserve">Y. Zhu, ‘Stock price prediction using the RNN model’, </w:t>
      </w:r>
      <w:r w:rsidRPr="00C801EA">
        <w:rPr>
          <w:rFonts w:ascii="Times New Roman" w:hAnsi="Times New Roman" w:cs="Times New Roman"/>
          <w:i/>
          <w:sz w:val="26"/>
          <w:szCs w:val="26"/>
        </w:rPr>
        <w:t>J. Phys. Conf. Ser.</w:t>
      </w:r>
      <w:r w:rsidRPr="00C801EA">
        <w:rPr>
          <w:rFonts w:ascii="Times New Roman" w:hAnsi="Times New Roman" w:cs="Times New Roman"/>
          <w:sz w:val="26"/>
          <w:szCs w:val="26"/>
        </w:rPr>
        <w:t>, vol. 1650, no. 3, p. 032103, Oct. 2020, doi: 10.1088/1742-6596/1650/3/032103.</w:t>
      </w:r>
    </w:p>
    <w:p w14:paraId="07610657" w14:textId="77777777" w:rsidR="00B85C04" w:rsidRPr="00C801EA" w:rsidRDefault="00B85C04" w:rsidP="00B85C04">
      <w:pPr>
        <w:pStyle w:val="Bibliography"/>
        <w:spacing w:line="360" w:lineRule="auto"/>
        <w:jc w:val="both"/>
        <w:rPr>
          <w:rFonts w:ascii="Times New Roman" w:hAnsi="Times New Roman" w:cs="Times New Roman"/>
          <w:sz w:val="26"/>
          <w:szCs w:val="26"/>
        </w:rPr>
      </w:pPr>
      <w:r w:rsidRPr="00C801EA">
        <w:rPr>
          <w:rFonts w:ascii="Times New Roman" w:hAnsi="Times New Roman" w:cs="Times New Roman"/>
          <w:sz w:val="26"/>
          <w:szCs w:val="26"/>
        </w:rPr>
        <w:t>[2]</w:t>
      </w:r>
      <w:r w:rsidRPr="00C801EA">
        <w:rPr>
          <w:rFonts w:ascii="Times New Roman" w:hAnsi="Times New Roman" w:cs="Times New Roman"/>
          <w:sz w:val="26"/>
          <w:szCs w:val="26"/>
        </w:rPr>
        <w:tab/>
        <w:t xml:space="preserve">G. Petneházi, </w:t>
      </w:r>
      <w:r w:rsidRPr="00C801EA">
        <w:rPr>
          <w:rFonts w:ascii="Times New Roman" w:hAnsi="Times New Roman" w:cs="Times New Roman"/>
          <w:i/>
          <w:sz w:val="26"/>
          <w:szCs w:val="26"/>
        </w:rPr>
        <w:t>Recurrent Neural Networks for Time Series Forecasting</w:t>
      </w:r>
      <w:r w:rsidRPr="00C801EA">
        <w:rPr>
          <w:rFonts w:ascii="Times New Roman" w:hAnsi="Times New Roman" w:cs="Times New Roman"/>
          <w:sz w:val="26"/>
          <w:szCs w:val="26"/>
        </w:rPr>
        <w:t>. 2018.</w:t>
      </w:r>
    </w:p>
    <w:p w14:paraId="303CFC64" w14:textId="77777777" w:rsidR="00B85C04" w:rsidRPr="00C801EA" w:rsidRDefault="00B85C04" w:rsidP="00B85C04">
      <w:pPr>
        <w:pStyle w:val="Bibliography"/>
        <w:spacing w:line="360" w:lineRule="auto"/>
        <w:jc w:val="both"/>
        <w:rPr>
          <w:rFonts w:ascii="Times New Roman" w:hAnsi="Times New Roman" w:cs="Times New Roman"/>
          <w:sz w:val="26"/>
          <w:szCs w:val="26"/>
        </w:rPr>
      </w:pPr>
      <w:r w:rsidRPr="00C801EA">
        <w:rPr>
          <w:rFonts w:ascii="Times New Roman" w:hAnsi="Times New Roman" w:cs="Times New Roman"/>
          <w:sz w:val="26"/>
          <w:szCs w:val="26"/>
        </w:rPr>
        <w:t>[3]</w:t>
      </w:r>
      <w:r w:rsidRPr="00C801EA">
        <w:rPr>
          <w:rFonts w:ascii="Times New Roman" w:hAnsi="Times New Roman" w:cs="Times New Roman"/>
          <w:sz w:val="26"/>
          <w:szCs w:val="26"/>
        </w:rPr>
        <w:tab/>
        <w:t xml:space="preserve">B. Lindemann, T. Müller, H. Vietz, N. Jazdi, and M. Weyrich, ‘A survey on long short-term memory networks for time series prediction’, </w:t>
      </w:r>
      <w:r w:rsidRPr="00C801EA">
        <w:rPr>
          <w:rFonts w:ascii="Times New Roman" w:hAnsi="Times New Roman" w:cs="Times New Roman"/>
          <w:i/>
          <w:sz w:val="26"/>
          <w:szCs w:val="26"/>
        </w:rPr>
        <w:t>Procedia CIRP</w:t>
      </w:r>
      <w:r w:rsidRPr="00C801EA">
        <w:rPr>
          <w:rFonts w:ascii="Times New Roman" w:hAnsi="Times New Roman" w:cs="Times New Roman"/>
          <w:sz w:val="26"/>
          <w:szCs w:val="26"/>
        </w:rPr>
        <w:t>, vol. 99, pp. 650–655, Jan. 2021, doi: 10.1016/j.procir.2021.03.088.</w:t>
      </w:r>
    </w:p>
    <w:p w14:paraId="2EAB586E" w14:textId="77777777" w:rsidR="00B85C04" w:rsidRPr="00C801EA" w:rsidRDefault="00B85C04" w:rsidP="00B85C04">
      <w:pPr>
        <w:pStyle w:val="Bibliography"/>
        <w:spacing w:line="360" w:lineRule="auto"/>
        <w:jc w:val="both"/>
        <w:rPr>
          <w:rFonts w:ascii="Times New Roman" w:hAnsi="Times New Roman" w:cs="Times New Roman"/>
          <w:sz w:val="26"/>
          <w:szCs w:val="26"/>
        </w:rPr>
      </w:pPr>
      <w:r w:rsidRPr="00C801EA">
        <w:rPr>
          <w:rFonts w:ascii="Times New Roman" w:hAnsi="Times New Roman" w:cs="Times New Roman"/>
          <w:sz w:val="26"/>
          <w:szCs w:val="26"/>
        </w:rPr>
        <w:t>[4]</w:t>
      </w:r>
      <w:r w:rsidRPr="00C801EA">
        <w:rPr>
          <w:rFonts w:ascii="Times New Roman" w:hAnsi="Times New Roman" w:cs="Times New Roman"/>
          <w:sz w:val="26"/>
          <w:szCs w:val="26"/>
        </w:rPr>
        <w:tab/>
        <w:t xml:space="preserve">A. Bozanta </w:t>
      </w:r>
      <w:r w:rsidRPr="00C801EA">
        <w:rPr>
          <w:rFonts w:ascii="Times New Roman" w:hAnsi="Times New Roman" w:cs="Times New Roman"/>
          <w:i/>
          <w:sz w:val="26"/>
          <w:szCs w:val="26"/>
        </w:rPr>
        <w:t>et al.</w:t>
      </w:r>
      <w:r w:rsidRPr="00C801EA">
        <w:rPr>
          <w:rFonts w:ascii="Times New Roman" w:hAnsi="Times New Roman" w:cs="Times New Roman"/>
          <w:sz w:val="26"/>
          <w:szCs w:val="26"/>
        </w:rPr>
        <w:t>, ‘Time Series Clustering for Grouping Products Based on Price and Sales Patterns’. arXiv, Apr. 18, 2022. doi: 10.48550/arXiv.2204.08334.</w:t>
      </w:r>
    </w:p>
    <w:p w14:paraId="7E6C2E1A" w14:textId="77777777" w:rsidR="00B85C04" w:rsidRPr="00C801EA" w:rsidRDefault="00B85C04" w:rsidP="00B85C04">
      <w:pPr>
        <w:pStyle w:val="Bibliography"/>
        <w:spacing w:line="360" w:lineRule="auto"/>
        <w:jc w:val="both"/>
        <w:rPr>
          <w:rFonts w:ascii="Times New Roman" w:hAnsi="Times New Roman" w:cs="Times New Roman"/>
          <w:sz w:val="26"/>
          <w:szCs w:val="26"/>
        </w:rPr>
      </w:pPr>
      <w:r w:rsidRPr="00C801EA">
        <w:rPr>
          <w:rFonts w:ascii="Times New Roman" w:hAnsi="Times New Roman" w:cs="Times New Roman"/>
          <w:sz w:val="26"/>
          <w:szCs w:val="26"/>
        </w:rPr>
        <w:t>[5]</w:t>
      </w:r>
      <w:r w:rsidRPr="00C801EA">
        <w:rPr>
          <w:rFonts w:ascii="Times New Roman" w:hAnsi="Times New Roman" w:cs="Times New Roman"/>
          <w:sz w:val="26"/>
          <w:szCs w:val="26"/>
        </w:rPr>
        <w:tab/>
        <w:t xml:space="preserve">S. Aghabozorgi, A. Seyed Shirkhorshidi, and T. Ying Wah, ‘Time-series clustering – A decade review’, </w:t>
      </w:r>
      <w:r w:rsidRPr="00C801EA">
        <w:rPr>
          <w:rFonts w:ascii="Times New Roman" w:hAnsi="Times New Roman" w:cs="Times New Roman"/>
          <w:i/>
          <w:sz w:val="26"/>
          <w:szCs w:val="26"/>
        </w:rPr>
        <w:t>Inf. Syst.</w:t>
      </w:r>
      <w:r w:rsidRPr="00C801EA">
        <w:rPr>
          <w:rFonts w:ascii="Times New Roman" w:hAnsi="Times New Roman" w:cs="Times New Roman"/>
          <w:sz w:val="26"/>
          <w:szCs w:val="26"/>
        </w:rPr>
        <w:t>, vol. 53, pp. 16–38, Oct. 2015, doi: 10.1016/j.is.2015.04.007.</w:t>
      </w:r>
    </w:p>
    <w:p w14:paraId="173199DA" w14:textId="77777777" w:rsidR="00B85C04" w:rsidRPr="00C801EA" w:rsidRDefault="00B85C04" w:rsidP="00B85C04">
      <w:pPr>
        <w:pStyle w:val="Bibliography"/>
        <w:spacing w:line="360" w:lineRule="auto"/>
        <w:jc w:val="both"/>
        <w:rPr>
          <w:rFonts w:ascii="Times New Roman" w:hAnsi="Times New Roman" w:cs="Times New Roman"/>
          <w:sz w:val="26"/>
          <w:szCs w:val="26"/>
        </w:rPr>
      </w:pPr>
      <w:r w:rsidRPr="00C801EA">
        <w:rPr>
          <w:rFonts w:ascii="Times New Roman" w:hAnsi="Times New Roman" w:cs="Times New Roman"/>
          <w:sz w:val="26"/>
          <w:szCs w:val="26"/>
        </w:rPr>
        <w:t>[6]</w:t>
      </w:r>
      <w:r w:rsidRPr="00C801EA">
        <w:rPr>
          <w:rFonts w:ascii="Times New Roman" w:hAnsi="Times New Roman" w:cs="Times New Roman"/>
          <w:sz w:val="26"/>
          <w:szCs w:val="26"/>
        </w:rPr>
        <w:tab/>
        <w:t xml:space="preserve">A. Javed, B. Lee, and D. Rizzo, ‘A benchmark study on time series clustering’, </w:t>
      </w:r>
      <w:r w:rsidRPr="00C801EA">
        <w:rPr>
          <w:rFonts w:ascii="Times New Roman" w:hAnsi="Times New Roman" w:cs="Times New Roman"/>
          <w:i/>
          <w:sz w:val="26"/>
          <w:szCs w:val="26"/>
        </w:rPr>
        <w:t>Mach. Learn. Appl.</w:t>
      </w:r>
      <w:r w:rsidRPr="00C801EA">
        <w:rPr>
          <w:rFonts w:ascii="Times New Roman" w:hAnsi="Times New Roman" w:cs="Times New Roman"/>
          <w:sz w:val="26"/>
          <w:szCs w:val="26"/>
        </w:rPr>
        <w:t>, vol. 1, Sep. 2020, doi: 10.1016/j.mlwa.2020.100001.</w:t>
      </w:r>
    </w:p>
    <w:p w14:paraId="64E80427" w14:textId="77777777" w:rsidR="00B85C04" w:rsidRPr="00C801EA" w:rsidRDefault="00B85C04" w:rsidP="00B85C04">
      <w:pPr>
        <w:pStyle w:val="Bibliography"/>
        <w:spacing w:line="360" w:lineRule="auto"/>
        <w:jc w:val="both"/>
        <w:rPr>
          <w:rFonts w:ascii="Times New Roman" w:hAnsi="Times New Roman" w:cs="Times New Roman"/>
          <w:sz w:val="26"/>
          <w:szCs w:val="26"/>
        </w:rPr>
      </w:pPr>
      <w:r w:rsidRPr="00C801EA">
        <w:rPr>
          <w:rFonts w:ascii="Times New Roman" w:hAnsi="Times New Roman" w:cs="Times New Roman"/>
          <w:sz w:val="26"/>
          <w:szCs w:val="26"/>
        </w:rPr>
        <w:t>[7]</w:t>
      </w:r>
      <w:r w:rsidRPr="00C801EA">
        <w:rPr>
          <w:rFonts w:ascii="Times New Roman" w:hAnsi="Times New Roman" w:cs="Times New Roman"/>
          <w:sz w:val="26"/>
          <w:szCs w:val="26"/>
        </w:rPr>
        <w:tab/>
        <w:t xml:space="preserve">F. Martínez-Álvarez, A. Troncoso, J. Riquelme, and J. Aguilar-Ruiz, ‘Energy Time Series Forecasting Based on Pattern Sequence Similarity’, </w:t>
      </w:r>
      <w:r w:rsidRPr="00C801EA">
        <w:rPr>
          <w:rFonts w:ascii="Times New Roman" w:hAnsi="Times New Roman" w:cs="Times New Roman"/>
          <w:i/>
          <w:sz w:val="26"/>
          <w:szCs w:val="26"/>
        </w:rPr>
        <w:t>Knowl. Data Eng. IEEE Trans. On</w:t>
      </w:r>
      <w:r w:rsidRPr="00C801EA">
        <w:rPr>
          <w:rFonts w:ascii="Times New Roman" w:hAnsi="Times New Roman" w:cs="Times New Roman"/>
          <w:sz w:val="26"/>
          <w:szCs w:val="26"/>
        </w:rPr>
        <w:t>, vol. 23, pp. 1230–1243, Sep. 2011, doi: 10.1109/TKDE.2010.227.</w:t>
      </w:r>
    </w:p>
    <w:p w14:paraId="33F442B5" w14:textId="04B956FA" w:rsidR="00B85C04" w:rsidRPr="008B0524" w:rsidRDefault="00B85C04" w:rsidP="00B85C04">
      <w:pPr>
        <w:spacing w:line="360" w:lineRule="auto"/>
        <w:jc w:val="both"/>
        <w:rPr>
          <w:rFonts w:cs="Times New Roman"/>
          <w:sz w:val="26"/>
          <w:szCs w:val="26"/>
        </w:rPr>
      </w:pPr>
      <w:r w:rsidRPr="008B0524">
        <w:rPr>
          <w:rFonts w:cs="Times New Roman"/>
          <w:sz w:val="26"/>
          <w:szCs w:val="26"/>
        </w:rPr>
        <w:fldChar w:fldCharType="end"/>
      </w:r>
      <w:r w:rsidRPr="008B0524">
        <w:rPr>
          <w:rFonts w:cs="Times New Roman"/>
          <w:sz w:val="26"/>
          <w:szCs w:val="26"/>
        </w:rPr>
        <w:t xml:space="preserve"> [8] </w:t>
      </w:r>
      <w:r>
        <w:rPr>
          <w:rFonts w:cs="Times New Roman"/>
          <w:sz w:val="26"/>
          <w:szCs w:val="26"/>
        </w:rPr>
        <w:tab/>
      </w:r>
      <w:r w:rsidRPr="008B0524">
        <w:rPr>
          <w:rFonts w:cs="Times New Roman"/>
          <w:sz w:val="26"/>
          <w:szCs w:val="26"/>
        </w:rPr>
        <w:t>Williams, R. J. and Zipser, R. A., A learning algorithm for continually training neural networks. Neural computation, vol. 1, 1989, pp. 270–280.</w:t>
      </w:r>
    </w:p>
    <w:p w14:paraId="42C6CC2B" w14:textId="7DC0294A" w:rsidR="009C411E" w:rsidRPr="009C411E" w:rsidRDefault="009C411E" w:rsidP="009C411E">
      <w:pPr>
        <w:rPr>
          <w:sz w:val="26"/>
          <w:szCs w:val="26"/>
        </w:rPr>
      </w:pPr>
      <w:r w:rsidRPr="009C411E">
        <w:rPr>
          <w:sz w:val="26"/>
          <w:szCs w:val="26"/>
        </w:rPr>
        <w:t>[</w:t>
      </w:r>
      <w:r>
        <w:rPr>
          <w:sz w:val="26"/>
          <w:szCs w:val="26"/>
        </w:rPr>
        <w:t>9</w:t>
      </w:r>
      <w:r w:rsidRPr="009C411E">
        <w:rPr>
          <w:sz w:val="26"/>
          <w:szCs w:val="26"/>
        </w:rPr>
        <w:t>] Yuhan Li Beijing University of Technology, Beijing 100083, China , “Stock Price Prediction based on Multiple Regression Models”,2023.</w:t>
      </w:r>
    </w:p>
    <w:p w14:paraId="5F9352C7" w14:textId="7A5477B1" w:rsidR="009C411E" w:rsidRPr="009C411E" w:rsidRDefault="009C411E" w:rsidP="009C411E">
      <w:pPr>
        <w:rPr>
          <w:sz w:val="26"/>
          <w:szCs w:val="26"/>
        </w:rPr>
      </w:pPr>
      <w:r w:rsidRPr="009C411E">
        <w:rPr>
          <w:rFonts w:cstheme="majorHAnsi"/>
          <w:sz w:val="26"/>
          <w:szCs w:val="26"/>
        </w:rPr>
        <w:t>[</w:t>
      </w:r>
      <w:r>
        <w:rPr>
          <w:rFonts w:cstheme="majorHAnsi"/>
          <w:sz w:val="26"/>
          <w:szCs w:val="26"/>
        </w:rPr>
        <w:t>10</w:t>
      </w:r>
      <w:r w:rsidRPr="009C411E">
        <w:rPr>
          <w:rFonts w:cstheme="majorHAnsi"/>
          <w:sz w:val="26"/>
          <w:szCs w:val="26"/>
        </w:rPr>
        <w:t xml:space="preserve">] </w:t>
      </w:r>
      <w:r w:rsidRPr="009C411E">
        <w:rPr>
          <w:sz w:val="26"/>
          <w:szCs w:val="26"/>
        </w:rPr>
        <w:t>Mojtaba Nabipour, Pooyan Nayyeri, Hamed Jabani, Amir Mosavi, “Deep learning for Stock Market Prediction”,2019.</w:t>
      </w:r>
    </w:p>
    <w:p w14:paraId="31DB8F3C" w14:textId="14D06873" w:rsidR="009C411E" w:rsidRPr="009C411E" w:rsidRDefault="009C411E" w:rsidP="009C411E">
      <w:pPr>
        <w:rPr>
          <w:sz w:val="26"/>
          <w:szCs w:val="26"/>
        </w:rPr>
      </w:pPr>
      <w:r>
        <w:rPr>
          <w:sz w:val="26"/>
          <w:szCs w:val="26"/>
        </w:rPr>
        <w:t>[11</w:t>
      </w:r>
      <w:r w:rsidRPr="009C411E">
        <w:rPr>
          <w:sz w:val="26"/>
          <w:szCs w:val="26"/>
        </w:rPr>
        <w:t>] Cyril Bachelard, Apostolos Chalkis, Vissarion Fisikopoulos, and Elias Tsigaridas,Faculty of Business and Economics (HEC), Department of Operations, University of Lausanne, Switzerland, National &amp; Kapodistrian University of Athens, Greece GeomScale org Inria Paris and IMJ-PRG, Sorbonne Universite and Paris Universite, “Randomized geometric tools for anomaly detection in stock markets”,2019.</w:t>
      </w:r>
    </w:p>
    <w:p w14:paraId="6F1CF1B5" w14:textId="33D7F55E" w:rsidR="001F004C" w:rsidRPr="001F004C" w:rsidRDefault="001F004C" w:rsidP="001F004C">
      <w:pPr>
        <w:rPr>
          <w:sz w:val="26"/>
          <w:szCs w:val="26"/>
        </w:rPr>
      </w:pPr>
      <w:r w:rsidRPr="001F004C">
        <w:rPr>
          <w:sz w:val="26"/>
          <w:szCs w:val="26"/>
        </w:rPr>
        <w:t>[</w:t>
      </w:r>
      <w:r>
        <w:rPr>
          <w:sz w:val="26"/>
          <w:szCs w:val="26"/>
        </w:rPr>
        <w:t>12</w:t>
      </w:r>
      <w:r w:rsidRPr="001F004C">
        <w:rPr>
          <w:sz w:val="26"/>
          <w:szCs w:val="26"/>
        </w:rPr>
        <w:t xml:space="preserve">] Xiaonan Zuo , “2nd International Conference on Financial Market and Enterprises Management Engineering (FMEME 2023)”, vol. 44, p. 691-692, </w:t>
      </w:r>
    </w:p>
    <w:p w14:paraId="19101B18" w14:textId="77777777" w:rsidR="00BC5065" w:rsidRPr="00554C30" w:rsidRDefault="001F004C" w:rsidP="00BC5065">
      <w:pPr>
        <w:rPr>
          <w:sz w:val="26"/>
          <w:szCs w:val="26"/>
        </w:rPr>
      </w:pPr>
      <w:r w:rsidRPr="00554C30">
        <w:rPr>
          <w:sz w:val="26"/>
          <w:szCs w:val="26"/>
        </w:rPr>
        <w:lastRenderedPageBreak/>
        <w:t>doi: 10.54691/bcpbm.v44i.4919, Jun. 2022.</w:t>
      </w:r>
    </w:p>
    <w:p w14:paraId="6DBA5A65" w14:textId="70628C6D" w:rsidR="00935A68" w:rsidRPr="00C801EA" w:rsidRDefault="00BC5065" w:rsidP="00935A68">
      <w:pPr>
        <w:rPr>
          <w:sz w:val="26"/>
          <w:szCs w:val="26"/>
        </w:rPr>
      </w:pPr>
      <w:r w:rsidRPr="00C801EA">
        <w:rPr>
          <w:sz w:val="26"/>
          <w:szCs w:val="26"/>
        </w:rPr>
        <w:t>[</w:t>
      </w:r>
      <w:r w:rsidR="00603A5F" w:rsidRPr="00C801EA">
        <w:rPr>
          <w:sz w:val="26"/>
          <w:szCs w:val="26"/>
        </w:rPr>
        <w:t>13</w:t>
      </w:r>
      <w:r w:rsidRPr="00C801EA">
        <w:rPr>
          <w:sz w:val="26"/>
          <w:szCs w:val="26"/>
        </w:rPr>
        <w:t xml:space="preserve">]“k-nearest neighbors algorithm,” Wikipedia. Jun. 18, 2023. Accessed: Jun. 21, 2023. [Online]. </w:t>
      </w:r>
    </w:p>
    <w:p w14:paraId="47203D41" w14:textId="55B5166E" w:rsidR="00935A68" w:rsidRPr="00C801EA" w:rsidRDefault="00D1559B" w:rsidP="00935A68">
      <w:pPr>
        <w:rPr>
          <w:sz w:val="26"/>
          <w:szCs w:val="26"/>
        </w:rPr>
      </w:pPr>
      <w:r w:rsidRPr="00C801EA">
        <w:rPr>
          <w:sz w:val="26"/>
          <w:szCs w:val="26"/>
        </w:rPr>
        <w:t>[</w:t>
      </w:r>
      <w:r w:rsidR="00935A68" w:rsidRPr="00C801EA">
        <w:rPr>
          <w:sz w:val="26"/>
          <w:szCs w:val="26"/>
        </w:rPr>
        <w:t>14]“What Is an ARIMAX Model?,” 365 Data Science, Jun. 25, 2020. (accessed Jun. 21, 2023).</w:t>
      </w:r>
    </w:p>
    <w:p w14:paraId="198E3782" w14:textId="595E7A8D" w:rsidR="00C44012" w:rsidRPr="00C44012" w:rsidRDefault="00C44012" w:rsidP="00C44012">
      <w:pPr>
        <w:rPr>
          <w:sz w:val="26"/>
          <w:szCs w:val="26"/>
        </w:rPr>
      </w:pPr>
      <w:r w:rsidRPr="00C44012">
        <w:rPr>
          <w:sz w:val="26"/>
          <w:szCs w:val="26"/>
        </w:rPr>
        <w:t>[</w:t>
      </w:r>
      <w:r w:rsidRPr="00C801EA">
        <w:rPr>
          <w:sz w:val="26"/>
          <w:szCs w:val="26"/>
        </w:rPr>
        <w:t>15</w:t>
      </w:r>
      <w:r w:rsidRPr="00C44012">
        <w:rPr>
          <w:sz w:val="26"/>
          <w:szCs w:val="26"/>
        </w:rPr>
        <w:t>]</w:t>
      </w:r>
      <w:r w:rsidRPr="00C801EA">
        <w:rPr>
          <w:sz w:val="26"/>
          <w:szCs w:val="26"/>
        </w:rPr>
        <w:t xml:space="preserve"> </w:t>
      </w:r>
      <w:r w:rsidRPr="00C44012">
        <w:rPr>
          <w:sz w:val="26"/>
          <w:szCs w:val="26"/>
        </w:rPr>
        <w:t xml:space="preserve">R. Chow, “K-Nearest Neighbors Algorithm: Classification and Regression Star,” </w:t>
      </w:r>
      <w:r w:rsidRPr="00C44012">
        <w:rPr>
          <w:i/>
          <w:sz w:val="26"/>
          <w:szCs w:val="26"/>
        </w:rPr>
        <w:t>History of Data Science</w:t>
      </w:r>
      <w:r w:rsidRPr="00C44012">
        <w:rPr>
          <w:sz w:val="26"/>
          <w:szCs w:val="26"/>
        </w:rPr>
        <w:t>, Aug. 27, 2021. https://www.historyofdatascience.com/k-nearest-neighbors-algorithm-classification-and-regression-star/ (accessed Jun. 21, 2023).</w:t>
      </w:r>
    </w:p>
    <w:p w14:paraId="501604C8" w14:textId="5F0C1F56" w:rsidR="003923D8" w:rsidRPr="00C801EA" w:rsidRDefault="003923D8" w:rsidP="003923D8">
      <w:pPr>
        <w:rPr>
          <w:sz w:val="26"/>
          <w:szCs w:val="26"/>
        </w:rPr>
      </w:pPr>
      <w:r w:rsidRPr="00C801EA">
        <w:rPr>
          <w:sz w:val="26"/>
          <w:szCs w:val="26"/>
        </w:rPr>
        <w:t>[16]</w:t>
      </w:r>
      <w:r w:rsidRPr="00C801EA">
        <w:rPr>
          <w:sz w:val="26"/>
          <w:szCs w:val="26"/>
        </w:rPr>
        <w:tab/>
        <w:t>M. Chen, N. Narwal, and M. Schultz, “Predicting Price Changes in Ethereum”.</w:t>
      </w:r>
    </w:p>
    <w:p w14:paraId="77C2528E" w14:textId="07288A5F" w:rsidR="003923D8" w:rsidRPr="00C801EA" w:rsidRDefault="003923D8" w:rsidP="003923D8">
      <w:pPr>
        <w:rPr>
          <w:sz w:val="26"/>
          <w:szCs w:val="26"/>
        </w:rPr>
      </w:pPr>
      <w:r w:rsidRPr="00C801EA">
        <w:rPr>
          <w:sz w:val="26"/>
          <w:szCs w:val="26"/>
        </w:rPr>
        <w:t>[17]</w:t>
      </w:r>
      <w:r w:rsidRPr="00C801EA">
        <w:rPr>
          <w:sz w:val="26"/>
          <w:szCs w:val="26"/>
        </w:rPr>
        <w:tab/>
        <w:t>R. Sarpong-Streetor, R. Sokkalingam, O. Mahmod, H. Daud, and D. Asamoah Owusu, “ARIMAX Modelling of Ron97 Price with Crude Oil Price as an Exogenous Variable in Malaysian,” 2022, pp. 679–691. doi: 10.1007/978-981-16-4513-6_59.</w:t>
      </w:r>
    </w:p>
    <w:p w14:paraId="74E612FC" w14:textId="7C13AD2E" w:rsidR="003923D8" w:rsidRPr="00C801EA" w:rsidRDefault="003923D8" w:rsidP="003923D8">
      <w:pPr>
        <w:rPr>
          <w:sz w:val="26"/>
          <w:szCs w:val="26"/>
        </w:rPr>
      </w:pPr>
      <w:r w:rsidRPr="00C801EA">
        <w:rPr>
          <w:sz w:val="26"/>
          <w:szCs w:val="26"/>
        </w:rPr>
        <w:t>[18]</w:t>
      </w:r>
      <w:r w:rsidRPr="00C801EA">
        <w:rPr>
          <w:sz w:val="26"/>
          <w:szCs w:val="26"/>
        </w:rPr>
        <w:tab/>
        <w:t>S. Alahmari, “Using Nonlinear Machine Learning Algorithms to Predict the Price of Cryptocurrencies,” Feb. 2020.</w:t>
      </w:r>
    </w:p>
    <w:p w14:paraId="39734210" w14:textId="2F799D9C" w:rsidR="003923D8" w:rsidRPr="00C801EA" w:rsidRDefault="003923D8" w:rsidP="003923D8">
      <w:pPr>
        <w:rPr>
          <w:sz w:val="26"/>
          <w:szCs w:val="26"/>
        </w:rPr>
      </w:pPr>
      <w:r w:rsidRPr="00C801EA">
        <w:rPr>
          <w:sz w:val="26"/>
          <w:szCs w:val="26"/>
        </w:rPr>
        <w:t>[19]</w:t>
      </w:r>
      <w:r w:rsidRPr="00C801EA">
        <w:rPr>
          <w:sz w:val="26"/>
          <w:szCs w:val="26"/>
        </w:rPr>
        <w:tab/>
        <w:t>A. C. Harvey, “ARIMA Models,” in Time Series and Statistics, J. Eatwell, M. Milgate, and P. Newman, Eds., in The New Palgrave. London: Palgrave Macmillan UK, 1990, pp. 22–24. doi: 10.1007/978-1-349-20865-4_2.</w:t>
      </w:r>
    </w:p>
    <w:p w14:paraId="15BA24AD" w14:textId="3CE5BE63" w:rsidR="003923D8" w:rsidRPr="00C801EA" w:rsidRDefault="003923D8" w:rsidP="003923D8">
      <w:pPr>
        <w:rPr>
          <w:sz w:val="26"/>
          <w:szCs w:val="26"/>
        </w:rPr>
      </w:pPr>
      <w:r w:rsidRPr="00C801EA">
        <w:rPr>
          <w:sz w:val="26"/>
          <w:szCs w:val="26"/>
        </w:rPr>
        <w:t>[20]</w:t>
      </w:r>
      <w:r w:rsidRPr="00C801EA">
        <w:rPr>
          <w:sz w:val="26"/>
          <w:szCs w:val="26"/>
        </w:rPr>
        <w:tab/>
        <w:t>F. Islam and M. A. Imteaz, “The effectiveness of ARIMAX model for prediction of summer rainfall in northwest Western Australia,” IOP Conf. Ser. Mater. Sci. Eng., vol. 1067, no. 1, p. 012037, Feb. 2021, doi: 10.1088/1757-899X/1067/1/012037.</w:t>
      </w:r>
    </w:p>
    <w:p w14:paraId="546FF548" w14:textId="4464FC85" w:rsidR="004D5615" w:rsidRPr="00C801EA" w:rsidRDefault="004D5615" w:rsidP="004D5615">
      <w:pPr>
        <w:rPr>
          <w:sz w:val="26"/>
          <w:szCs w:val="26"/>
        </w:rPr>
      </w:pPr>
      <w:r w:rsidRPr="00C801EA">
        <w:rPr>
          <w:sz w:val="26"/>
          <w:szCs w:val="26"/>
        </w:rPr>
        <w:t>[21]</w:t>
      </w:r>
      <w:r w:rsidR="00512B95">
        <w:rPr>
          <w:sz w:val="26"/>
          <w:szCs w:val="26"/>
          <w:lang w:val="en-US"/>
        </w:rPr>
        <w:t xml:space="preserve"> </w:t>
      </w:r>
      <w:r w:rsidR="00512B95">
        <w:rPr>
          <w:sz w:val="26"/>
          <w:szCs w:val="26"/>
          <w:lang w:val="en-US"/>
        </w:rPr>
        <w:tab/>
      </w:r>
      <w:r w:rsidRPr="00C801EA">
        <w:rPr>
          <w:sz w:val="26"/>
          <w:szCs w:val="26"/>
        </w:rPr>
        <w:t>“A guide on regression error metrics (MSE, RMSE, MAE, MAPE, sMAPE, MPE) with Python code,” Amir Masoud Sefidian - Sefidian Academy, Aug. 18, 2022. https://sefidian.com/2022/08/18/a-guide-on-regression-error-metrics-with-python-code/ (accessed Jun. 21, 2023).</w:t>
      </w:r>
    </w:p>
    <w:p w14:paraId="689D0022" w14:textId="713855E0" w:rsidR="00321319" w:rsidRPr="00C801EA" w:rsidRDefault="004D5615" w:rsidP="00321319">
      <w:pPr>
        <w:rPr>
          <w:sz w:val="26"/>
          <w:szCs w:val="26"/>
        </w:rPr>
      </w:pPr>
      <w:r w:rsidRPr="00C801EA">
        <w:rPr>
          <w:sz w:val="26"/>
          <w:szCs w:val="26"/>
        </w:rPr>
        <w:t xml:space="preserve"> </w:t>
      </w:r>
      <w:r w:rsidR="00321319" w:rsidRPr="00C801EA">
        <w:rPr>
          <w:sz w:val="26"/>
          <w:szCs w:val="26"/>
        </w:rPr>
        <w:t>[</w:t>
      </w:r>
      <w:r w:rsidR="00512B95">
        <w:rPr>
          <w:sz w:val="26"/>
          <w:szCs w:val="26"/>
          <w:lang w:val="en-US"/>
        </w:rPr>
        <w:t>22</w:t>
      </w:r>
      <w:r w:rsidR="00321319" w:rsidRPr="00C801EA">
        <w:rPr>
          <w:sz w:val="26"/>
          <w:szCs w:val="26"/>
        </w:rPr>
        <w:t>]</w:t>
      </w:r>
      <w:r w:rsidR="00512B95">
        <w:rPr>
          <w:sz w:val="26"/>
          <w:szCs w:val="26"/>
          <w:lang w:val="en-US"/>
        </w:rPr>
        <w:t xml:space="preserve"> </w:t>
      </w:r>
      <w:r w:rsidR="00512B95">
        <w:rPr>
          <w:sz w:val="26"/>
          <w:szCs w:val="26"/>
          <w:lang w:val="en-US"/>
        </w:rPr>
        <w:tab/>
      </w:r>
      <w:r w:rsidR="00321319" w:rsidRPr="00C801EA">
        <w:rPr>
          <w:sz w:val="26"/>
          <w:szCs w:val="26"/>
        </w:rPr>
        <w:t>“Basic Understanding of ARIMA/SARIMA vs Auto ARIMA/SARIMA using Covid-19 Prediction,” Predict the future, Jun. 28, 2020. https://techairesearch.com/basic-understanding-of-arima-sarima-vs-auto-arima-sarima-using-covid-19-prediction/ (accessed Jun. 19, 2023).</w:t>
      </w:r>
    </w:p>
    <w:p w14:paraId="16325476" w14:textId="77777777" w:rsidR="00321319" w:rsidRPr="00C801EA" w:rsidRDefault="00321319" w:rsidP="00321319">
      <w:pPr>
        <w:rPr>
          <w:sz w:val="26"/>
          <w:szCs w:val="26"/>
        </w:rPr>
      </w:pPr>
    </w:p>
    <w:p w14:paraId="2A4FDF23" w14:textId="77777777" w:rsidR="008B07B4" w:rsidRDefault="008B07B4" w:rsidP="00321319">
      <w:pPr>
        <w:rPr>
          <w:sz w:val="26"/>
          <w:szCs w:val="26"/>
        </w:rPr>
      </w:pPr>
    </w:p>
    <w:p w14:paraId="2FB25E60" w14:textId="77777777" w:rsidR="008B07B4" w:rsidRDefault="008B07B4" w:rsidP="00321319">
      <w:pPr>
        <w:rPr>
          <w:sz w:val="26"/>
          <w:szCs w:val="26"/>
        </w:rPr>
      </w:pPr>
    </w:p>
    <w:p w14:paraId="3FB522B3" w14:textId="77777777" w:rsidR="008B07B4" w:rsidRPr="00C801EA" w:rsidRDefault="008B07B4" w:rsidP="00321319">
      <w:pPr>
        <w:rPr>
          <w:sz w:val="26"/>
          <w:szCs w:val="26"/>
        </w:rPr>
      </w:pPr>
    </w:p>
    <w:p w14:paraId="6A1B08AB" w14:textId="77777777" w:rsidR="00321319" w:rsidRPr="00C801EA" w:rsidRDefault="00321319" w:rsidP="00321319">
      <w:pPr>
        <w:rPr>
          <w:sz w:val="26"/>
          <w:szCs w:val="26"/>
        </w:rPr>
      </w:pPr>
      <w:r w:rsidRPr="00C801EA">
        <w:rPr>
          <w:sz w:val="26"/>
          <w:szCs w:val="26"/>
        </w:rPr>
        <w:t xml:space="preserve">  </w:t>
      </w:r>
    </w:p>
    <w:p w14:paraId="47CC289E" w14:textId="77777777" w:rsidR="005E2492" w:rsidRPr="00C801EA" w:rsidRDefault="005E2492" w:rsidP="005E2492">
      <w:pPr>
        <w:rPr>
          <w:sz w:val="26"/>
          <w:szCs w:val="26"/>
        </w:rPr>
      </w:pPr>
    </w:p>
    <w:p w14:paraId="697FE7B4" w14:textId="77777777" w:rsidR="00AA4AB0" w:rsidRPr="00C801EA" w:rsidRDefault="00AA4AB0" w:rsidP="00AA4AB0">
      <w:pPr>
        <w:rPr>
          <w:sz w:val="26"/>
          <w:szCs w:val="26"/>
        </w:rPr>
      </w:pPr>
    </w:p>
    <w:p w14:paraId="69C5E96E" w14:textId="1C571CD1" w:rsidR="00D54FEA" w:rsidRPr="00C801EA" w:rsidRDefault="00D54FEA" w:rsidP="000C2536">
      <w:pPr>
        <w:jc w:val="both"/>
        <w:rPr>
          <w:sz w:val="26"/>
          <w:szCs w:val="26"/>
        </w:rPr>
      </w:pPr>
    </w:p>
    <w:sectPr w:rsidR="00D54FEA" w:rsidRPr="00C801EA" w:rsidSect="00D54FEA">
      <w:footerReference w:type="default" r:id="rId139"/>
      <w:pgSz w:w="11906" w:h="16838"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F0319" w14:textId="77777777" w:rsidR="00815A70" w:rsidRDefault="00815A70" w:rsidP="00D54FEA">
      <w:pPr>
        <w:spacing w:after="0" w:line="240" w:lineRule="auto"/>
      </w:pPr>
      <w:r>
        <w:separator/>
      </w:r>
    </w:p>
  </w:endnote>
  <w:endnote w:type="continuationSeparator" w:id="0">
    <w:p w14:paraId="6B2D507C" w14:textId="77777777" w:rsidR="00815A70" w:rsidRDefault="00815A70" w:rsidP="00D54FEA">
      <w:pPr>
        <w:spacing w:after="0" w:line="240" w:lineRule="auto"/>
      </w:pPr>
      <w:r>
        <w:continuationSeparator/>
      </w:r>
    </w:p>
  </w:endnote>
  <w:endnote w:type="continuationNotice" w:id="1">
    <w:p w14:paraId="6D93F98D" w14:textId="77777777" w:rsidR="00815A70" w:rsidRDefault="00815A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91245321"/>
      <w:docPartObj>
        <w:docPartGallery w:val="Page Numbers (Bottom of Page)"/>
        <w:docPartUnique/>
      </w:docPartObj>
    </w:sdtPr>
    <w:sdtContent>
      <w:p w14:paraId="3F24D8A9" w14:textId="408719F1" w:rsidR="00D54FEA" w:rsidRPr="00D54FEA" w:rsidRDefault="00D54FEA">
        <w:pPr>
          <w:pStyle w:val="Footer"/>
          <w:jc w:val="right"/>
          <w:rPr>
            <w:b/>
            <w:bCs/>
          </w:rPr>
        </w:pPr>
        <w:r w:rsidRPr="00D54FEA">
          <w:rPr>
            <w:b/>
            <w:bCs/>
          </w:rPr>
          <w:fldChar w:fldCharType="begin"/>
        </w:r>
        <w:r w:rsidRPr="00D54FEA">
          <w:rPr>
            <w:b/>
            <w:bCs/>
          </w:rPr>
          <w:instrText>PAGE   \* MERGEFORMAT</w:instrText>
        </w:r>
        <w:r w:rsidRPr="00D54FEA">
          <w:rPr>
            <w:b/>
            <w:bCs/>
          </w:rPr>
          <w:fldChar w:fldCharType="separate"/>
        </w:r>
        <w:r w:rsidRPr="00D54FEA">
          <w:rPr>
            <w:b/>
            <w:bCs/>
          </w:rPr>
          <w:t>2</w:t>
        </w:r>
        <w:r w:rsidRPr="00D54FEA">
          <w:rPr>
            <w:b/>
            <w:bCs/>
          </w:rPr>
          <w:fldChar w:fldCharType="end"/>
        </w:r>
      </w:p>
    </w:sdtContent>
  </w:sdt>
  <w:p w14:paraId="2023C443" w14:textId="77777777" w:rsidR="00D54FEA" w:rsidRDefault="00D54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7A404" w14:textId="77777777" w:rsidR="00815A70" w:rsidRDefault="00815A70" w:rsidP="00D54FEA">
      <w:pPr>
        <w:spacing w:after="0" w:line="240" w:lineRule="auto"/>
      </w:pPr>
      <w:r>
        <w:separator/>
      </w:r>
    </w:p>
  </w:footnote>
  <w:footnote w:type="continuationSeparator" w:id="0">
    <w:p w14:paraId="20340093" w14:textId="77777777" w:rsidR="00815A70" w:rsidRDefault="00815A70" w:rsidP="00D54FEA">
      <w:pPr>
        <w:spacing w:after="0" w:line="240" w:lineRule="auto"/>
      </w:pPr>
      <w:r>
        <w:continuationSeparator/>
      </w:r>
    </w:p>
  </w:footnote>
  <w:footnote w:type="continuationNotice" w:id="1">
    <w:p w14:paraId="4ADA5FCF" w14:textId="77777777" w:rsidR="00815A70" w:rsidRDefault="00815A7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1.4pt;height:11.4pt" o:bullet="t">
        <v:imagedata r:id="rId1" o:title="msoAE"/>
      </v:shape>
    </w:pict>
  </w:numPicBullet>
  <w:numPicBullet w:numPicBulletId="1">
    <w:pict>
      <v:shape id="_x0000_i1140" type="#_x0000_t75" style="width:11.4pt;height:11.4pt" o:bullet="t">
        <v:imagedata r:id="rId2" o:title="msoAE"/>
      </v:shape>
    </w:pict>
  </w:numPicBullet>
  <w:abstractNum w:abstractNumId="0" w15:restartNumberingAfterBreak="0">
    <w:nsid w:val="02CD240F"/>
    <w:multiLevelType w:val="hybridMultilevel"/>
    <w:tmpl w:val="F44806CC"/>
    <w:lvl w:ilvl="0" w:tplc="A254F700">
      <w:start w:val="1"/>
      <w:numFmt w:val="decimal"/>
      <w:lvlText w:val="5.5.%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 w15:restartNumberingAfterBreak="0">
    <w:nsid w:val="04CC2756"/>
    <w:multiLevelType w:val="hybridMultilevel"/>
    <w:tmpl w:val="780CEE92"/>
    <w:lvl w:ilvl="0" w:tplc="A4C0D2F4">
      <w:start w:val="1"/>
      <w:numFmt w:val="decimal"/>
      <w:lvlText w:val="4.2.%1. "/>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AE46FDB"/>
    <w:multiLevelType w:val="hybridMultilevel"/>
    <w:tmpl w:val="055E42A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460E13"/>
    <w:multiLevelType w:val="hybridMultilevel"/>
    <w:tmpl w:val="36CED7DE"/>
    <w:lvl w:ilvl="0" w:tplc="042A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72263A"/>
    <w:multiLevelType w:val="multilevel"/>
    <w:tmpl w:val="7974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165F6"/>
    <w:multiLevelType w:val="hybridMultilevel"/>
    <w:tmpl w:val="321E1A78"/>
    <w:lvl w:ilvl="0" w:tplc="353A5E38">
      <w:start w:val="1"/>
      <w:numFmt w:val="decimal"/>
      <w:lvlText w:val="5.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E02726"/>
    <w:multiLevelType w:val="hybridMultilevel"/>
    <w:tmpl w:val="11ECF184"/>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981730"/>
    <w:multiLevelType w:val="hybridMultilevel"/>
    <w:tmpl w:val="8B3C1F6E"/>
    <w:lvl w:ilvl="0" w:tplc="8F58C43C">
      <w:start w:val="1"/>
      <w:numFmt w:val="upperRoman"/>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20E669A"/>
    <w:multiLevelType w:val="hybridMultilevel"/>
    <w:tmpl w:val="FDCC15E2"/>
    <w:lvl w:ilvl="0" w:tplc="31AE28B4">
      <w:start w:val="1"/>
      <w:numFmt w:val="decimal"/>
      <w:lvlText w:val="5.%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0907E3E"/>
    <w:multiLevelType w:val="hybridMultilevel"/>
    <w:tmpl w:val="E982D4F2"/>
    <w:lvl w:ilvl="0" w:tplc="D64CC8E4">
      <w:start w:val="1"/>
      <w:numFmt w:val="decimal"/>
      <w:lvlText w:val="4.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9B25DA2"/>
    <w:multiLevelType w:val="hybridMultilevel"/>
    <w:tmpl w:val="A216A948"/>
    <w:lvl w:ilvl="0" w:tplc="5D947074">
      <w:start w:val="19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9E023EA"/>
    <w:multiLevelType w:val="hybridMultilevel"/>
    <w:tmpl w:val="968E416E"/>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EE30894"/>
    <w:multiLevelType w:val="hybridMultilevel"/>
    <w:tmpl w:val="A3EAE0C2"/>
    <w:lvl w:ilvl="0" w:tplc="042A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B5ECB"/>
    <w:multiLevelType w:val="hybridMultilevel"/>
    <w:tmpl w:val="A75AB4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35DE3979"/>
    <w:multiLevelType w:val="multilevel"/>
    <w:tmpl w:val="0EC056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9F52E8B"/>
    <w:multiLevelType w:val="hybridMultilevel"/>
    <w:tmpl w:val="6840F4E0"/>
    <w:lvl w:ilvl="0" w:tplc="9948F004">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D3F4B82"/>
    <w:multiLevelType w:val="hybridMultilevel"/>
    <w:tmpl w:val="ED22EA3A"/>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E312DBB"/>
    <w:multiLevelType w:val="hybridMultilevel"/>
    <w:tmpl w:val="19E831FA"/>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FDE69F0"/>
    <w:multiLevelType w:val="hybridMultilevel"/>
    <w:tmpl w:val="C510A336"/>
    <w:lvl w:ilvl="0" w:tplc="F30213AA">
      <w:start w:val="1"/>
      <w:numFmt w:val="decimal"/>
      <w:lvlText w:val="4.%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27379B6"/>
    <w:multiLevelType w:val="hybridMultilevel"/>
    <w:tmpl w:val="4FAA87C2"/>
    <w:lvl w:ilvl="0" w:tplc="042A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440E048A"/>
    <w:multiLevelType w:val="hybridMultilevel"/>
    <w:tmpl w:val="C2EEA8B2"/>
    <w:lvl w:ilvl="0" w:tplc="F30213AA">
      <w:start w:val="1"/>
      <w:numFmt w:val="decimal"/>
      <w:lvlText w:val="4.%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6AC6AA8"/>
    <w:multiLevelType w:val="hybridMultilevel"/>
    <w:tmpl w:val="1042258E"/>
    <w:lvl w:ilvl="0" w:tplc="F30213AA">
      <w:start w:val="1"/>
      <w:numFmt w:val="decimal"/>
      <w:lvlText w:val="4.%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7030803"/>
    <w:multiLevelType w:val="hybridMultilevel"/>
    <w:tmpl w:val="23584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396459"/>
    <w:multiLevelType w:val="hybridMultilevel"/>
    <w:tmpl w:val="F67A3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B11C7E"/>
    <w:multiLevelType w:val="hybridMultilevel"/>
    <w:tmpl w:val="9A88DD4E"/>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9A55406"/>
    <w:multiLevelType w:val="hybridMultilevel"/>
    <w:tmpl w:val="7832B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945AEC"/>
    <w:multiLevelType w:val="hybridMultilevel"/>
    <w:tmpl w:val="C0AC37A2"/>
    <w:lvl w:ilvl="0" w:tplc="042A0007">
      <w:start w:val="1"/>
      <w:numFmt w:val="bullet"/>
      <w:lvlText w:val=""/>
      <w:lvlPicBulletId w:val="1"/>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48F6FEC"/>
    <w:multiLevelType w:val="hybridMultilevel"/>
    <w:tmpl w:val="04D0D7E6"/>
    <w:lvl w:ilvl="0" w:tplc="042A0007">
      <w:start w:val="1"/>
      <w:numFmt w:val="bullet"/>
      <w:lvlText w:val=""/>
      <w:lvlPicBulletId w:val="1"/>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5EA6B98"/>
    <w:multiLevelType w:val="hybridMultilevel"/>
    <w:tmpl w:val="DF4018B6"/>
    <w:lvl w:ilvl="0" w:tplc="042A0007">
      <w:start w:val="1"/>
      <w:numFmt w:val="bullet"/>
      <w:lvlText w:val=""/>
      <w:lvlPicBulletId w:val="1"/>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A13759E"/>
    <w:multiLevelType w:val="hybridMultilevel"/>
    <w:tmpl w:val="F73A32E6"/>
    <w:lvl w:ilvl="0" w:tplc="F30213AA">
      <w:start w:val="1"/>
      <w:numFmt w:val="decimal"/>
      <w:lvlText w:val="4.%1. "/>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7B747689"/>
    <w:multiLevelType w:val="hybridMultilevel"/>
    <w:tmpl w:val="4DA06D36"/>
    <w:lvl w:ilvl="0" w:tplc="24902530">
      <w:start w:val="1"/>
      <w:numFmt w:val="decimal"/>
      <w:lvlText w:val="5.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E7070B5"/>
    <w:multiLevelType w:val="hybridMultilevel"/>
    <w:tmpl w:val="4030E7F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F4B32FD"/>
    <w:multiLevelType w:val="hybridMultilevel"/>
    <w:tmpl w:val="F6A23FDC"/>
    <w:lvl w:ilvl="0" w:tplc="C4E2A1E2">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3" w15:restartNumberingAfterBreak="0">
    <w:nsid w:val="7FA538FB"/>
    <w:multiLevelType w:val="multilevel"/>
    <w:tmpl w:val="6686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5433153">
    <w:abstractNumId w:val="32"/>
  </w:num>
  <w:num w:numId="2" w16cid:durableId="329869043">
    <w:abstractNumId w:val="14"/>
  </w:num>
  <w:num w:numId="3" w16cid:durableId="778723415">
    <w:abstractNumId w:val="15"/>
  </w:num>
  <w:num w:numId="4" w16cid:durableId="1787381878">
    <w:abstractNumId w:val="7"/>
  </w:num>
  <w:num w:numId="5" w16cid:durableId="1733498564">
    <w:abstractNumId w:val="8"/>
  </w:num>
  <w:num w:numId="6" w16cid:durableId="8610256">
    <w:abstractNumId w:val="21"/>
  </w:num>
  <w:num w:numId="7" w16cid:durableId="1383019017">
    <w:abstractNumId w:val="33"/>
  </w:num>
  <w:num w:numId="8" w16cid:durableId="1160341940">
    <w:abstractNumId w:val="2"/>
  </w:num>
  <w:num w:numId="9" w16cid:durableId="1193223494">
    <w:abstractNumId w:val="24"/>
  </w:num>
  <w:num w:numId="10" w16cid:durableId="328872310">
    <w:abstractNumId w:val="23"/>
  </w:num>
  <w:num w:numId="11" w16cid:durableId="470514624">
    <w:abstractNumId w:val="20"/>
  </w:num>
  <w:num w:numId="12" w16cid:durableId="585454959">
    <w:abstractNumId w:val="9"/>
  </w:num>
  <w:num w:numId="13" w16cid:durableId="1570722930">
    <w:abstractNumId w:val="18"/>
  </w:num>
  <w:num w:numId="14" w16cid:durableId="1674602072">
    <w:abstractNumId w:val="29"/>
  </w:num>
  <w:num w:numId="15" w16cid:durableId="144706623">
    <w:abstractNumId w:val="1"/>
  </w:num>
  <w:num w:numId="16" w16cid:durableId="1712026285">
    <w:abstractNumId w:val="4"/>
  </w:num>
  <w:num w:numId="17" w16cid:durableId="2060469883">
    <w:abstractNumId w:val="5"/>
  </w:num>
  <w:num w:numId="18" w16cid:durableId="1739355273">
    <w:abstractNumId w:val="10"/>
  </w:num>
  <w:num w:numId="19" w16cid:durableId="708722438">
    <w:abstractNumId w:val="0"/>
  </w:num>
  <w:num w:numId="20" w16cid:durableId="1263882082">
    <w:abstractNumId w:val="13"/>
  </w:num>
  <w:num w:numId="21" w16cid:durableId="421726699">
    <w:abstractNumId w:val="19"/>
  </w:num>
  <w:num w:numId="22" w16cid:durableId="325862697">
    <w:abstractNumId w:val="28"/>
  </w:num>
  <w:num w:numId="23" w16cid:durableId="2058774451">
    <w:abstractNumId w:val="6"/>
  </w:num>
  <w:num w:numId="24" w16cid:durableId="845480236">
    <w:abstractNumId w:val="17"/>
  </w:num>
  <w:num w:numId="25" w16cid:durableId="1118379509">
    <w:abstractNumId w:val="27"/>
  </w:num>
  <w:num w:numId="26" w16cid:durableId="649987905">
    <w:abstractNumId w:val="30"/>
  </w:num>
  <w:num w:numId="27" w16cid:durableId="83188414">
    <w:abstractNumId w:val="26"/>
  </w:num>
  <w:num w:numId="28" w16cid:durableId="546261027">
    <w:abstractNumId w:val="31"/>
  </w:num>
  <w:num w:numId="29" w16cid:durableId="582184936">
    <w:abstractNumId w:val="25"/>
  </w:num>
  <w:num w:numId="30" w16cid:durableId="179511230">
    <w:abstractNumId w:val="16"/>
  </w:num>
  <w:num w:numId="31" w16cid:durableId="417405491">
    <w:abstractNumId w:val="22"/>
  </w:num>
  <w:num w:numId="32" w16cid:durableId="2051614637">
    <w:abstractNumId w:val="11"/>
  </w:num>
  <w:num w:numId="33" w16cid:durableId="1471288851">
    <w:abstractNumId w:val="3"/>
  </w:num>
  <w:num w:numId="34" w16cid:durableId="135877677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defaultTabStop w:val="720"/>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D54FEA"/>
    <w:rsid w:val="00000A7D"/>
    <w:rsid w:val="000031C5"/>
    <w:rsid w:val="00005B3F"/>
    <w:rsid w:val="000065B1"/>
    <w:rsid w:val="0000666C"/>
    <w:rsid w:val="00007DA3"/>
    <w:rsid w:val="00010614"/>
    <w:rsid w:val="00011398"/>
    <w:rsid w:val="00011A52"/>
    <w:rsid w:val="00011C48"/>
    <w:rsid w:val="0001372C"/>
    <w:rsid w:val="00014842"/>
    <w:rsid w:val="000152E8"/>
    <w:rsid w:val="000154B6"/>
    <w:rsid w:val="000155AC"/>
    <w:rsid w:val="00015F03"/>
    <w:rsid w:val="000215F8"/>
    <w:rsid w:val="000223F1"/>
    <w:rsid w:val="00023B61"/>
    <w:rsid w:val="000241D5"/>
    <w:rsid w:val="00024828"/>
    <w:rsid w:val="00025546"/>
    <w:rsid w:val="000269D0"/>
    <w:rsid w:val="00031AE8"/>
    <w:rsid w:val="00032569"/>
    <w:rsid w:val="000327E7"/>
    <w:rsid w:val="0003296F"/>
    <w:rsid w:val="00032B31"/>
    <w:rsid w:val="00034D8D"/>
    <w:rsid w:val="00035EB3"/>
    <w:rsid w:val="00036064"/>
    <w:rsid w:val="00036276"/>
    <w:rsid w:val="00036281"/>
    <w:rsid w:val="00036EA4"/>
    <w:rsid w:val="00040EC7"/>
    <w:rsid w:val="0004100C"/>
    <w:rsid w:val="00041305"/>
    <w:rsid w:val="00042271"/>
    <w:rsid w:val="00042BC9"/>
    <w:rsid w:val="00043490"/>
    <w:rsid w:val="000436FF"/>
    <w:rsid w:val="00043E70"/>
    <w:rsid w:val="000447CE"/>
    <w:rsid w:val="0004550D"/>
    <w:rsid w:val="000463CD"/>
    <w:rsid w:val="0004784A"/>
    <w:rsid w:val="0005034A"/>
    <w:rsid w:val="00050817"/>
    <w:rsid w:val="000514BB"/>
    <w:rsid w:val="000518BD"/>
    <w:rsid w:val="000526C6"/>
    <w:rsid w:val="00053726"/>
    <w:rsid w:val="00055771"/>
    <w:rsid w:val="00055A6A"/>
    <w:rsid w:val="00056547"/>
    <w:rsid w:val="00056B9A"/>
    <w:rsid w:val="00061422"/>
    <w:rsid w:val="00061E92"/>
    <w:rsid w:val="00062061"/>
    <w:rsid w:val="00063342"/>
    <w:rsid w:val="00063916"/>
    <w:rsid w:val="00064DDB"/>
    <w:rsid w:val="000658C8"/>
    <w:rsid w:val="00065C1F"/>
    <w:rsid w:val="00066D2D"/>
    <w:rsid w:val="000675AD"/>
    <w:rsid w:val="00071D19"/>
    <w:rsid w:val="000745AD"/>
    <w:rsid w:val="000760AE"/>
    <w:rsid w:val="000761C4"/>
    <w:rsid w:val="000769B4"/>
    <w:rsid w:val="00076F8C"/>
    <w:rsid w:val="0008141E"/>
    <w:rsid w:val="0008354D"/>
    <w:rsid w:val="00086F4B"/>
    <w:rsid w:val="00091AE4"/>
    <w:rsid w:val="00092187"/>
    <w:rsid w:val="00094766"/>
    <w:rsid w:val="00094F79"/>
    <w:rsid w:val="00095857"/>
    <w:rsid w:val="00096EC7"/>
    <w:rsid w:val="000A118C"/>
    <w:rsid w:val="000A1248"/>
    <w:rsid w:val="000A13FF"/>
    <w:rsid w:val="000A1753"/>
    <w:rsid w:val="000A2CD0"/>
    <w:rsid w:val="000A37E5"/>
    <w:rsid w:val="000A5857"/>
    <w:rsid w:val="000A6040"/>
    <w:rsid w:val="000A614D"/>
    <w:rsid w:val="000A66C6"/>
    <w:rsid w:val="000A797C"/>
    <w:rsid w:val="000A7BB1"/>
    <w:rsid w:val="000B2004"/>
    <w:rsid w:val="000B2D41"/>
    <w:rsid w:val="000B4A1A"/>
    <w:rsid w:val="000B4C77"/>
    <w:rsid w:val="000B58C9"/>
    <w:rsid w:val="000B5B4C"/>
    <w:rsid w:val="000B5B96"/>
    <w:rsid w:val="000B70E0"/>
    <w:rsid w:val="000B7E63"/>
    <w:rsid w:val="000C2536"/>
    <w:rsid w:val="000C2BAF"/>
    <w:rsid w:val="000C2C90"/>
    <w:rsid w:val="000C2DDC"/>
    <w:rsid w:val="000C3734"/>
    <w:rsid w:val="000C5528"/>
    <w:rsid w:val="000C59C0"/>
    <w:rsid w:val="000C66FF"/>
    <w:rsid w:val="000C6759"/>
    <w:rsid w:val="000C68CC"/>
    <w:rsid w:val="000D25A4"/>
    <w:rsid w:val="000D3BAF"/>
    <w:rsid w:val="000D42B7"/>
    <w:rsid w:val="000D4ACF"/>
    <w:rsid w:val="000D5AE0"/>
    <w:rsid w:val="000D60A5"/>
    <w:rsid w:val="000D61D6"/>
    <w:rsid w:val="000D64B2"/>
    <w:rsid w:val="000D7316"/>
    <w:rsid w:val="000D7363"/>
    <w:rsid w:val="000D78E6"/>
    <w:rsid w:val="000E20D8"/>
    <w:rsid w:val="000E2148"/>
    <w:rsid w:val="000E4A46"/>
    <w:rsid w:val="000E5F6B"/>
    <w:rsid w:val="000E6546"/>
    <w:rsid w:val="000E7AD7"/>
    <w:rsid w:val="000F0F7C"/>
    <w:rsid w:val="000F1063"/>
    <w:rsid w:val="000F2F71"/>
    <w:rsid w:val="000F426A"/>
    <w:rsid w:val="000F4CB3"/>
    <w:rsid w:val="000F643E"/>
    <w:rsid w:val="000F6E80"/>
    <w:rsid w:val="000F7103"/>
    <w:rsid w:val="000F73FE"/>
    <w:rsid w:val="000F7535"/>
    <w:rsid w:val="000F78F9"/>
    <w:rsid w:val="000F79FC"/>
    <w:rsid w:val="00100309"/>
    <w:rsid w:val="00100CEF"/>
    <w:rsid w:val="00102C26"/>
    <w:rsid w:val="00103772"/>
    <w:rsid w:val="00104A76"/>
    <w:rsid w:val="00105535"/>
    <w:rsid w:val="001066E8"/>
    <w:rsid w:val="001070DF"/>
    <w:rsid w:val="00110434"/>
    <w:rsid w:val="00110A8A"/>
    <w:rsid w:val="00110B8C"/>
    <w:rsid w:val="0011227C"/>
    <w:rsid w:val="0011264C"/>
    <w:rsid w:val="00112FC3"/>
    <w:rsid w:val="001133F4"/>
    <w:rsid w:val="00115231"/>
    <w:rsid w:val="001152E6"/>
    <w:rsid w:val="001157D4"/>
    <w:rsid w:val="00116F02"/>
    <w:rsid w:val="0011702E"/>
    <w:rsid w:val="001205E1"/>
    <w:rsid w:val="00120A35"/>
    <w:rsid w:val="0012146A"/>
    <w:rsid w:val="001216F4"/>
    <w:rsid w:val="0012175D"/>
    <w:rsid w:val="00122298"/>
    <w:rsid w:val="001225E7"/>
    <w:rsid w:val="00122A88"/>
    <w:rsid w:val="00123594"/>
    <w:rsid w:val="0012451E"/>
    <w:rsid w:val="001248E8"/>
    <w:rsid w:val="00126097"/>
    <w:rsid w:val="001272C4"/>
    <w:rsid w:val="001319AF"/>
    <w:rsid w:val="00131DD3"/>
    <w:rsid w:val="0013284F"/>
    <w:rsid w:val="00132B20"/>
    <w:rsid w:val="00135813"/>
    <w:rsid w:val="00135871"/>
    <w:rsid w:val="00135DB1"/>
    <w:rsid w:val="00136862"/>
    <w:rsid w:val="00145454"/>
    <w:rsid w:val="0014794B"/>
    <w:rsid w:val="001506CD"/>
    <w:rsid w:val="00152893"/>
    <w:rsid w:val="0015568E"/>
    <w:rsid w:val="00156098"/>
    <w:rsid w:val="001566CE"/>
    <w:rsid w:val="001566F0"/>
    <w:rsid w:val="00160EF1"/>
    <w:rsid w:val="00162F7C"/>
    <w:rsid w:val="00165BBB"/>
    <w:rsid w:val="00167593"/>
    <w:rsid w:val="00170418"/>
    <w:rsid w:val="0017068E"/>
    <w:rsid w:val="00173601"/>
    <w:rsid w:val="001746E5"/>
    <w:rsid w:val="001747DB"/>
    <w:rsid w:val="00174EA8"/>
    <w:rsid w:val="00175897"/>
    <w:rsid w:val="00176805"/>
    <w:rsid w:val="00176A36"/>
    <w:rsid w:val="00177F17"/>
    <w:rsid w:val="00180CB2"/>
    <w:rsid w:val="001823F3"/>
    <w:rsid w:val="00182462"/>
    <w:rsid w:val="00182638"/>
    <w:rsid w:val="00183796"/>
    <w:rsid w:val="0018467F"/>
    <w:rsid w:val="001847CA"/>
    <w:rsid w:val="001859BF"/>
    <w:rsid w:val="00191EAA"/>
    <w:rsid w:val="0019226C"/>
    <w:rsid w:val="001925D8"/>
    <w:rsid w:val="00194B92"/>
    <w:rsid w:val="00195D4E"/>
    <w:rsid w:val="0019658D"/>
    <w:rsid w:val="001976D6"/>
    <w:rsid w:val="001A0D31"/>
    <w:rsid w:val="001A33E2"/>
    <w:rsid w:val="001A3690"/>
    <w:rsid w:val="001A49A7"/>
    <w:rsid w:val="001A4A0B"/>
    <w:rsid w:val="001A4A57"/>
    <w:rsid w:val="001B020E"/>
    <w:rsid w:val="001B06EA"/>
    <w:rsid w:val="001B0DBC"/>
    <w:rsid w:val="001B0FC5"/>
    <w:rsid w:val="001B17F2"/>
    <w:rsid w:val="001B2D78"/>
    <w:rsid w:val="001B2E7F"/>
    <w:rsid w:val="001B3168"/>
    <w:rsid w:val="001B31E9"/>
    <w:rsid w:val="001B33C0"/>
    <w:rsid w:val="001B5AF4"/>
    <w:rsid w:val="001B613D"/>
    <w:rsid w:val="001B6EA6"/>
    <w:rsid w:val="001B7776"/>
    <w:rsid w:val="001C350D"/>
    <w:rsid w:val="001C3956"/>
    <w:rsid w:val="001C6146"/>
    <w:rsid w:val="001C7CA6"/>
    <w:rsid w:val="001D0065"/>
    <w:rsid w:val="001D0420"/>
    <w:rsid w:val="001D1EDB"/>
    <w:rsid w:val="001D232D"/>
    <w:rsid w:val="001D36E2"/>
    <w:rsid w:val="001D4C0B"/>
    <w:rsid w:val="001D5692"/>
    <w:rsid w:val="001D5804"/>
    <w:rsid w:val="001D6733"/>
    <w:rsid w:val="001E09E5"/>
    <w:rsid w:val="001E0BF8"/>
    <w:rsid w:val="001E2547"/>
    <w:rsid w:val="001E3C74"/>
    <w:rsid w:val="001E3D38"/>
    <w:rsid w:val="001E43AC"/>
    <w:rsid w:val="001E4870"/>
    <w:rsid w:val="001E5980"/>
    <w:rsid w:val="001E6221"/>
    <w:rsid w:val="001E70F1"/>
    <w:rsid w:val="001E733A"/>
    <w:rsid w:val="001F004C"/>
    <w:rsid w:val="001F37E6"/>
    <w:rsid w:val="001F4B9A"/>
    <w:rsid w:val="001F70F7"/>
    <w:rsid w:val="00200FDC"/>
    <w:rsid w:val="002014DF"/>
    <w:rsid w:val="0020167F"/>
    <w:rsid w:val="0020301C"/>
    <w:rsid w:val="00205B9B"/>
    <w:rsid w:val="00211704"/>
    <w:rsid w:val="00211C58"/>
    <w:rsid w:val="00212D8C"/>
    <w:rsid w:val="002144CC"/>
    <w:rsid w:val="00214BC4"/>
    <w:rsid w:val="00214D1F"/>
    <w:rsid w:val="0021595C"/>
    <w:rsid w:val="00215DC5"/>
    <w:rsid w:val="0021710F"/>
    <w:rsid w:val="00217379"/>
    <w:rsid w:val="00217A8C"/>
    <w:rsid w:val="00221177"/>
    <w:rsid w:val="002223F7"/>
    <w:rsid w:val="0022275B"/>
    <w:rsid w:val="0022295D"/>
    <w:rsid w:val="00226EB3"/>
    <w:rsid w:val="002272D1"/>
    <w:rsid w:val="00227933"/>
    <w:rsid w:val="00227A3E"/>
    <w:rsid w:val="00230841"/>
    <w:rsid w:val="002321F4"/>
    <w:rsid w:val="002345B5"/>
    <w:rsid w:val="002352C2"/>
    <w:rsid w:val="002357E5"/>
    <w:rsid w:val="0023687F"/>
    <w:rsid w:val="00237824"/>
    <w:rsid w:val="00237963"/>
    <w:rsid w:val="00241105"/>
    <w:rsid w:val="00245E35"/>
    <w:rsid w:val="0024668B"/>
    <w:rsid w:val="00246822"/>
    <w:rsid w:val="00246B02"/>
    <w:rsid w:val="00247897"/>
    <w:rsid w:val="00247D2E"/>
    <w:rsid w:val="002521D3"/>
    <w:rsid w:val="00254817"/>
    <w:rsid w:val="002552E7"/>
    <w:rsid w:val="002561DB"/>
    <w:rsid w:val="00256279"/>
    <w:rsid w:val="00260779"/>
    <w:rsid w:val="00260B9F"/>
    <w:rsid w:val="00261C30"/>
    <w:rsid w:val="00263A79"/>
    <w:rsid w:val="00263D37"/>
    <w:rsid w:val="00263E99"/>
    <w:rsid w:val="00266566"/>
    <w:rsid w:val="00266E3F"/>
    <w:rsid w:val="0026720F"/>
    <w:rsid w:val="002720BB"/>
    <w:rsid w:val="00272B86"/>
    <w:rsid w:val="002743DB"/>
    <w:rsid w:val="00276F40"/>
    <w:rsid w:val="00277181"/>
    <w:rsid w:val="0027767D"/>
    <w:rsid w:val="002806E8"/>
    <w:rsid w:val="00281B80"/>
    <w:rsid w:val="00283D9C"/>
    <w:rsid w:val="00283E2F"/>
    <w:rsid w:val="0028666C"/>
    <w:rsid w:val="00286D20"/>
    <w:rsid w:val="00287EDF"/>
    <w:rsid w:val="00287EFC"/>
    <w:rsid w:val="002902CD"/>
    <w:rsid w:val="002928EC"/>
    <w:rsid w:val="00293D21"/>
    <w:rsid w:val="00295064"/>
    <w:rsid w:val="00295A72"/>
    <w:rsid w:val="00296069"/>
    <w:rsid w:val="0029606B"/>
    <w:rsid w:val="002961E7"/>
    <w:rsid w:val="0029707E"/>
    <w:rsid w:val="002A15E3"/>
    <w:rsid w:val="002A3FB6"/>
    <w:rsid w:val="002A577D"/>
    <w:rsid w:val="002A6D4E"/>
    <w:rsid w:val="002A70AB"/>
    <w:rsid w:val="002B0654"/>
    <w:rsid w:val="002B28F8"/>
    <w:rsid w:val="002B2C32"/>
    <w:rsid w:val="002B2C40"/>
    <w:rsid w:val="002B340E"/>
    <w:rsid w:val="002B4D5F"/>
    <w:rsid w:val="002B5584"/>
    <w:rsid w:val="002B6ED8"/>
    <w:rsid w:val="002B71BD"/>
    <w:rsid w:val="002B72A9"/>
    <w:rsid w:val="002C1623"/>
    <w:rsid w:val="002C1729"/>
    <w:rsid w:val="002C2DDF"/>
    <w:rsid w:val="002C30E0"/>
    <w:rsid w:val="002C316A"/>
    <w:rsid w:val="002C34D3"/>
    <w:rsid w:val="002C3C72"/>
    <w:rsid w:val="002C487F"/>
    <w:rsid w:val="002C5D1A"/>
    <w:rsid w:val="002C6061"/>
    <w:rsid w:val="002C6BCB"/>
    <w:rsid w:val="002C708D"/>
    <w:rsid w:val="002D2727"/>
    <w:rsid w:val="002D3005"/>
    <w:rsid w:val="002D43F4"/>
    <w:rsid w:val="002D7422"/>
    <w:rsid w:val="002E2018"/>
    <w:rsid w:val="002E2F91"/>
    <w:rsid w:val="002E44CD"/>
    <w:rsid w:val="002E6A1F"/>
    <w:rsid w:val="002E7B94"/>
    <w:rsid w:val="002F032E"/>
    <w:rsid w:val="002F0AB1"/>
    <w:rsid w:val="002F2882"/>
    <w:rsid w:val="00300586"/>
    <w:rsid w:val="00302AF7"/>
    <w:rsid w:val="003030C8"/>
    <w:rsid w:val="003034E6"/>
    <w:rsid w:val="00306136"/>
    <w:rsid w:val="003063DB"/>
    <w:rsid w:val="00307B93"/>
    <w:rsid w:val="00307BAD"/>
    <w:rsid w:val="00313809"/>
    <w:rsid w:val="003145E3"/>
    <w:rsid w:val="00314E35"/>
    <w:rsid w:val="00315312"/>
    <w:rsid w:val="003162A4"/>
    <w:rsid w:val="00316675"/>
    <w:rsid w:val="00317C03"/>
    <w:rsid w:val="003210FB"/>
    <w:rsid w:val="00321110"/>
    <w:rsid w:val="00321319"/>
    <w:rsid w:val="0032334F"/>
    <w:rsid w:val="003243A4"/>
    <w:rsid w:val="00324CAE"/>
    <w:rsid w:val="00325E17"/>
    <w:rsid w:val="00326DF3"/>
    <w:rsid w:val="003271D4"/>
    <w:rsid w:val="00327D12"/>
    <w:rsid w:val="00327E18"/>
    <w:rsid w:val="00331D8F"/>
    <w:rsid w:val="0033200C"/>
    <w:rsid w:val="00332722"/>
    <w:rsid w:val="00334642"/>
    <w:rsid w:val="00340BA0"/>
    <w:rsid w:val="0034184B"/>
    <w:rsid w:val="00341CBC"/>
    <w:rsid w:val="00345B21"/>
    <w:rsid w:val="00346329"/>
    <w:rsid w:val="0035469B"/>
    <w:rsid w:val="00356823"/>
    <w:rsid w:val="00357A59"/>
    <w:rsid w:val="0036162F"/>
    <w:rsid w:val="00363998"/>
    <w:rsid w:val="003648F2"/>
    <w:rsid w:val="003666EF"/>
    <w:rsid w:val="00367210"/>
    <w:rsid w:val="00367303"/>
    <w:rsid w:val="00367E48"/>
    <w:rsid w:val="00367F9B"/>
    <w:rsid w:val="003701CE"/>
    <w:rsid w:val="003706A0"/>
    <w:rsid w:val="003712CB"/>
    <w:rsid w:val="003713F0"/>
    <w:rsid w:val="003718D7"/>
    <w:rsid w:val="0037196A"/>
    <w:rsid w:val="003736DE"/>
    <w:rsid w:val="00374F71"/>
    <w:rsid w:val="00376D84"/>
    <w:rsid w:val="00376D87"/>
    <w:rsid w:val="00377820"/>
    <w:rsid w:val="003779A4"/>
    <w:rsid w:val="0038235D"/>
    <w:rsid w:val="00384423"/>
    <w:rsid w:val="00384928"/>
    <w:rsid w:val="00390B0E"/>
    <w:rsid w:val="00391386"/>
    <w:rsid w:val="0039172D"/>
    <w:rsid w:val="0039193A"/>
    <w:rsid w:val="00391DE2"/>
    <w:rsid w:val="003923D8"/>
    <w:rsid w:val="003930F0"/>
    <w:rsid w:val="00393914"/>
    <w:rsid w:val="00395724"/>
    <w:rsid w:val="003A107F"/>
    <w:rsid w:val="003A1936"/>
    <w:rsid w:val="003A34F6"/>
    <w:rsid w:val="003A41FB"/>
    <w:rsid w:val="003A517F"/>
    <w:rsid w:val="003B0CD7"/>
    <w:rsid w:val="003B1713"/>
    <w:rsid w:val="003B421E"/>
    <w:rsid w:val="003B4349"/>
    <w:rsid w:val="003B44DA"/>
    <w:rsid w:val="003B617A"/>
    <w:rsid w:val="003B6B7B"/>
    <w:rsid w:val="003C0078"/>
    <w:rsid w:val="003C03B6"/>
    <w:rsid w:val="003C12EC"/>
    <w:rsid w:val="003C3369"/>
    <w:rsid w:val="003C4925"/>
    <w:rsid w:val="003C5C8F"/>
    <w:rsid w:val="003C66EE"/>
    <w:rsid w:val="003C683E"/>
    <w:rsid w:val="003C6A22"/>
    <w:rsid w:val="003D01CE"/>
    <w:rsid w:val="003D0D2B"/>
    <w:rsid w:val="003D13C7"/>
    <w:rsid w:val="003D221D"/>
    <w:rsid w:val="003D2CD7"/>
    <w:rsid w:val="003D4CD7"/>
    <w:rsid w:val="003D52C8"/>
    <w:rsid w:val="003D7E5C"/>
    <w:rsid w:val="003D7EAA"/>
    <w:rsid w:val="003E1E09"/>
    <w:rsid w:val="003E1F1B"/>
    <w:rsid w:val="003E2C03"/>
    <w:rsid w:val="003E3112"/>
    <w:rsid w:val="003E4BF4"/>
    <w:rsid w:val="003E5B46"/>
    <w:rsid w:val="003E7CAB"/>
    <w:rsid w:val="003F2E54"/>
    <w:rsid w:val="003F4271"/>
    <w:rsid w:val="003F4D4F"/>
    <w:rsid w:val="003F6DF7"/>
    <w:rsid w:val="003F7432"/>
    <w:rsid w:val="003F7672"/>
    <w:rsid w:val="003F7AAA"/>
    <w:rsid w:val="003F7D43"/>
    <w:rsid w:val="003F7DF5"/>
    <w:rsid w:val="00400D22"/>
    <w:rsid w:val="00400D80"/>
    <w:rsid w:val="00401F93"/>
    <w:rsid w:val="00405587"/>
    <w:rsid w:val="004055D9"/>
    <w:rsid w:val="00405ABA"/>
    <w:rsid w:val="004070F3"/>
    <w:rsid w:val="00407ACE"/>
    <w:rsid w:val="00407F27"/>
    <w:rsid w:val="00407FBD"/>
    <w:rsid w:val="00410F2E"/>
    <w:rsid w:val="00412556"/>
    <w:rsid w:val="00412C7C"/>
    <w:rsid w:val="00413CC6"/>
    <w:rsid w:val="004141AD"/>
    <w:rsid w:val="00415E6C"/>
    <w:rsid w:val="00417804"/>
    <w:rsid w:val="0042326B"/>
    <w:rsid w:val="00424CEB"/>
    <w:rsid w:val="004256E3"/>
    <w:rsid w:val="0042570D"/>
    <w:rsid w:val="00426D45"/>
    <w:rsid w:val="004274AE"/>
    <w:rsid w:val="00427742"/>
    <w:rsid w:val="00427F1D"/>
    <w:rsid w:val="00431029"/>
    <w:rsid w:val="00432863"/>
    <w:rsid w:val="004329DA"/>
    <w:rsid w:val="00432E22"/>
    <w:rsid w:val="00433ABB"/>
    <w:rsid w:val="00433B41"/>
    <w:rsid w:val="004353C4"/>
    <w:rsid w:val="004359F5"/>
    <w:rsid w:val="004361F7"/>
    <w:rsid w:val="00437B48"/>
    <w:rsid w:val="0044192E"/>
    <w:rsid w:val="00441D2E"/>
    <w:rsid w:val="00442057"/>
    <w:rsid w:val="00444455"/>
    <w:rsid w:val="00444F88"/>
    <w:rsid w:val="00445212"/>
    <w:rsid w:val="004452C1"/>
    <w:rsid w:val="0044706F"/>
    <w:rsid w:val="00447138"/>
    <w:rsid w:val="004471C4"/>
    <w:rsid w:val="004506DF"/>
    <w:rsid w:val="00453A32"/>
    <w:rsid w:val="00455A04"/>
    <w:rsid w:val="00456757"/>
    <w:rsid w:val="00457764"/>
    <w:rsid w:val="00457A10"/>
    <w:rsid w:val="00457B72"/>
    <w:rsid w:val="00460675"/>
    <w:rsid w:val="00460F2D"/>
    <w:rsid w:val="0046124C"/>
    <w:rsid w:val="00462250"/>
    <w:rsid w:val="00462FBD"/>
    <w:rsid w:val="00464F26"/>
    <w:rsid w:val="004667E9"/>
    <w:rsid w:val="004710C4"/>
    <w:rsid w:val="0047184A"/>
    <w:rsid w:val="004749B7"/>
    <w:rsid w:val="00475239"/>
    <w:rsid w:val="00476DDE"/>
    <w:rsid w:val="00477A3F"/>
    <w:rsid w:val="004806BA"/>
    <w:rsid w:val="0048104B"/>
    <w:rsid w:val="0048135E"/>
    <w:rsid w:val="00481437"/>
    <w:rsid w:val="00482283"/>
    <w:rsid w:val="004836C8"/>
    <w:rsid w:val="004842FF"/>
    <w:rsid w:val="004847E8"/>
    <w:rsid w:val="00485089"/>
    <w:rsid w:val="00485880"/>
    <w:rsid w:val="004868CC"/>
    <w:rsid w:val="004901B2"/>
    <w:rsid w:val="00492D06"/>
    <w:rsid w:val="00493870"/>
    <w:rsid w:val="00494229"/>
    <w:rsid w:val="00494596"/>
    <w:rsid w:val="00496629"/>
    <w:rsid w:val="004972C4"/>
    <w:rsid w:val="004A050E"/>
    <w:rsid w:val="004A1B91"/>
    <w:rsid w:val="004A1F56"/>
    <w:rsid w:val="004A2C0F"/>
    <w:rsid w:val="004A2FFB"/>
    <w:rsid w:val="004A3BCC"/>
    <w:rsid w:val="004A3E84"/>
    <w:rsid w:val="004A47B4"/>
    <w:rsid w:val="004A5F24"/>
    <w:rsid w:val="004B0D5F"/>
    <w:rsid w:val="004B15BC"/>
    <w:rsid w:val="004B2125"/>
    <w:rsid w:val="004B32F2"/>
    <w:rsid w:val="004B3FC5"/>
    <w:rsid w:val="004B4238"/>
    <w:rsid w:val="004B6D15"/>
    <w:rsid w:val="004B7996"/>
    <w:rsid w:val="004C0EA1"/>
    <w:rsid w:val="004C0EEE"/>
    <w:rsid w:val="004C32C2"/>
    <w:rsid w:val="004C330A"/>
    <w:rsid w:val="004C3F2D"/>
    <w:rsid w:val="004C4A6A"/>
    <w:rsid w:val="004C4AD8"/>
    <w:rsid w:val="004C7271"/>
    <w:rsid w:val="004D27F6"/>
    <w:rsid w:val="004D2E99"/>
    <w:rsid w:val="004D3261"/>
    <w:rsid w:val="004D4882"/>
    <w:rsid w:val="004D5615"/>
    <w:rsid w:val="004D5B56"/>
    <w:rsid w:val="004D67BC"/>
    <w:rsid w:val="004D7730"/>
    <w:rsid w:val="004E26F4"/>
    <w:rsid w:val="004E28EA"/>
    <w:rsid w:val="004E6042"/>
    <w:rsid w:val="004E65F3"/>
    <w:rsid w:val="004E69DF"/>
    <w:rsid w:val="004E7977"/>
    <w:rsid w:val="004F14DA"/>
    <w:rsid w:val="004F2B02"/>
    <w:rsid w:val="004F2F83"/>
    <w:rsid w:val="004F43C8"/>
    <w:rsid w:val="004F4BFC"/>
    <w:rsid w:val="004F4EE1"/>
    <w:rsid w:val="004F624B"/>
    <w:rsid w:val="00501219"/>
    <w:rsid w:val="00501E0F"/>
    <w:rsid w:val="00505FFD"/>
    <w:rsid w:val="005060F8"/>
    <w:rsid w:val="0050669C"/>
    <w:rsid w:val="00506880"/>
    <w:rsid w:val="00506A43"/>
    <w:rsid w:val="0050700C"/>
    <w:rsid w:val="00507B3F"/>
    <w:rsid w:val="00507CBD"/>
    <w:rsid w:val="00507EB3"/>
    <w:rsid w:val="00510A0C"/>
    <w:rsid w:val="00510B34"/>
    <w:rsid w:val="00511E9A"/>
    <w:rsid w:val="00512B95"/>
    <w:rsid w:val="00512E64"/>
    <w:rsid w:val="00513589"/>
    <w:rsid w:val="00513FA7"/>
    <w:rsid w:val="0051496F"/>
    <w:rsid w:val="00514A2F"/>
    <w:rsid w:val="00515350"/>
    <w:rsid w:val="0051553B"/>
    <w:rsid w:val="00517C91"/>
    <w:rsid w:val="005207D5"/>
    <w:rsid w:val="0052175D"/>
    <w:rsid w:val="00521C82"/>
    <w:rsid w:val="00523379"/>
    <w:rsid w:val="0052438B"/>
    <w:rsid w:val="00524407"/>
    <w:rsid w:val="00524FA2"/>
    <w:rsid w:val="00524FAE"/>
    <w:rsid w:val="0052557C"/>
    <w:rsid w:val="00531D8E"/>
    <w:rsid w:val="00532F2E"/>
    <w:rsid w:val="005334D2"/>
    <w:rsid w:val="0053695B"/>
    <w:rsid w:val="00536D72"/>
    <w:rsid w:val="00536E1A"/>
    <w:rsid w:val="00540D86"/>
    <w:rsid w:val="00543ACB"/>
    <w:rsid w:val="0054494B"/>
    <w:rsid w:val="00544F97"/>
    <w:rsid w:val="005461C6"/>
    <w:rsid w:val="005473B7"/>
    <w:rsid w:val="005502A5"/>
    <w:rsid w:val="00550588"/>
    <w:rsid w:val="00553958"/>
    <w:rsid w:val="00554036"/>
    <w:rsid w:val="00554AF2"/>
    <w:rsid w:val="00554C30"/>
    <w:rsid w:val="00555B12"/>
    <w:rsid w:val="00556C4A"/>
    <w:rsid w:val="005577AD"/>
    <w:rsid w:val="0056099E"/>
    <w:rsid w:val="00562D3E"/>
    <w:rsid w:val="0056736A"/>
    <w:rsid w:val="00567523"/>
    <w:rsid w:val="0057099D"/>
    <w:rsid w:val="005709FF"/>
    <w:rsid w:val="005722A1"/>
    <w:rsid w:val="00575B1E"/>
    <w:rsid w:val="00575E03"/>
    <w:rsid w:val="00576719"/>
    <w:rsid w:val="00576E6B"/>
    <w:rsid w:val="00577DFE"/>
    <w:rsid w:val="00580BDC"/>
    <w:rsid w:val="0058108D"/>
    <w:rsid w:val="00581749"/>
    <w:rsid w:val="00584748"/>
    <w:rsid w:val="00584E2A"/>
    <w:rsid w:val="0058503B"/>
    <w:rsid w:val="005872E9"/>
    <w:rsid w:val="00587E50"/>
    <w:rsid w:val="00590824"/>
    <w:rsid w:val="00593AF7"/>
    <w:rsid w:val="00594BA3"/>
    <w:rsid w:val="00594E3E"/>
    <w:rsid w:val="00595620"/>
    <w:rsid w:val="00595798"/>
    <w:rsid w:val="0059579E"/>
    <w:rsid w:val="005967D7"/>
    <w:rsid w:val="00597E6E"/>
    <w:rsid w:val="005A033F"/>
    <w:rsid w:val="005A0731"/>
    <w:rsid w:val="005A08F6"/>
    <w:rsid w:val="005A195D"/>
    <w:rsid w:val="005A1E2E"/>
    <w:rsid w:val="005A2D56"/>
    <w:rsid w:val="005A320D"/>
    <w:rsid w:val="005A3520"/>
    <w:rsid w:val="005A640C"/>
    <w:rsid w:val="005A75AC"/>
    <w:rsid w:val="005B1555"/>
    <w:rsid w:val="005B1666"/>
    <w:rsid w:val="005B2712"/>
    <w:rsid w:val="005B2BD1"/>
    <w:rsid w:val="005B71B6"/>
    <w:rsid w:val="005C005C"/>
    <w:rsid w:val="005C0F05"/>
    <w:rsid w:val="005C2656"/>
    <w:rsid w:val="005C2B93"/>
    <w:rsid w:val="005C5A5A"/>
    <w:rsid w:val="005C6E6A"/>
    <w:rsid w:val="005D29F6"/>
    <w:rsid w:val="005D2C62"/>
    <w:rsid w:val="005D3884"/>
    <w:rsid w:val="005D5AFE"/>
    <w:rsid w:val="005D64A7"/>
    <w:rsid w:val="005D752A"/>
    <w:rsid w:val="005D7E3E"/>
    <w:rsid w:val="005E05FD"/>
    <w:rsid w:val="005E0CAB"/>
    <w:rsid w:val="005E1232"/>
    <w:rsid w:val="005E135A"/>
    <w:rsid w:val="005E2492"/>
    <w:rsid w:val="005E507B"/>
    <w:rsid w:val="005E65F0"/>
    <w:rsid w:val="005E6F9D"/>
    <w:rsid w:val="005E7699"/>
    <w:rsid w:val="005F1B48"/>
    <w:rsid w:val="005F2822"/>
    <w:rsid w:val="005F3A61"/>
    <w:rsid w:val="005F5742"/>
    <w:rsid w:val="005F7A89"/>
    <w:rsid w:val="0060164D"/>
    <w:rsid w:val="00601DEF"/>
    <w:rsid w:val="0060215F"/>
    <w:rsid w:val="00603A5F"/>
    <w:rsid w:val="00606463"/>
    <w:rsid w:val="00606748"/>
    <w:rsid w:val="00607A51"/>
    <w:rsid w:val="0061135F"/>
    <w:rsid w:val="00611D4C"/>
    <w:rsid w:val="00615BDF"/>
    <w:rsid w:val="006162A9"/>
    <w:rsid w:val="00616DBE"/>
    <w:rsid w:val="0062047B"/>
    <w:rsid w:val="006214A5"/>
    <w:rsid w:val="00621655"/>
    <w:rsid w:val="00622202"/>
    <w:rsid w:val="00623649"/>
    <w:rsid w:val="006241B8"/>
    <w:rsid w:val="00625AB1"/>
    <w:rsid w:val="00625AE7"/>
    <w:rsid w:val="00626ED4"/>
    <w:rsid w:val="00627088"/>
    <w:rsid w:val="00627B15"/>
    <w:rsid w:val="00627FB7"/>
    <w:rsid w:val="00630AD6"/>
    <w:rsid w:val="00631A9B"/>
    <w:rsid w:val="00633570"/>
    <w:rsid w:val="0063362D"/>
    <w:rsid w:val="00634357"/>
    <w:rsid w:val="0063611C"/>
    <w:rsid w:val="00641204"/>
    <w:rsid w:val="0064145F"/>
    <w:rsid w:val="00641F2C"/>
    <w:rsid w:val="006422D1"/>
    <w:rsid w:val="00642FB3"/>
    <w:rsid w:val="00643428"/>
    <w:rsid w:val="00643996"/>
    <w:rsid w:val="00643FB1"/>
    <w:rsid w:val="00644491"/>
    <w:rsid w:val="00645840"/>
    <w:rsid w:val="00646A03"/>
    <w:rsid w:val="00652921"/>
    <w:rsid w:val="00652BB6"/>
    <w:rsid w:val="00654F71"/>
    <w:rsid w:val="00655806"/>
    <w:rsid w:val="00655B6F"/>
    <w:rsid w:val="0065732F"/>
    <w:rsid w:val="006629D5"/>
    <w:rsid w:val="00664B4B"/>
    <w:rsid w:val="006653DF"/>
    <w:rsid w:val="006665B4"/>
    <w:rsid w:val="00666C6F"/>
    <w:rsid w:val="00667F3A"/>
    <w:rsid w:val="00672729"/>
    <w:rsid w:val="00673418"/>
    <w:rsid w:val="00673C15"/>
    <w:rsid w:val="00676569"/>
    <w:rsid w:val="00677384"/>
    <w:rsid w:val="0067738B"/>
    <w:rsid w:val="0067743A"/>
    <w:rsid w:val="006803FB"/>
    <w:rsid w:val="00680500"/>
    <w:rsid w:val="006805D2"/>
    <w:rsid w:val="00680A94"/>
    <w:rsid w:val="006818E1"/>
    <w:rsid w:val="00681C97"/>
    <w:rsid w:val="00682260"/>
    <w:rsid w:val="00684682"/>
    <w:rsid w:val="0068571C"/>
    <w:rsid w:val="00685E0A"/>
    <w:rsid w:val="00686A4B"/>
    <w:rsid w:val="006876D7"/>
    <w:rsid w:val="00690AA9"/>
    <w:rsid w:val="00692BF7"/>
    <w:rsid w:val="0069307B"/>
    <w:rsid w:val="00694AA0"/>
    <w:rsid w:val="00695443"/>
    <w:rsid w:val="00696262"/>
    <w:rsid w:val="00697096"/>
    <w:rsid w:val="006970D4"/>
    <w:rsid w:val="006973C2"/>
    <w:rsid w:val="006A008E"/>
    <w:rsid w:val="006A02B6"/>
    <w:rsid w:val="006A1530"/>
    <w:rsid w:val="006A1CB8"/>
    <w:rsid w:val="006A6B34"/>
    <w:rsid w:val="006A707D"/>
    <w:rsid w:val="006A7D6F"/>
    <w:rsid w:val="006B034E"/>
    <w:rsid w:val="006B2A3A"/>
    <w:rsid w:val="006B3DE4"/>
    <w:rsid w:val="006B590B"/>
    <w:rsid w:val="006B6418"/>
    <w:rsid w:val="006C15E8"/>
    <w:rsid w:val="006C1E7E"/>
    <w:rsid w:val="006C1FC3"/>
    <w:rsid w:val="006C2540"/>
    <w:rsid w:val="006C28F9"/>
    <w:rsid w:val="006C3270"/>
    <w:rsid w:val="006C3345"/>
    <w:rsid w:val="006C35AA"/>
    <w:rsid w:val="006C43DC"/>
    <w:rsid w:val="006C48F8"/>
    <w:rsid w:val="006C596D"/>
    <w:rsid w:val="006C799A"/>
    <w:rsid w:val="006D08E0"/>
    <w:rsid w:val="006D103D"/>
    <w:rsid w:val="006D1A85"/>
    <w:rsid w:val="006D1CAD"/>
    <w:rsid w:val="006D29A0"/>
    <w:rsid w:val="006D5E56"/>
    <w:rsid w:val="006D61A7"/>
    <w:rsid w:val="006D61E3"/>
    <w:rsid w:val="006D62C3"/>
    <w:rsid w:val="006E0E64"/>
    <w:rsid w:val="006E20F7"/>
    <w:rsid w:val="006E2E43"/>
    <w:rsid w:val="006E3EE1"/>
    <w:rsid w:val="006E6315"/>
    <w:rsid w:val="006E756C"/>
    <w:rsid w:val="006E7CB2"/>
    <w:rsid w:val="006F1FC1"/>
    <w:rsid w:val="006F2507"/>
    <w:rsid w:val="006F394A"/>
    <w:rsid w:val="006F3CC2"/>
    <w:rsid w:val="006F492F"/>
    <w:rsid w:val="006F5FAF"/>
    <w:rsid w:val="006F6CF2"/>
    <w:rsid w:val="006F6EB1"/>
    <w:rsid w:val="007008F5"/>
    <w:rsid w:val="007012AE"/>
    <w:rsid w:val="00704582"/>
    <w:rsid w:val="007047B8"/>
    <w:rsid w:val="007051F7"/>
    <w:rsid w:val="00705D3A"/>
    <w:rsid w:val="007102CD"/>
    <w:rsid w:val="00711538"/>
    <w:rsid w:val="00711F46"/>
    <w:rsid w:val="007123BD"/>
    <w:rsid w:val="0071390F"/>
    <w:rsid w:val="00715C5C"/>
    <w:rsid w:val="007169C7"/>
    <w:rsid w:val="00717C0B"/>
    <w:rsid w:val="00721F93"/>
    <w:rsid w:val="00722964"/>
    <w:rsid w:val="00723D72"/>
    <w:rsid w:val="00725B0E"/>
    <w:rsid w:val="00727CEC"/>
    <w:rsid w:val="00730638"/>
    <w:rsid w:val="0073142A"/>
    <w:rsid w:val="0073169E"/>
    <w:rsid w:val="00731AA9"/>
    <w:rsid w:val="00732CCE"/>
    <w:rsid w:val="00733E88"/>
    <w:rsid w:val="00734D44"/>
    <w:rsid w:val="00736F8E"/>
    <w:rsid w:val="00741CBE"/>
    <w:rsid w:val="00741E47"/>
    <w:rsid w:val="007439AF"/>
    <w:rsid w:val="00743A8F"/>
    <w:rsid w:val="007440F4"/>
    <w:rsid w:val="00744457"/>
    <w:rsid w:val="0074487B"/>
    <w:rsid w:val="00745A9B"/>
    <w:rsid w:val="007468FC"/>
    <w:rsid w:val="007474D9"/>
    <w:rsid w:val="0075109C"/>
    <w:rsid w:val="0075237E"/>
    <w:rsid w:val="00752BBE"/>
    <w:rsid w:val="00753DA9"/>
    <w:rsid w:val="00754FF1"/>
    <w:rsid w:val="007563CA"/>
    <w:rsid w:val="00756FFE"/>
    <w:rsid w:val="007576D5"/>
    <w:rsid w:val="00757B15"/>
    <w:rsid w:val="007607DB"/>
    <w:rsid w:val="007614F0"/>
    <w:rsid w:val="007626C6"/>
    <w:rsid w:val="00763EC9"/>
    <w:rsid w:val="00764B12"/>
    <w:rsid w:val="00766B26"/>
    <w:rsid w:val="00766B4C"/>
    <w:rsid w:val="0077075F"/>
    <w:rsid w:val="00771DE8"/>
    <w:rsid w:val="0077253D"/>
    <w:rsid w:val="00774408"/>
    <w:rsid w:val="00775A2C"/>
    <w:rsid w:val="007766F1"/>
    <w:rsid w:val="00776C04"/>
    <w:rsid w:val="00777F28"/>
    <w:rsid w:val="007810AA"/>
    <w:rsid w:val="007811DF"/>
    <w:rsid w:val="00782657"/>
    <w:rsid w:val="00782EDD"/>
    <w:rsid w:val="00782FF1"/>
    <w:rsid w:val="0078390A"/>
    <w:rsid w:val="00784575"/>
    <w:rsid w:val="00784601"/>
    <w:rsid w:val="0078479C"/>
    <w:rsid w:val="007877F5"/>
    <w:rsid w:val="00790CC7"/>
    <w:rsid w:val="0079103E"/>
    <w:rsid w:val="0079198E"/>
    <w:rsid w:val="00791CB2"/>
    <w:rsid w:val="00792557"/>
    <w:rsid w:val="007925A9"/>
    <w:rsid w:val="007925CD"/>
    <w:rsid w:val="0079341F"/>
    <w:rsid w:val="0079477E"/>
    <w:rsid w:val="00794C52"/>
    <w:rsid w:val="00796494"/>
    <w:rsid w:val="00796827"/>
    <w:rsid w:val="0079757E"/>
    <w:rsid w:val="007977D6"/>
    <w:rsid w:val="00797D7D"/>
    <w:rsid w:val="007A2E39"/>
    <w:rsid w:val="007A387D"/>
    <w:rsid w:val="007A3E37"/>
    <w:rsid w:val="007A4A75"/>
    <w:rsid w:val="007A4F20"/>
    <w:rsid w:val="007A72A4"/>
    <w:rsid w:val="007B0C21"/>
    <w:rsid w:val="007B2557"/>
    <w:rsid w:val="007B2A76"/>
    <w:rsid w:val="007B4191"/>
    <w:rsid w:val="007B5A45"/>
    <w:rsid w:val="007B5B1E"/>
    <w:rsid w:val="007B6807"/>
    <w:rsid w:val="007C2220"/>
    <w:rsid w:val="007C2240"/>
    <w:rsid w:val="007C2E8E"/>
    <w:rsid w:val="007C3FA4"/>
    <w:rsid w:val="007C4E2F"/>
    <w:rsid w:val="007C5514"/>
    <w:rsid w:val="007C5737"/>
    <w:rsid w:val="007C5E91"/>
    <w:rsid w:val="007C757C"/>
    <w:rsid w:val="007C7BF3"/>
    <w:rsid w:val="007D185D"/>
    <w:rsid w:val="007D2296"/>
    <w:rsid w:val="007D25DA"/>
    <w:rsid w:val="007D296F"/>
    <w:rsid w:val="007D33CF"/>
    <w:rsid w:val="007D39D5"/>
    <w:rsid w:val="007D3C66"/>
    <w:rsid w:val="007D5991"/>
    <w:rsid w:val="007D74AC"/>
    <w:rsid w:val="007E3777"/>
    <w:rsid w:val="007E38C4"/>
    <w:rsid w:val="007E5409"/>
    <w:rsid w:val="007E5BFC"/>
    <w:rsid w:val="007E63F2"/>
    <w:rsid w:val="007E76EC"/>
    <w:rsid w:val="007F0CC1"/>
    <w:rsid w:val="007F13D0"/>
    <w:rsid w:val="007F18C8"/>
    <w:rsid w:val="007F19B7"/>
    <w:rsid w:val="007F2E23"/>
    <w:rsid w:val="007F34CF"/>
    <w:rsid w:val="007F352B"/>
    <w:rsid w:val="00800B84"/>
    <w:rsid w:val="00800F2E"/>
    <w:rsid w:val="008016D5"/>
    <w:rsid w:val="00801EA0"/>
    <w:rsid w:val="00803AF1"/>
    <w:rsid w:val="00804347"/>
    <w:rsid w:val="00807DC3"/>
    <w:rsid w:val="00807F6A"/>
    <w:rsid w:val="00810A6E"/>
    <w:rsid w:val="00813253"/>
    <w:rsid w:val="00814C0B"/>
    <w:rsid w:val="00815A70"/>
    <w:rsid w:val="00817650"/>
    <w:rsid w:val="00820006"/>
    <w:rsid w:val="0082123A"/>
    <w:rsid w:val="008215C5"/>
    <w:rsid w:val="00822128"/>
    <w:rsid w:val="008222A1"/>
    <w:rsid w:val="00824526"/>
    <w:rsid w:val="0082768C"/>
    <w:rsid w:val="00831181"/>
    <w:rsid w:val="00831BA5"/>
    <w:rsid w:val="00832D8E"/>
    <w:rsid w:val="00833465"/>
    <w:rsid w:val="00833A8B"/>
    <w:rsid w:val="00833D04"/>
    <w:rsid w:val="0083456D"/>
    <w:rsid w:val="0083473C"/>
    <w:rsid w:val="00834810"/>
    <w:rsid w:val="008349E7"/>
    <w:rsid w:val="00834CB8"/>
    <w:rsid w:val="00836229"/>
    <w:rsid w:val="00837B6F"/>
    <w:rsid w:val="00840ADB"/>
    <w:rsid w:val="00842093"/>
    <w:rsid w:val="008445CB"/>
    <w:rsid w:val="0084509C"/>
    <w:rsid w:val="0084582E"/>
    <w:rsid w:val="00846834"/>
    <w:rsid w:val="00846898"/>
    <w:rsid w:val="008468A4"/>
    <w:rsid w:val="00846C20"/>
    <w:rsid w:val="00846EC1"/>
    <w:rsid w:val="00847D8A"/>
    <w:rsid w:val="00847DED"/>
    <w:rsid w:val="008507FD"/>
    <w:rsid w:val="00851E61"/>
    <w:rsid w:val="0085599D"/>
    <w:rsid w:val="00856776"/>
    <w:rsid w:val="00857883"/>
    <w:rsid w:val="008605D5"/>
    <w:rsid w:val="0086259D"/>
    <w:rsid w:val="00862F5A"/>
    <w:rsid w:val="0086340D"/>
    <w:rsid w:val="008650F8"/>
    <w:rsid w:val="00866873"/>
    <w:rsid w:val="00867A40"/>
    <w:rsid w:val="0087212B"/>
    <w:rsid w:val="008721DD"/>
    <w:rsid w:val="00873D7B"/>
    <w:rsid w:val="00873E8A"/>
    <w:rsid w:val="0087401E"/>
    <w:rsid w:val="00874368"/>
    <w:rsid w:val="0087447E"/>
    <w:rsid w:val="00874AB0"/>
    <w:rsid w:val="00877A57"/>
    <w:rsid w:val="00877D34"/>
    <w:rsid w:val="00881223"/>
    <w:rsid w:val="0088266B"/>
    <w:rsid w:val="00882C57"/>
    <w:rsid w:val="008835C5"/>
    <w:rsid w:val="00885942"/>
    <w:rsid w:val="008862D6"/>
    <w:rsid w:val="00890F40"/>
    <w:rsid w:val="008936B2"/>
    <w:rsid w:val="0089547C"/>
    <w:rsid w:val="0089580F"/>
    <w:rsid w:val="00895D46"/>
    <w:rsid w:val="00896B0C"/>
    <w:rsid w:val="0089799C"/>
    <w:rsid w:val="00897A96"/>
    <w:rsid w:val="00897AAB"/>
    <w:rsid w:val="008A2BA4"/>
    <w:rsid w:val="008A3436"/>
    <w:rsid w:val="008A376D"/>
    <w:rsid w:val="008A3ACA"/>
    <w:rsid w:val="008A6D41"/>
    <w:rsid w:val="008A7D9A"/>
    <w:rsid w:val="008B07B4"/>
    <w:rsid w:val="008B0ABD"/>
    <w:rsid w:val="008B0AC3"/>
    <w:rsid w:val="008B1E79"/>
    <w:rsid w:val="008B1E9A"/>
    <w:rsid w:val="008B1FC4"/>
    <w:rsid w:val="008B2339"/>
    <w:rsid w:val="008B2A8A"/>
    <w:rsid w:val="008B2ADB"/>
    <w:rsid w:val="008B38C6"/>
    <w:rsid w:val="008B3C3A"/>
    <w:rsid w:val="008B496A"/>
    <w:rsid w:val="008B5241"/>
    <w:rsid w:val="008B5CF7"/>
    <w:rsid w:val="008B6356"/>
    <w:rsid w:val="008B750C"/>
    <w:rsid w:val="008B76E0"/>
    <w:rsid w:val="008C078C"/>
    <w:rsid w:val="008C175C"/>
    <w:rsid w:val="008C218A"/>
    <w:rsid w:val="008C22E9"/>
    <w:rsid w:val="008C3ACC"/>
    <w:rsid w:val="008C4BDA"/>
    <w:rsid w:val="008C64F3"/>
    <w:rsid w:val="008D0BF8"/>
    <w:rsid w:val="008D3D98"/>
    <w:rsid w:val="008D42DD"/>
    <w:rsid w:val="008D4C38"/>
    <w:rsid w:val="008D52BB"/>
    <w:rsid w:val="008D616B"/>
    <w:rsid w:val="008D6BD5"/>
    <w:rsid w:val="008D7497"/>
    <w:rsid w:val="008E2701"/>
    <w:rsid w:val="008E3411"/>
    <w:rsid w:val="008E357F"/>
    <w:rsid w:val="008E3BDC"/>
    <w:rsid w:val="008E3E28"/>
    <w:rsid w:val="008E4E8E"/>
    <w:rsid w:val="008E5700"/>
    <w:rsid w:val="008E6219"/>
    <w:rsid w:val="008E6798"/>
    <w:rsid w:val="008E70AB"/>
    <w:rsid w:val="008E75E1"/>
    <w:rsid w:val="008E7C87"/>
    <w:rsid w:val="008F0398"/>
    <w:rsid w:val="008F0EDA"/>
    <w:rsid w:val="008F11FC"/>
    <w:rsid w:val="008F287C"/>
    <w:rsid w:val="008F28C6"/>
    <w:rsid w:val="008F6B62"/>
    <w:rsid w:val="008F6BE9"/>
    <w:rsid w:val="008F6C38"/>
    <w:rsid w:val="00900507"/>
    <w:rsid w:val="009008D6"/>
    <w:rsid w:val="00901152"/>
    <w:rsid w:val="00901CA1"/>
    <w:rsid w:val="00903456"/>
    <w:rsid w:val="00903FC1"/>
    <w:rsid w:val="00904D47"/>
    <w:rsid w:val="009063BD"/>
    <w:rsid w:val="009118CC"/>
    <w:rsid w:val="00913642"/>
    <w:rsid w:val="00913A94"/>
    <w:rsid w:val="00914535"/>
    <w:rsid w:val="00914ADD"/>
    <w:rsid w:val="00915156"/>
    <w:rsid w:val="00915E76"/>
    <w:rsid w:val="0091676D"/>
    <w:rsid w:val="00920533"/>
    <w:rsid w:val="00920EB3"/>
    <w:rsid w:val="00921B48"/>
    <w:rsid w:val="00921BC5"/>
    <w:rsid w:val="0092400A"/>
    <w:rsid w:val="0092488A"/>
    <w:rsid w:val="009248A5"/>
    <w:rsid w:val="00925A01"/>
    <w:rsid w:val="00926A08"/>
    <w:rsid w:val="009279FB"/>
    <w:rsid w:val="00927B4E"/>
    <w:rsid w:val="009307D2"/>
    <w:rsid w:val="00930948"/>
    <w:rsid w:val="009316BF"/>
    <w:rsid w:val="00933086"/>
    <w:rsid w:val="009358DD"/>
    <w:rsid w:val="00935A68"/>
    <w:rsid w:val="00935EA8"/>
    <w:rsid w:val="009362A8"/>
    <w:rsid w:val="00936873"/>
    <w:rsid w:val="00937129"/>
    <w:rsid w:val="00940694"/>
    <w:rsid w:val="00940AC3"/>
    <w:rsid w:val="00942355"/>
    <w:rsid w:val="00942663"/>
    <w:rsid w:val="009449A9"/>
    <w:rsid w:val="00945E57"/>
    <w:rsid w:val="00947FCC"/>
    <w:rsid w:val="00950092"/>
    <w:rsid w:val="00952B11"/>
    <w:rsid w:val="00954CD3"/>
    <w:rsid w:val="009559A9"/>
    <w:rsid w:val="0095668C"/>
    <w:rsid w:val="00957B95"/>
    <w:rsid w:val="009608D4"/>
    <w:rsid w:val="00961F6A"/>
    <w:rsid w:val="009624DD"/>
    <w:rsid w:val="0096350E"/>
    <w:rsid w:val="009659DD"/>
    <w:rsid w:val="00965CE5"/>
    <w:rsid w:val="00966DF0"/>
    <w:rsid w:val="00970E17"/>
    <w:rsid w:val="00970ECF"/>
    <w:rsid w:val="00972556"/>
    <w:rsid w:val="00972DB0"/>
    <w:rsid w:val="00972E84"/>
    <w:rsid w:val="009739BB"/>
    <w:rsid w:val="009747F9"/>
    <w:rsid w:val="00977C7F"/>
    <w:rsid w:val="009805FD"/>
    <w:rsid w:val="00980718"/>
    <w:rsid w:val="00981698"/>
    <w:rsid w:val="00981BA2"/>
    <w:rsid w:val="0098285E"/>
    <w:rsid w:val="009834BD"/>
    <w:rsid w:val="00983D76"/>
    <w:rsid w:val="00984652"/>
    <w:rsid w:val="00984D0D"/>
    <w:rsid w:val="00986825"/>
    <w:rsid w:val="00986C5A"/>
    <w:rsid w:val="009871A0"/>
    <w:rsid w:val="009903A9"/>
    <w:rsid w:val="009905BE"/>
    <w:rsid w:val="00990BC8"/>
    <w:rsid w:val="00990EBE"/>
    <w:rsid w:val="00991674"/>
    <w:rsid w:val="00992577"/>
    <w:rsid w:val="00992BD1"/>
    <w:rsid w:val="00992E5B"/>
    <w:rsid w:val="00993181"/>
    <w:rsid w:val="00993EE4"/>
    <w:rsid w:val="00994689"/>
    <w:rsid w:val="00995E85"/>
    <w:rsid w:val="00997B2C"/>
    <w:rsid w:val="009A03A3"/>
    <w:rsid w:val="009A03A7"/>
    <w:rsid w:val="009A1B67"/>
    <w:rsid w:val="009A303A"/>
    <w:rsid w:val="009A34B9"/>
    <w:rsid w:val="009A48D1"/>
    <w:rsid w:val="009A4AE1"/>
    <w:rsid w:val="009A5B81"/>
    <w:rsid w:val="009A78E5"/>
    <w:rsid w:val="009B06CA"/>
    <w:rsid w:val="009B0992"/>
    <w:rsid w:val="009B0F8D"/>
    <w:rsid w:val="009B1069"/>
    <w:rsid w:val="009B1518"/>
    <w:rsid w:val="009B26F5"/>
    <w:rsid w:val="009B274D"/>
    <w:rsid w:val="009B43E1"/>
    <w:rsid w:val="009B63E5"/>
    <w:rsid w:val="009B7695"/>
    <w:rsid w:val="009B7BC8"/>
    <w:rsid w:val="009C08D1"/>
    <w:rsid w:val="009C11B7"/>
    <w:rsid w:val="009C3440"/>
    <w:rsid w:val="009C406A"/>
    <w:rsid w:val="009C411E"/>
    <w:rsid w:val="009C476E"/>
    <w:rsid w:val="009C58F1"/>
    <w:rsid w:val="009D2119"/>
    <w:rsid w:val="009D3BD0"/>
    <w:rsid w:val="009D3F06"/>
    <w:rsid w:val="009D3F7E"/>
    <w:rsid w:val="009D412E"/>
    <w:rsid w:val="009D5035"/>
    <w:rsid w:val="009D565E"/>
    <w:rsid w:val="009D6001"/>
    <w:rsid w:val="009D6EA7"/>
    <w:rsid w:val="009D7477"/>
    <w:rsid w:val="009D7CC5"/>
    <w:rsid w:val="009E2179"/>
    <w:rsid w:val="009E2747"/>
    <w:rsid w:val="009E4C3C"/>
    <w:rsid w:val="009E57E2"/>
    <w:rsid w:val="009E6641"/>
    <w:rsid w:val="009E679E"/>
    <w:rsid w:val="009F0EE0"/>
    <w:rsid w:val="009F13F2"/>
    <w:rsid w:val="009F16CF"/>
    <w:rsid w:val="009F1A1D"/>
    <w:rsid w:val="009F1B2C"/>
    <w:rsid w:val="009F313C"/>
    <w:rsid w:val="009F55A8"/>
    <w:rsid w:val="009F5630"/>
    <w:rsid w:val="009F6D44"/>
    <w:rsid w:val="00A008D8"/>
    <w:rsid w:val="00A019FB"/>
    <w:rsid w:val="00A020EF"/>
    <w:rsid w:val="00A02377"/>
    <w:rsid w:val="00A02CD9"/>
    <w:rsid w:val="00A03131"/>
    <w:rsid w:val="00A033C7"/>
    <w:rsid w:val="00A03515"/>
    <w:rsid w:val="00A04106"/>
    <w:rsid w:val="00A04CC8"/>
    <w:rsid w:val="00A04CE1"/>
    <w:rsid w:val="00A076A5"/>
    <w:rsid w:val="00A1006E"/>
    <w:rsid w:val="00A10179"/>
    <w:rsid w:val="00A106C7"/>
    <w:rsid w:val="00A107F6"/>
    <w:rsid w:val="00A10E08"/>
    <w:rsid w:val="00A1587B"/>
    <w:rsid w:val="00A16A8F"/>
    <w:rsid w:val="00A170F8"/>
    <w:rsid w:val="00A1796A"/>
    <w:rsid w:val="00A20642"/>
    <w:rsid w:val="00A21C99"/>
    <w:rsid w:val="00A21EDE"/>
    <w:rsid w:val="00A22BE1"/>
    <w:rsid w:val="00A23484"/>
    <w:rsid w:val="00A2458D"/>
    <w:rsid w:val="00A27789"/>
    <w:rsid w:val="00A30FF8"/>
    <w:rsid w:val="00A32935"/>
    <w:rsid w:val="00A33694"/>
    <w:rsid w:val="00A3389E"/>
    <w:rsid w:val="00A33C7E"/>
    <w:rsid w:val="00A352A8"/>
    <w:rsid w:val="00A4024C"/>
    <w:rsid w:val="00A41A9B"/>
    <w:rsid w:val="00A426E2"/>
    <w:rsid w:val="00A43145"/>
    <w:rsid w:val="00A43924"/>
    <w:rsid w:val="00A44676"/>
    <w:rsid w:val="00A46304"/>
    <w:rsid w:val="00A47685"/>
    <w:rsid w:val="00A47A96"/>
    <w:rsid w:val="00A517F1"/>
    <w:rsid w:val="00A535D3"/>
    <w:rsid w:val="00A5400F"/>
    <w:rsid w:val="00A55624"/>
    <w:rsid w:val="00A556AA"/>
    <w:rsid w:val="00A5674E"/>
    <w:rsid w:val="00A57498"/>
    <w:rsid w:val="00A57D5B"/>
    <w:rsid w:val="00A646F9"/>
    <w:rsid w:val="00A66DE3"/>
    <w:rsid w:val="00A671D5"/>
    <w:rsid w:val="00A67872"/>
    <w:rsid w:val="00A7253D"/>
    <w:rsid w:val="00A731DE"/>
    <w:rsid w:val="00A74108"/>
    <w:rsid w:val="00A74626"/>
    <w:rsid w:val="00A7499C"/>
    <w:rsid w:val="00A7574C"/>
    <w:rsid w:val="00A75DD6"/>
    <w:rsid w:val="00A77FC1"/>
    <w:rsid w:val="00A80847"/>
    <w:rsid w:val="00A811D1"/>
    <w:rsid w:val="00A838C5"/>
    <w:rsid w:val="00A83CD9"/>
    <w:rsid w:val="00A83E92"/>
    <w:rsid w:val="00A84C6E"/>
    <w:rsid w:val="00A84DE0"/>
    <w:rsid w:val="00A853E3"/>
    <w:rsid w:val="00A86AF5"/>
    <w:rsid w:val="00A87262"/>
    <w:rsid w:val="00A8737F"/>
    <w:rsid w:val="00A902F7"/>
    <w:rsid w:val="00A906C8"/>
    <w:rsid w:val="00A908CA"/>
    <w:rsid w:val="00A90EDE"/>
    <w:rsid w:val="00A91307"/>
    <w:rsid w:val="00A914FD"/>
    <w:rsid w:val="00A91C0C"/>
    <w:rsid w:val="00A91C78"/>
    <w:rsid w:val="00A928F6"/>
    <w:rsid w:val="00A92E22"/>
    <w:rsid w:val="00A92EC5"/>
    <w:rsid w:val="00A944E3"/>
    <w:rsid w:val="00A94BBF"/>
    <w:rsid w:val="00A95411"/>
    <w:rsid w:val="00A958D9"/>
    <w:rsid w:val="00AA2F66"/>
    <w:rsid w:val="00AA3064"/>
    <w:rsid w:val="00AA3D2D"/>
    <w:rsid w:val="00AA491B"/>
    <w:rsid w:val="00AA4AB0"/>
    <w:rsid w:val="00AA51F0"/>
    <w:rsid w:val="00AA5EB2"/>
    <w:rsid w:val="00AA6159"/>
    <w:rsid w:val="00AB1DB5"/>
    <w:rsid w:val="00AB1DE0"/>
    <w:rsid w:val="00AB28CA"/>
    <w:rsid w:val="00AB2BD5"/>
    <w:rsid w:val="00AB46AC"/>
    <w:rsid w:val="00AB59E7"/>
    <w:rsid w:val="00AB5C5A"/>
    <w:rsid w:val="00AB6B8C"/>
    <w:rsid w:val="00AB7BE4"/>
    <w:rsid w:val="00AC0F45"/>
    <w:rsid w:val="00AC1DD5"/>
    <w:rsid w:val="00AC2483"/>
    <w:rsid w:val="00AC3661"/>
    <w:rsid w:val="00AC3EE1"/>
    <w:rsid w:val="00AC4B55"/>
    <w:rsid w:val="00AD0B8C"/>
    <w:rsid w:val="00AE049B"/>
    <w:rsid w:val="00AE2EF7"/>
    <w:rsid w:val="00AE3CAB"/>
    <w:rsid w:val="00AE5830"/>
    <w:rsid w:val="00AE7178"/>
    <w:rsid w:val="00AE739D"/>
    <w:rsid w:val="00AF03FE"/>
    <w:rsid w:val="00AF09C8"/>
    <w:rsid w:val="00AF244D"/>
    <w:rsid w:val="00AF260B"/>
    <w:rsid w:val="00AF38DC"/>
    <w:rsid w:val="00AF4036"/>
    <w:rsid w:val="00AF42DA"/>
    <w:rsid w:val="00AF5F4B"/>
    <w:rsid w:val="00B00DDC"/>
    <w:rsid w:val="00B012A5"/>
    <w:rsid w:val="00B01FED"/>
    <w:rsid w:val="00B045EB"/>
    <w:rsid w:val="00B05A0B"/>
    <w:rsid w:val="00B06E35"/>
    <w:rsid w:val="00B06F0A"/>
    <w:rsid w:val="00B10B65"/>
    <w:rsid w:val="00B12F14"/>
    <w:rsid w:val="00B17F67"/>
    <w:rsid w:val="00B20AD8"/>
    <w:rsid w:val="00B225C1"/>
    <w:rsid w:val="00B23412"/>
    <w:rsid w:val="00B236A3"/>
    <w:rsid w:val="00B2397D"/>
    <w:rsid w:val="00B242A1"/>
    <w:rsid w:val="00B24FA0"/>
    <w:rsid w:val="00B2686B"/>
    <w:rsid w:val="00B30FB4"/>
    <w:rsid w:val="00B335F2"/>
    <w:rsid w:val="00B33EBA"/>
    <w:rsid w:val="00B36028"/>
    <w:rsid w:val="00B37340"/>
    <w:rsid w:val="00B4022E"/>
    <w:rsid w:val="00B41037"/>
    <w:rsid w:val="00B41355"/>
    <w:rsid w:val="00B4379B"/>
    <w:rsid w:val="00B4461B"/>
    <w:rsid w:val="00B44CD1"/>
    <w:rsid w:val="00B47292"/>
    <w:rsid w:val="00B47D81"/>
    <w:rsid w:val="00B5056F"/>
    <w:rsid w:val="00B50A57"/>
    <w:rsid w:val="00B50E06"/>
    <w:rsid w:val="00B50E8A"/>
    <w:rsid w:val="00B5148E"/>
    <w:rsid w:val="00B518B2"/>
    <w:rsid w:val="00B51B34"/>
    <w:rsid w:val="00B52D8F"/>
    <w:rsid w:val="00B53659"/>
    <w:rsid w:val="00B53A20"/>
    <w:rsid w:val="00B54CA5"/>
    <w:rsid w:val="00B56A1F"/>
    <w:rsid w:val="00B56C55"/>
    <w:rsid w:val="00B617B0"/>
    <w:rsid w:val="00B6373E"/>
    <w:rsid w:val="00B63CE6"/>
    <w:rsid w:val="00B6411A"/>
    <w:rsid w:val="00B64797"/>
    <w:rsid w:val="00B649E3"/>
    <w:rsid w:val="00B650E2"/>
    <w:rsid w:val="00B67B66"/>
    <w:rsid w:val="00B703B9"/>
    <w:rsid w:val="00B704CE"/>
    <w:rsid w:val="00B70598"/>
    <w:rsid w:val="00B708F4"/>
    <w:rsid w:val="00B72C33"/>
    <w:rsid w:val="00B75E28"/>
    <w:rsid w:val="00B76712"/>
    <w:rsid w:val="00B76C2F"/>
    <w:rsid w:val="00B7752F"/>
    <w:rsid w:val="00B77682"/>
    <w:rsid w:val="00B823FC"/>
    <w:rsid w:val="00B82AD1"/>
    <w:rsid w:val="00B854E7"/>
    <w:rsid w:val="00B855AA"/>
    <w:rsid w:val="00B85C04"/>
    <w:rsid w:val="00B85F18"/>
    <w:rsid w:val="00B90592"/>
    <w:rsid w:val="00B9259C"/>
    <w:rsid w:val="00B932F2"/>
    <w:rsid w:val="00B9394C"/>
    <w:rsid w:val="00B94278"/>
    <w:rsid w:val="00B948B2"/>
    <w:rsid w:val="00B96124"/>
    <w:rsid w:val="00B96AFA"/>
    <w:rsid w:val="00B96DED"/>
    <w:rsid w:val="00B9788A"/>
    <w:rsid w:val="00BA0CBC"/>
    <w:rsid w:val="00BA16FB"/>
    <w:rsid w:val="00BA1E4C"/>
    <w:rsid w:val="00BA31B4"/>
    <w:rsid w:val="00BA4324"/>
    <w:rsid w:val="00BA49D3"/>
    <w:rsid w:val="00BA4B4C"/>
    <w:rsid w:val="00BA6C7B"/>
    <w:rsid w:val="00BA7FC8"/>
    <w:rsid w:val="00BB01B9"/>
    <w:rsid w:val="00BB07BE"/>
    <w:rsid w:val="00BB1736"/>
    <w:rsid w:val="00BB4820"/>
    <w:rsid w:val="00BB4A3C"/>
    <w:rsid w:val="00BB691C"/>
    <w:rsid w:val="00BC183A"/>
    <w:rsid w:val="00BC23C4"/>
    <w:rsid w:val="00BC3322"/>
    <w:rsid w:val="00BC46AB"/>
    <w:rsid w:val="00BC4A66"/>
    <w:rsid w:val="00BC5065"/>
    <w:rsid w:val="00BC5A0D"/>
    <w:rsid w:val="00BC63FB"/>
    <w:rsid w:val="00BC6B3B"/>
    <w:rsid w:val="00BC762A"/>
    <w:rsid w:val="00BC7966"/>
    <w:rsid w:val="00BD14FD"/>
    <w:rsid w:val="00BD31AB"/>
    <w:rsid w:val="00BD39B3"/>
    <w:rsid w:val="00BD3B2B"/>
    <w:rsid w:val="00BD4A2B"/>
    <w:rsid w:val="00BD4C26"/>
    <w:rsid w:val="00BD4C44"/>
    <w:rsid w:val="00BD652B"/>
    <w:rsid w:val="00BD6949"/>
    <w:rsid w:val="00BD6A6C"/>
    <w:rsid w:val="00BE0497"/>
    <w:rsid w:val="00BE1E67"/>
    <w:rsid w:val="00BE266B"/>
    <w:rsid w:val="00BE3735"/>
    <w:rsid w:val="00BE5710"/>
    <w:rsid w:val="00BE5BD6"/>
    <w:rsid w:val="00BE5C2F"/>
    <w:rsid w:val="00BF037F"/>
    <w:rsid w:val="00BF1D5F"/>
    <w:rsid w:val="00BF2F3C"/>
    <w:rsid w:val="00BF2F5C"/>
    <w:rsid w:val="00BF3C59"/>
    <w:rsid w:val="00BF4F78"/>
    <w:rsid w:val="00BF5335"/>
    <w:rsid w:val="00BF536C"/>
    <w:rsid w:val="00BF5B08"/>
    <w:rsid w:val="00BF5BFE"/>
    <w:rsid w:val="00BF6A5F"/>
    <w:rsid w:val="00C001EF"/>
    <w:rsid w:val="00C0162F"/>
    <w:rsid w:val="00C0244F"/>
    <w:rsid w:val="00C02FA8"/>
    <w:rsid w:val="00C0352A"/>
    <w:rsid w:val="00C038BA"/>
    <w:rsid w:val="00C045A3"/>
    <w:rsid w:val="00C073BE"/>
    <w:rsid w:val="00C10922"/>
    <w:rsid w:val="00C10E86"/>
    <w:rsid w:val="00C135F6"/>
    <w:rsid w:val="00C138A1"/>
    <w:rsid w:val="00C15039"/>
    <w:rsid w:val="00C15493"/>
    <w:rsid w:val="00C15B2D"/>
    <w:rsid w:val="00C179FD"/>
    <w:rsid w:val="00C17B07"/>
    <w:rsid w:val="00C2099F"/>
    <w:rsid w:val="00C20DED"/>
    <w:rsid w:val="00C211B6"/>
    <w:rsid w:val="00C21731"/>
    <w:rsid w:val="00C218A6"/>
    <w:rsid w:val="00C21C06"/>
    <w:rsid w:val="00C22EC0"/>
    <w:rsid w:val="00C24ED1"/>
    <w:rsid w:val="00C259D6"/>
    <w:rsid w:val="00C25B53"/>
    <w:rsid w:val="00C26858"/>
    <w:rsid w:val="00C276EA"/>
    <w:rsid w:val="00C30DA4"/>
    <w:rsid w:val="00C30EAA"/>
    <w:rsid w:val="00C3117F"/>
    <w:rsid w:val="00C31C86"/>
    <w:rsid w:val="00C33AF4"/>
    <w:rsid w:val="00C33BD1"/>
    <w:rsid w:val="00C345D7"/>
    <w:rsid w:val="00C35D3E"/>
    <w:rsid w:val="00C36206"/>
    <w:rsid w:val="00C36FFF"/>
    <w:rsid w:val="00C37D0D"/>
    <w:rsid w:val="00C44012"/>
    <w:rsid w:val="00C440F6"/>
    <w:rsid w:val="00C44643"/>
    <w:rsid w:val="00C44930"/>
    <w:rsid w:val="00C44C8A"/>
    <w:rsid w:val="00C45805"/>
    <w:rsid w:val="00C45A08"/>
    <w:rsid w:val="00C4652A"/>
    <w:rsid w:val="00C466B2"/>
    <w:rsid w:val="00C46A41"/>
    <w:rsid w:val="00C46AFE"/>
    <w:rsid w:val="00C47881"/>
    <w:rsid w:val="00C5267A"/>
    <w:rsid w:val="00C53660"/>
    <w:rsid w:val="00C537A5"/>
    <w:rsid w:val="00C54AAD"/>
    <w:rsid w:val="00C56382"/>
    <w:rsid w:val="00C57205"/>
    <w:rsid w:val="00C572FD"/>
    <w:rsid w:val="00C610DF"/>
    <w:rsid w:val="00C61D3A"/>
    <w:rsid w:val="00C62CF0"/>
    <w:rsid w:val="00C63523"/>
    <w:rsid w:val="00C63A27"/>
    <w:rsid w:val="00C63B42"/>
    <w:rsid w:val="00C6410B"/>
    <w:rsid w:val="00C644C3"/>
    <w:rsid w:val="00C65746"/>
    <w:rsid w:val="00C66D03"/>
    <w:rsid w:val="00C6792A"/>
    <w:rsid w:val="00C70035"/>
    <w:rsid w:val="00C707E1"/>
    <w:rsid w:val="00C71286"/>
    <w:rsid w:val="00C71A12"/>
    <w:rsid w:val="00C72BC1"/>
    <w:rsid w:val="00C73456"/>
    <w:rsid w:val="00C744EC"/>
    <w:rsid w:val="00C754DF"/>
    <w:rsid w:val="00C801EA"/>
    <w:rsid w:val="00C813D2"/>
    <w:rsid w:val="00C82605"/>
    <w:rsid w:val="00C83365"/>
    <w:rsid w:val="00C8374B"/>
    <w:rsid w:val="00C84167"/>
    <w:rsid w:val="00C847B4"/>
    <w:rsid w:val="00C85304"/>
    <w:rsid w:val="00C854BF"/>
    <w:rsid w:val="00C903A1"/>
    <w:rsid w:val="00C908F7"/>
    <w:rsid w:val="00C90C76"/>
    <w:rsid w:val="00C9163A"/>
    <w:rsid w:val="00C94AFC"/>
    <w:rsid w:val="00C95E9F"/>
    <w:rsid w:val="00C972C6"/>
    <w:rsid w:val="00CA01EC"/>
    <w:rsid w:val="00CA0A40"/>
    <w:rsid w:val="00CA1AE6"/>
    <w:rsid w:val="00CA1D66"/>
    <w:rsid w:val="00CA20A2"/>
    <w:rsid w:val="00CA2197"/>
    <w:rsid w:val="00CA23AC"/>
    <w:rsid w:val="00CA3398"/>
    <w:rsid w:val="00CA462A"/>
    <w:rsid w:val="00CA5BED"/>
    <w:rsid w:val="00CA6CB2"/>
    <w:rsid w:val="00CA7043"/>
    <w:rsid w:val="00CB0109"/>
    <w:rsid w:val="00CB23E9"/>
    <w:rsid w:val="00CB3474"/>
    <w:rsid w:val="00CB3DB9"/>
    <w:rsid w:val="00CB5530"/>
    <w:rsid w:val="00CB5E51"/>
    <w:rsid w:val="00CC0215"/>
    <w:rsid w:val="00CC24A8"/>
    <w:rsid w:val="00CC3BA1"/>
    <w:rsid w:val="00CC6B65"/>
    <w:rsid w:val="00CC6D3D"/>
    <w:rsid w:val="00CC7CC5"/>
    <w:rsid w:val="00CD00CD"/>
    <w:rsid w:val="00CD114D"/>
    <w:rsid w:val="00CD3414"/>
    <w:rsid w:val="00CD43E1"/>
    <w:rsid w:val="00CD5816"/>
    <w:rsid w:val="00CD63D5"/>
    <w:rsid w:val="00CD6B4E"/>
    <w:rsid w:val="00CE0E25"/>
    <w:rsid w:val="00CE20C0"/>
    <w:rsid w:val="00CE30BB"/>
    <w:rsid w:val="00CE49FE"/>
    <w:rsid w:val="00CE5630"/>
    <w:rsid w:val="00CE6ECF"/>
    <w:rsid w:val="00CE6FB8"/>
    <w:rsid w:val="00CE77DB"/>
    <w:rsid w:val="00CF17A0"/>
    <w:rsid w:val="00CF2B73"/>
    <w:rsid w:val="00CF2CEA"/>
    <w:rsid w:val="00CF3B13"/>
    <w:rsid w:val="00CF3CEB"/>
    <w:rsid w:val="00CF5F15"/>
    <w:rsid w:val="00CF656F"/>
    <w:rsid w:val="00D00174"/>
    <w:rsid w:val="00D0156E"/>
    <w:rsid w:val="00D01A79"/>
    <w:rsid w:val="00D02213"/>
    <w:rsid w:val="00D02B8C"/>
    <w:rsid w:val="00D03E49"/>
    <w:rsid w:val="00D045BC"/>
    <w:rsid w:val="00D05373"/>
    <w:rsid w:val="00D05423"/>
    <w:rsid w:val="00D06DBE"/>
    <w:rsid w:val="00D06F3A"/>
    <w:rsid w:val="00D071A0"/>
    <w:rsid w:val="00D078D2"/>
    <w:rsid w:val="00D07C1F"/>
    <w:rsid w:val="00D100DB"/>
    <w:rsid w:val="00D10F74"/>
    <w:rsid w:val="00D11B6B"/>
    <w:rsid w:val="00D127BD"/>
    <w:rsid w:val="00D14802"/>
    <w:rsid w:val="00D1559B"/>
    <w:rsid w:val="00D16B11"/>
    <w:rsid w:val="00D16E59"/>
    <w:rsid w:val="00D17390"/>
    <w:rsid w:val="00D1787C"/>
    <w:rsid w:val="00D20B25"/>
    <w:rsid w:val="00D21617"/>
    <w:rsid w:val="00D22058"/>
    <w:rsid w:val="00D2339D"/>
    <w:rsid w:val="00D233D9"/>
    <w:rsid w:val="00D23872"/>
    <w:rsid w:val="00D24B03"/>
    <w:rsid w:val="00D258A6"/>
    <w:rsid w:val="00D27906"/>
    <w:rsid w:val="00D30DB8"/>
    <w:rsid w:val="00D322E1"/>
    <w:rsid w:val="00D3253F"/>
    <w:rsid w:val="00D35598"/>
    <w:rsid w:val="00D37847"/>
    <w:rsid w:val="00D37BBF"/>
    <w:rsid w:val="00D4138E"/>
    <w:rsid w:val="00D41F5E"/>
    <w:rsid w:val="00D4365C"/>
    <w:rsid w:val="00D452A7"/>
    <w:rsid w:val="00D46618"/>
    <w:rsid w:val="00D47132"/>
    <w:rsid w:val="00D5042A"/>
    <w:rsid w:val="00D51E00"/>
    <w:rsid w:val="00D52FD4"/>
    <w:rsid w:val="00D539CB"/>
    <w:rsid w:val="00D546E4"/>
    <w:rsid w:val="00D54FEA"/>
    <w:rsid w:val="00D55093"/>
    <w:rsid w:val="00D5560A"/>
    <w:rsid w:val="00D55D52"/>
    <w:rsid w:val="00D55F0D"/>
    <w:rsid w:val="00D56D2E"/>
    <w:rsid w:val="00D57582"/>
    <w:rsid w:val="00D600FA"/>
    <w:rsid w:val="00D6132F"/>
    <w:rsid w:val="00D615C1"/>
    <w:rsid w:val="00D61D41"/>
    <w:rsid w:val="00D62BC4"/>
    <w:rsid w:val="00D638BD"/>
    <w:rsid w:val="00D6445D"/>
    <w:rsid w:val="00D64A52"/>
    <w:rsid w:val="00D64BCA"/>
    <w:rsid w:val="00D65138"/>
    <w:rsid w:val="00D65851"/>
    <w:rsid w:val="00D700B8"/>
    <w:rsid w:val="00D73CCD"/>
    <w:rsid w:val="00D73D22"/>
    <w:rsid w:val="00D74F8A"/>
    <w:rsid w:val="00D75EE3"/>
    <w:rsid w:val="00D76374"/>
    <w:rsid w:val="00D82491"/>
    <w:rsid w:val="00D828B5"/>
    <w:rsid w:val="00D831E2"/>
    <w:rsid w:val="00D8441D"/>
    <w:rsid w:val="00D850CF"/>
    <w:rsid w:val="00D85368"/>
    <w:rsid w:val="00D87817"/>
    <w:rsid w:val="00D906EF"/>
    <w:rsid w:val="00D910E2"/>
    <w:rsid w:val="00D92987"/>
    <w:rsid w:val="00D9299E"/>
    <w:rsid w:val="00D9332C"/>
    <w:rsid w:val="00D93342"/>
    <w:rsid w:val="00D936D3"/>
    <w:rsid w:val="00D94192"/>
    <w:rsid w:val="00D94B41"/>
    <w:rsid w:val="00D94FE1"/>
    <w:rsid w:val="00D95BBE"/>
    <w:rsid w:val="00D95BBF"/>
    <w:rsid w:val="00D95CDB"/>
    <w:rsid w:val="00D95DB7"/>
    <w:rsid w:val="00DA05F6"/>
    <w:rsid w:val="00DA0857"/>
    <w:rsid w:val="00DA0EAC"/>
    <w:rsid w:val="00DA0FD6"/>
    <w:rsid w:val="00DA3AB1"/>
    <w:rsid w:val="00DA3F8A"/>
    <w:rsid w:val="00DA4EF9"/>
    <w:rsid w:val="00DA563B"/>
    <w:rsid w:val="00DA5C5D"/>
    <w:rsid w:val="00DA65D4"/>
    <w:rsid w:val="00DA6870"/>
    <w:rsid w:val="00DA7914"/>
    <w:rsid w:val="00DB082D"/>
    <w:rsid w:val="00DB14E0"/>
    <w:rsid w:val="00DB41A5"/>
    <w:rsid w:val="00DB54F7"/>
    <w:rsid w:val="00DB5A20"/>
    <w:rsid w:val="00DB6573"/>
    <w:rsid w:val="00DB6BD7"/>
    <w:rsid w:val="00DB727E"/>
    <w:rsid w:val="00DB754D"/>
    <w:rsid w:val="00DB7F03"/>
    <w:rsid w:val="00DC0644"/>
    <w:rsid w:val="00DC103E"/>
    <w:rsid w:val="00DC1ECF"/>
    <w:rsid w:val="00DC1ED5"/>
    <w:rsid w:val="00DC29FD"/>
    <w:rsid w:val="00DC456B"/>
    <w:rsid w:val="00DC49B6"/>
    <w:rsid w:val="00DC6A8B"/>
    <w:rsid w:val="00DD0E38"/>
    <w:rsid w:val="00DD0F6F"/>
    <w:rsid w:val="00DD1253"/>
    <w:rsid w:val="00DD43E6"/>
    <w:rsid w:val="00DD7081"/>
    <w:rsid w:val="00DE00F6"/>
    <w:rsid w:val="00DE0430"/>
    <w:rsid w:val="00DE11AC"/>
    <w:rsid w:val="00DE1DFF"/>
    <w:rsid w:val="00DE207D"/>
    <w:rsid w:val="00DE27FA"/>
    <w:rsid w:val="00DE2D92"/>
    <w:rsid w:val="00DE3206"/>
    <w:rsid w:val="00DE34DC"/>
    <w:rsid w:val="00DE3D69"/>
    <w:rsid w:val="00DE56C4"/>
    <w:rsid w:val="00DE6155"/>
    <w:rsid w:val="00DE7D1B"/>
    <w:rsid w:val="00DF2F65"/>
    <w:rsid w:val="00DF2FC8"/>
    <w:rsid w:val="00DF32EF"/>
    <w:rsid w:val="00DF72AA"/>
    <w:rsid w:val="00DF76DB"/>
    <w:rsid w:val="00DF7752"/>
    <w:rsid w:val="00DF788B"/>
    <w:rsid w:val="00DF7E5A"/>
    <w:rsid w:val="00DF7F71"/>
    <w:rsid w:val="00E00710"/>
    <w:rsid w:val="00E0397F"/>
    <w:rsid w:val="00E04742"/>
    <w:rsid w:val="00E05B01"/>
    <w:rsid w:val="00E0629B"/>
    <w:rsid w:val="00E06426"/>
    <w:rsid w:val="00E06C13"/>
    <w:rsid w:val="00E06D09"/>
    <w:rsid w:val="00E07221"/>
    <w:rsid w:val="00E105AB"/>
    <w:rsid w:val="00E11B1E"/>
    <w:rsid w:val="00E121D4"/>
    <w:rsid w:val="00E1297F"/>
    <w:rsid w:val="00E141AE"/>
    <w:rsid w:val="00E1484B"/>
    <w:rsid w:val="00E14E55"/>
    <w:rsid w:val="00E15F79"/>
    <w:rsid w:val="00E16591"/>
    <w:rsid w:val="00E230E3"/>
    <w:rsid w:val="00E2415F"/>
    <w:rsid w:val="00E24F2E"/>
    <w:rsid w:val="00E24F8D"/>
    <w:rsid w:val="00E26399"/>
    <w:rsid w:val="00E26695"/>
    <w:rsid w:val="00E269F0"/>
    <w:rsid w:val="00E30413"/>
    <w:rsid w:val="00E30C81"/>
    <w:rsid w:val="00E3326D"/>
    <w:rsid w:val="00E33486"/>
    <w:rsid w:val="00E34ADC"/>
    <w:rsid w:val="00E35AC6"/>
    <w:rsid w:val="00E40648"/>
    <w:rsid w:val="00E41BBE"/>
    <w:rsid w:val="00E432E0"/>
    <w:rsid w:val="00E43AA6"/>
    <w:rsid w:val="00E45702"/>
    <w:rsid w:val="00E45E8E"/>
    <w:rsid w:val="00E46880"/>
    <w:rsid w:val="00E46D94"/>
    <w:rsid w:val="00E50131"/>
    <w:rsid w:val="00E51949"/>
    <w:rsid w:val="00E51CD1"/>
    <w:rsid w:val="00E52382"/>
    <w:rsid w:val="00E532A1"/>
    <w:rsid w:val="00E54933"/>
    <w:rsid w:val="00E54FCA"/>
    <w:rsid w:val="00E5589B"/>
    <w:rsid w:val="00E558FD"/>
    <w:rsid w:val="00E5667A"/>
    <w:rsid w:val="00E566DA"/>
    <w:rsid w:val="00E569F1"/>
    <w:rsid w:val="00E56C4F"/>
    <w:rsid w:val="00E56C64"/>
    <w:rsid w:val="00E5761D"/>
    <w:rsid w:val="00E60E50"/>
    <w:rsid w:val="00E616B5"/>
    <w:rsid w:val="00E64AE9"/>
    <w:rsid w:val="00E65207"/>
    <w:rsid w:val="00E65718"/>
    <w:rsid w:val="00E65983"/>
    <w:rsid w:val="00E707B8"/>
    <w:rsid w:val="00E711B4"/>
    <w:rsid w:val="00E71BA0"/>
    <w:rsid w:val="00E71DF5"/>
    <w:rsid w:val="00E72C76"/>
    <w:rsid w:val="00E73446"/>
    <w:rsid w:val="00E73C68"/>
    <w:rsid w:val="00E74326"/>
    <w:rsid w:val="00E751B8"/>
    <w:rsid w:val="00E75F25"/>
    <w:rsid w:val="00E7642C"/>
    <w:rsid w:val="00E76896"/>
    <w:rsid w:val="00E769EF"/>
    <w:rsid w:val="00E76A31"/>
    <w:rsid w:val="00E77333"/>
    <w:rsid w:val="00E77A32"/>
    <w:rsid w:val="00E77E5A"/>
    <w:rsid w:val="00E80232"/>
    <w:rsid w:val="00E807A7"/>
    <w:rsid w:val="00E813CB"/>
    <w:rsid w:val="00E81B13"/>
    <w:rsid w:val="00E85232"/>
    <w:rsid w:val="00E854E8"/>
    <w:rsid w:val="00E86157"/>
    <w:rsid w:val="00E8700C"/>
    <w:rsid w:val="00E8709F"/>
    <w:rsid w:val="00E876B2"/>
    <w:rsid w:val="00E87CBF"/>
    <w:rsid w:val="00E903C2"/>
    <w:rsid w:val="00E91990"/>
    <w:rsid w:val="00E91A57"/>
    <w:rsid w:val="00E921E9"/>
    <w:rsid w:val="00E9246C"/>
    <w:rsid w:val="00E93D6D"/>
    <w:rsid w:val="00E946A6"/>
    <w:rsid w:val="00E949C5"/>
    <w:rsid w:val="00E97639"/>
    <w:rsid w:val="00E97783"/>
    <w:rsid w:val="00E97D10"/>
    <w:rsid w:val="00EA0872"/>
    <w:rsid w:val="00EA31F4"/>
    <w:rsid w:val="00EA3813"/>
    <w:rsid w:val="00EA4F84"/>
    <w:rsid w:val="00EA5337"/>
    <w:rsid w:val="00EA5430"/>
    <w:rsid w:val="00EA55E5"/>
    <w:rsid w:val="00EA5C3D"/>
    <w:rsid w:val="00EA5ED1"/>
    <w:rsid w:val="00EA6DEE"/>
    <w:rsid w:val="00EB1485"/>
    <w:rsid w:val="00EB1ACE"/>
    <w:rsid w:val="00EB1CF6"/>
    <w:rsid w:val="00EB1F5F"/>
    <w:rsid w:val="00EB314B"/>
    <w:rsid w:val="00EB315C"/>
    <w:rsid w:val="00EB335D"/>
    <w:rsid w:val="00EB3551"/>
    <w:rsid w:val="00EB41B9"/>
    <w:rsid w:val="00EB621F"/>
    <w:rsid w:val="00EB6AC1"/>
    <w:rsid w:val="00EC0110"/>
    <w:rsid w:val="00EC1003"/>
    <w:rsid w:val="00EC1431"/>
    <w:rsid w:val="00EC1A2C"/>
    <w:rsid w:val="00EC222B"/>
    <w:rsid w:val="00EC24CD"/>
    <w:rsid w:val="00EC2692"/>
    <w:rsid w:val="00EC4BD9"/>
    <w:rsid w:val="00EC5768"/>
    <w:rsid w:val="00ED1224"/>
    <w:rsid w:val="00ED1295"/>
    <w:rsid w:val="00ED181B"/>
    <w:rsid w:val="00ED1E4B"/>
    <w:rsid w:val="00ED22AF"/>
    <w:rsid w:val="00ED38FD"/>
    <w:rsid w:val="00ED5559"/>
    <w:rsid w:val="00EE13F6"/>
    <w:rsid w:val="00EE170B"/>
    <w:rsid w:val="00EE20BF"/>
    <w:rsid w:val="00EE23D0"/>
    <w:rsid w:val="00EE322B"/>
    <w:rsid w:val="00EE3D17"/>
    <w:rsid w:val="00EE3D3C"/>
    <w:rsid w:val="00EE3F5E"/>
    <w:rsid w:val="00EE5779"/>
    <w:rsid w:val="00EE6B92"/>
    <w:rsid w:val="00EF0A73"/>
    <w:rsid w:val="00EF1D43"/>
    <w:rsid w:val="00EF3876"/>
    <w:rsid w:val="00EF3E66"/>
    <w:rsid w:val="00EF3E9C"/>
    <w:rsid w:val="00EF401E"/>
    <w:rsid w:val="00EF48BE"/>
    <w:rsid w:val="00EF4AA4"/>
    <w:rsid w:val="00EF628B"/>
    <w:rsid w:val="00EF7E7B"/>
    <w:rsid w:val="00F00753"/>
    <w:rsid w:val="00F0217C"/>
    <w:rsid w:val="00F022D5"/>
    <w:rsid w:val="00F0317E"/>
    <w:rsid w:val="00F043D4"/>
    <w:rsid w:val="00F05280"/>
    <w:rsid w:val="00F05DAD"/>
    <w:rsid w:val="00F111C2"/>
    <w:rsid w:val="00F11A57"/>
    <w:rsid w:val="00F12060"/>
    <w:rsid w:val="00F125C6"/>
    <w:rsid w:val="00F12EB2"/>
    <w:rsid w:val="00F13FE2"/>
    <w:rsid w:val="00F1439E"/>
    <w:rsid w:val="00F176F4"/>
    <w:rsid w:val="00F17F6A"/>
    <w:rsid w:val="00F20785"/>
    <w:rsid w:val="00F22991"/>
    <w:rsid w:val="00F22C1C"/>
    <w:rsid w:val="00F25783"/>
    <w:rsid w:val="00F2759C"/>
    <w:rsid w:val="00F302BD"/>
    <w:rsid w:val="00F302BF"/>
    <w:rsid w:val="00F31494"/>
    <w:rsid w:val="00F31F71"/>
    <w:rsid w:val="00F327B3"/>
    <w:rsid w:val="00F36800"/>
    <w:rsid w:val="00F40294"/>
    <w:rsid w:val="00F41489"/>
    <w:rsid w:val="00F41A04"/>
    <w:rsid w:val="00F41F6D"/>
    <w:rsid w:val="00F42495"/>
    <w:rsid w:val="00F4430B"/>
    <w:rsid w:val="00F443C0"/>
    <w:rsid w:val="00F462F7"/>
    <w:rsid w:val="00F4656A"/>
    <w:rsid w:val="00F47C59"/>
    <w:rsid w:val="00F50404"/>
    <w:rsid w:val="00F51186"/>
    <w:rsid w:val="00F535C7"/>
    <w:rsid w:val="00F55816"/>
    <w:rsid w:val="00F55E0C"/>
    <w:rsid w:val="00F56421"/>
    <w:rsid w:val="00F571C6"/>
    <w:rsid w:val="00F60D2D"/>
    <w:rsid w:val="00F61747"/>
    <w:rsid w:val="00F61E45"/>
    <w:rsid w:val="00F6338F"/>
    <w:rsid w:val="00F64F6E"/>
    <w:rsid w:val="00F65BAC"/>
    <w:rsid w:val="00F66771"/>
    <w:rsid w:val="00F7090A"/>
    <w:rsid w:val="00F7167E"/>
    <w:rsid w:val="00F7176E"/>
    <w:rsid w:val="00F732D9"/>
    <w:rsid w:val="00F77205"/>
    <w:rsid w:val="00F7774F"/>
    <w:rsid w:val="00F8003B"/>
    <w:rsid w:val="00F801F6"/>
    <w:rsid w:val="00F80F3E"/>
    <w:rsid w:val="00F81764"/>
    <w:rsid w:val="00F8243B"/>
    <w:rsid w:val="00F8296B"/>
    <w:rsid w:val="00F82D3D"/>
    <w:rsid w:val="00F8345A"/>
    <w:rsid w:val="00F83AFF"/>
    <w:rsid w:val="00F85833"/>
    <w:rsid w:val="00F863CC"/>
    <w:rsid w:val="00F87805"/>
    <w:rsid w:val="00F90983"/>
    <w:rsid w:val="00F91604"/>
    <w:rsid w:val="00F917D5"/>
    <w:rsid w:val="00F91D61"/>
    <w:rsid w:val="00F91F04"/>
    <w:rsid w:val="00F9248C"/>
    <w:rsid w:val="00F92684"/>
    <w:rsid w:val="00F92DAB"/>
    <w:rsid w:val="00F93E74"/>
    <w:rsid w:val="00F94508"/>
    <w:rsid w:val="00F97838"/>
    <w:rsid w:val="00FA101B"/>
    <w:rsid w:val="00FA1111"/>
    <w:rsid w:val="00FA181E"/>
    <w:rsid w:val="00FA2B22"/>
    <w:rsid w:val="00FA2CF9"/>
    <w:rsid w:val="00FA2D55"/>
    <w:rsid w:val="00FA48BF"/>
    <w:rsid w:val="00FA6404"/>
    <w:rsid w:val="00FA6EDB"/>
    <w:rsid w:val="00FA7804"/>
    <w:rsid w:val="00FB1DF2"/>
    <w:rsid w:val="00FB3D74"/>
    <w:rsid w:val="00FB40BC"/>
    <w:rsid w:val="00FB41F3"/>
    <w:rsid w:val="00FB48FD"/>
    <w:rsid w:val="00FB4D1E"/>
    <w:rsid w:val="00FB5AB7"/>
    <w:rsid w:val="00FB623E"/>
    <w:rsid w:val="00FB7DE9"/>
    <w:rsid w:val="00FC1E0D"/>
    <w:rsid w:val="00FC216E"/>
    <w:rsid w:val="00FC4014"/>
    <w:rsid w:val="00FC5CD8"/>
    <w:rsid w:val="00FC7B17"/>
    <w:rsid w:val="00FC7C23"/>
    <w:rsid w:val="00FD1042"/>
    <w:rsid w:val="00FD2EB8"/>
    <w:rsid w:val="00FD43FB"/>
    <w:rsid w:val="00FD4E02"/>
    <w:rsid w:val="00FD5185"/>
    <w:rsid w:val="00FD56A5"/>
    <w:rsid w:val="00FD6653"/>
    <w:rsid w:val="00FD71B9"/>
    <w:rsid w:val="00FE05CD"/>
    <w:rsid w:val="00FE15F5"/>
    <w:rsid w:val="00FE29DF"/>
    <w:rsid w:val="00FE2F37"/>
    <w:rsid w:val="00FE499F"/>
    <w:rsid w:val="00FE4BB0"/>
    <w:rsid w:val="00FE4F38"/>
    <w:rsid w:val="00FE7978"/>
    <w:rsid w:val="00FF17F7"/>
    <w:rsid w:val="00FF1983"/>
    <w:rsid w:val="00FF1A08"/>
    <w:rsid w:val="00FF1E14"/>
    <w:rsid w:val="00FF1F23"/>
    <w:rsid w:val="00FF3A1C"/>
    <w:rsid w:val="00FF3AEF"/>
    <w:rsid w:val="00FF3B08"/>
    <w:rsid w:val="00FF3E5C"/>
    <w:rsid w:val="00FF4C51"/>
    <w:rsid w:val="00FF58CB"/>
    <w:rsid w:val="00FF680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AEB4E21"/>
  <w15:chartTrackingRefBased/>
  <w15:docId w15:val="{1EF855F8-67CD-4546-B146-7243F6C05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805"/>
    <w:pPr>
      <w:jc w:val="left"/>
    </w:pPr>
    <w:rPr>
      <w:rFonts w:ascii="Times New Roman" w:eastAsiaTheme="minorEastAsia" w:hAnsi="Times New Roman"/>
      <w:lang w:eastAsia="vi-VN"/>
    </w:rPr>
  </w:style>
  <w:style w:type="paragraph" w:styleId="Heading1">
    <w:name w:val="heading 1"/>
    <w:basedOn w:val="Normal"/>
    <w:next w:val="Normal"/>
    <w:link w:val="Heading1Char"/>
    <w:uiPriority w:val="9"/>
    <w:qFormat/>
    <w:rsid w:val="00532F2E"/>
    <w:pPr>
      <w:keepNext/>
      <w:keepLines/>
      <w:pageBreakBefore/>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710C4"/>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710C4"/>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621655"/>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B63E5"/>
    <w:pPr>
      <w:spacing w:line="240" w:lineRule="auto"/>
    </w:pPr>
    <w:rPr>
      <w:rFonts w:asciiTheme="majorHAnsi" w:hAnsiTheme="majorHAnsi"/>
      <w:sz w:val="24"/>
    </w:rPr>
  </w:style>
  <w:style w:type="character" w:customStyle="1" w:styleId="Heading1Char">
    <w:name w:val="Heading 1 Char"/>
    <w:basedOn w:val="DefaultParagraphFont"/>
    <w:link w:val="Heading1"/>
    <w:uiPriority w:val="9"/>
    <w:rsid w:val="00532F2E"/>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710C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710C4"/>
    <w:rPr>
      <w:rFonts w:ascii="Times New Roman" w:eastAsiaTheme="majorEastAsia" w:hAnsi="Times New Roman" w:cstheme="majorBidi"/>
      <w:b/>
      <w:i/>
      <w:color w:val="000000" w:themeColor="text1"/>
      <w:sz w:val="24"/>
      <w:szCs w:val="24"/>
    </w:rPr>
  </w:style>
  <w:style w:type="paragraph" w:styleId="TOC1">
    <w:name w:val="toc 1"/>
    <w:basedOn w:val="Normal"/>
    <w:next w:val="Normal"/>
    <w:autoRedefine/>
    <w:uiPriority w:val="39"/>
    <w:unhideWhenUsed/>
    <w:qFormat/>
    <w:rsid w:val="00FA181E"/>
    <w:pPr>
      <w:spacing w:after="100"/>
    </w:pPr>
    <w:rPr>
      <w:b/>
    </w:rPr>
  </w:style>
  <w:style w:type="paragraph" w:styleId="TOC2">
    <w:name w:val="toc 2"/>
    <w:basedOn w:val="Normal"/>
    <w:next w:val="Normal"/>
    <w:autoRedefine/>
    <w:uiPriority w:val="39"/>
    <w:unhideWhenUsed/>
    <w:qFormat/>
    <w:rsid w:val="00FA181E"/>
    <w:pPr>
      <w:spacing w:after="100"/>
      <w:ind w:left="220"/>
    </w:pPr>
    <w:rPr>
      <w:b/>
    </w:rPr>
  </w:style>
  <w:style w:type="paragraph" w:styleId="TOC3">
    <w:name w:val="toc 3"/>
    <w:basedOn w:val="Normal"/>
    <w:next w:val="Normal"/>
    <w:autoRedefine/>
    <w:uiPriority w:val="39"/>
    <w:unhideWhenUsed/>
    <w:qFormat/>
    <w:rsid w:val="00FA181E"/>
    <w:pPr>
      <w:spacing w:after="100"/>
      <w:ind w:left="440"/>
    </w:pPr>
  </w:style>
  <w:style w:type="character" w:customStyle="1" w:styleId="Heading4Char">
    <w:name w:val="Heading 4 Char"/>
    <w:basedOn w:val="DefaultParagraphFont"/>
    <w:link w:val="Heading4"/>
    <w:uiPriority w:val="9"/>
    <w:rsid w:val="00621655"/>
    <w:rPr>
      <w:rFonts w:ascii="Times New Roman" w:eastAsiaTheme="majorEastAsia" w:hAnsi="Times New Roman" w:cstheme="majorBidi"/>
      <w:i/>
      <w:iCs/>
      <w:color w:val="2F5496" w:themeColor="accent1" w:themeShade="BF"/>
      <w:sz w:val="24"/>
    </w:rPr>
  </w:style>
  <w:style w:type="paragraph" w:styleId="Header">
    <w:name w:val="header"/>
    <w:basedOn w:val="Normal"/>
    <w:link w:val="HeaderChar"/>
    <w:uiPriority w:val="99"/>
    <w:unhideWhenUsed/>
    <w:rsid w:val="00D54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4FEA"/>
    <w:rPr>
      <w:rFonts w:ascii="Times New Roman" w:eastAsiaTheme="minorEastAsia" w:hAnsi="Times New Roman"/>
      <w:lang w:eastAsia="vi-VN"/>
    </w:rPr>
  </w:style>
  <w:style w:type="paragraph" w:styleId="Footer">
    <w:name w:val="footer"/>
    <w:basedOn w:val="Normal"/>
    <w:link w:val="FooterChar"/>
    <w:uiPriority w:val="99"/>
    <w:unhideWhenUsed/>
    <w:rsid w:val="00D54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4FEA"/>
    <w:rPr>
      <w:rFonts w:ascii="Times New Roman" w:eastAsiaTheme="minorEastAsia" w:hAnsi="Times New Roman"/>
      <w:lang w:eastAsia="vi-VN"/>
    </w:rPr>
  </w:style>
  <w:style w:type="paragraph" w:styleId="TOCHeading">
    <w:name w:val="TOC Heading"/>
    <w:basedOn w:val="Heading1"/>
    <w:next w:val="Normal"/>
    <w:uiPriority w:val="39"/>
    <w:unhideWhenUsed/>
    <w:qFormat/>
    <w:rsid w:val="00D55F0D"/>
    <w:pPr>
      <w:pageBreakBefore w:val="0"/>
      <w:outlineLvl w:val="9"/>
    </w:pPr>
    <w:rPr>
      <w:rFonts w:asciiTheme="majorHAnsi" w:hAnsiTheme="majorHAnsi"/>
      <w:b w:val="0"/>
      <w:color w:val="2F5496" w:themeColor="accent1" w:themeShade="BF"/>
      <w:kern w:val="0"/>
      <w:sz w:val="32"/>
    </w:rPr>
  </w:style>
  <w:style w:type="character" w:styleId="Hyperlink">
    <w:name w:val="Hyperlink"/>
    <w:basedOn w:val="DefaultParagraphFont"/>
    <w:uiPriority w:val="99"/>
    <w:unhideWhenUsed/>
    <w:rsid w:val="00D55F0D"/>
    <w:rPr>
      <w:color w:val="0563C1" w:themeColor="hyperlink"/>
      <w:u w:val="single"/>
    </w:rPr>
  </w:style>
  <w:style w:type="paragraph" w:styleId="ListParagraph">
    <w:name w:val="List Paragraph"/>
    <w:basedOn w:val="Normal"/>
    <w:uiPriority w:val="34"/>
    <w:qFormat/>
    <w:rsid w:val="00316675"/>
    <w:pPr>
      <w:ind w:left="720"/>
      <w:contextualSpacing/>
    </w:pPr>
  </w:style>
  <w:style w:type="table" w:styleId="TableGrid">
    <w:name w:val="Table Grid"/>
    <w:basedOn w:val="TableNormal"/>
    <w:uiPriority w:val="39"/>
    <w:rsid w:val="006665B4"/>
    <w:pPr>
      <w:spacing w:after="0" w:line="240" w:lineRule="auto"/>
      <w:jc w:val="left"/>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B7768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B7768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B776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semiHidden/>
    <w:unhideWhenUsed/>
    <w:rsid w:val="00B85C04"/>
    <w:rPr>
      <w:rFonts w:asciiTheme="minorHAnsi" w:eastAsiaTheme="minorHAnsi" w:hAnsiTheme="minorHAnsi"/>
      <w:lang w:val="en-GB" w:eastAsia="en-US"/>
    </w:rPr>
  </w:style>
  <w:style w:type="table" w:styleId="ListTable3-Accent5">
    <w:name w:val="List Table 3 Accent 5"/>
    <w:basedOn w:val="TableNormal"/>
    <w:uiPriority w:val="48"/>
    <w:rsid w:val="00E854E8"/>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Caption">
    <w:name w:val="caption"/>
    <w:basedOn w:val="Normal"/>
    <w:next w:val="Normal"/>
    <w:uiPriority w:val="35"/>
    <w:unhideWhenUsed/>
    <w:qFormat/>
    <w:rsid w:val="00E532A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C2E8E"/>
    <w:rPr>
      <w:color w:val="605E5C"/>
      <w:shd w:val="clear" w:color="auto" w:fill="E1DFDD"/>
    </w:rPr>
  </w:style>
  <w:style w:type="character" w:styleId="FollowedHyperlink">
    <w:name w:val="FollowedHyperlink"/>
    <w:basedOn w:val="DefaultParagraphFont"/>
    <w:uiPriority w:val="99"/>
    <w:semiHidden/>
    <w:unhideWhenUsed/>
    <w:rsid w:val="00B518B2"/>
    <w:rPr>
      <w:color w:val="954F72" w:themeColor="followedHyperlink"/>
      <w:u w:val="single"/>
    </w:rPr>
  </w:style>
  <w:style w:type="paragraph" w:styleId="TableofFigures">
    <w:name w:val="table of figures"/>
    <w:basedOn w:val="Normal"/>
    <w:next w:val="Normal"/>
    <w:uiPriority w:val="99"/>
    <w:unhideWhenUsed/>
    <w:rsid w:val="005D64A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7559">
      <w:bodyDiv w:val="1"/>
      <w:marLeft w:val="0"/>
      <w:marRight w:val="0"/>
      <w:marTop w:val="0"/>
      <w:marBottom w:val="0"/>
      <w:divBdr>
        <w:top w:val="none" w:sz="0" w:space="0" w:color="auto"/>
        <w:left w:val="none" w:sz="0" w:space="0" w:color="auto"/>
        <w:bottom w:val="none" w:sz="0" w:space="0" w:color="auto"/>
        <w:right w:val="none" w:sz="0" w:space="0" w:color="auto"/>
      </w:divBdr>
      <w:divsChild>
        <w:div w:id="1266230164">
          <w:marLeft w:val="0"/>
          <w:marRight w:val="0"/>
          <w:marTop w:val="0"/>
          <w:marBottom w:val="0"/>
          <w:divBdr>
            <w:top w:val="none" w:sz="0" w:space="0" w:color="auto"/>
            <w:left w:val="none" w:sz="0" w:space="0" w:color="auto"/>
            <w:bottom w:val="none" w:sz="0" w:space="0" w:color="auto"/>
            <w:right w:val="none" w:sz="0" w:space="0" w:color="auto"/>
          </w:divBdr>
          <w:divsChild>
            <w:div w:id="257179927">
              <w:marLeft w:val="0"/>
              <w:marRight w:val="0"/>
              <w:marTop w:val="0"/>
              <w:marBottom w:val="0"/>
              <w:divBdr>
                <w:top w:val="none" w:sz="0" w:space="0" w:color="auto"/>
                <w:left w:val="none" w:sz="0" w:space="0" w:color="auto"/>
                <w:bottom w:val="none" w:sz="0" w:space="0" w:color="auto"/>
                <w:right w:val="none" w:sz="0" w:space="0" w:color="auto"/>
              </w:divBdr>
            </w:div>
            <w:div w:id="561139437">
              <w:marLeft w:val="0"/>
              <w:marRight w:val="0"/>
              <w:marTop w:val="0"/>
              <w:marBottom w:val="0"/>
              <w:divBdr>
                <w:top w:val="none" w:sz="0" w:space="0" w:color="auto"/>
                <w:left w:val="none" w:sz="0" w:space="0" w:color="auto"/>
                <w:bottom w:val="none" w:sz="0" w:space="0" w:color="auto"/>
                <w:right w:val="none" w:sz="0" w:space="0" w:color="auto"/>
              </w:divBdr>
            </w:div>
            <w:div w:id="641154411">
              <w:marLeft w:val="0"/>
              <w:marRight w:val="0"/>
              <w:marTop w:val="0"/>
              <w:marBottom w:val="0"/>
              <w:divBdr>
                <w:top w:val="none" w:sz="0" w:space="0" w:color="auto"/>
                <w:left w:val="none" w:sz="0" w:space="0" w:color="auto"/>
                <w:bottom w:val="none" w:sz="0" w:space="0" w:color="auto"/>
                <w:right w:val="none" w:sz="0" w:space="0" w:color="auto"/>
              </w:divBdr>
            </w:div>
            <w:div w:id="867837729">
              <w:marLeft w:val="0"/>
              <w:marRight w:val="0"/>
              <w:marTop w:val="0"/>
              <w:marBottom w:val="0"/>
              <w:divBdr>
                <w:top w:val="none" w:sz="0" w:space="0" w:color="auto"/>
                <w:left w:val="none" w:sz="0" w:space="0" w:color="auto"/>
                <w:bottom w:val="none" w:sz="0" w:space="0" w:color="auto"/>
                <w:right w:val="none" w:sz="0" w:space="0" w:color="auto"/>
              </w:divBdr>
            </w:div>
            <w:div w:id="1434400249">
              <w:marLeft w:val="0"/>
              <w:marRight w:val="0"/>
              <w:marTop w:val="0"/>
              <w:marBottom w:val="0"/>
              <w:divBdr>
                <w:top w:val="none" w:sz="0" w:space="0" w:color="auto"/>
                <w:left w:val="none" w:sz="0" w:space="0" w:color="auto"/>
                <w:bottom w:val="none" w:sz="0" w:space="0" w:color="auto"/>
                <w:right w:val="none" w:sz="0" w:space="0" w:color="auto"/>
              </w:divBdr>
            </w:div>
            <w:div w:id="20550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5556">
      <w:bodyDiv w:val="1"/>
      <w:marLeft w:val="0"/>
      <w:marRight w:val="0"/>
      <w:marTop w:val="0"/>
      <w:marBottom w:val="0"/>
      <w:divBdr>
        <w:top w:val="none" w:sz="0" w:space="0" w:color="auto"/>
        <w:left w:val="none" w:sz="0" w:space="0" w:color="auto"/>
        <w:bottom w:val="none" w:sz="0" w:space="0" w:color="auto"/>
        <w:right w:val="none" w:sz="0" w:space="0" w:color="auto"/>
      </w:divBdr>
      <w:divsChild>
        <w:div w:id="2081948359">
          <w:marLeft w:val="0"/>
          <w:marRight w:val="0"/>
          <w:marTop w:val="0"/>
          <w:marBottom w:val="0"/>
          <w:divBdr>
            <w:top w:val="none" w:sz="0" w:space="0" w:color="auto"/>
            <w:left w:val="none" w:sz="0" w:space="0" w:color="auto"/>
            <w:bottom w:val="none" w:sz="0" w:space="0" w:color="auto"/>
            <w:right w:val="none" w:sz="0" w:space="0" w:color="auto"/>
          </w:divBdr>
          <w:divsChild>
            <w:div w:id="1125394445">
              <w:marLeft w:val="0"/>
              <w:marRight w:val="0"/>
              <w:marTop w:val="0"/>
              <w:marBottom w:val="0"/>
              <w:divBdr>
                <w:top w:val="none" w:sz="0" w:space="0" w:color="auto"/>
                <w:left w:val="none" w:sz="0" w:space="0" w:color="auto"/>
                <w:bottom w:val="none" w:sz="0" w:space="0" w:color="auto"/>
                <w:right w:val="none" w:sz="0" w:space="0" w:color="auto"/>
              </w:divBdr>
            </w:div>
            <w:div w:id="1284459772">
              <w:marLeft w:val="0"/>
              <w:marRight w:val="0"/>
              <w:marTop w:val="0"/>
              <w:marBottom w:val="0"/>
              <w:divBdr>
                <w:top w:val="none" w:sz="0" w:space="0" w:color="auto"/>
                <w:left w:val="none" w:sz="0" w:space="0" w:color="auto"/>
                <w:bottom w:val="none" w:sz="0" w:space="0" w:color="auto"/>
                <w:right w:val="none" w:sz="0" w:space="0" w:color="auto"/>
              </w:divBdr>
            </w:div>
            <w:div w:id="206459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407">
      <w:bodyDiv w:val="1"/>
      <w:marLeft w:val="0"/>
      <w:marRight w:val="0"/>
      <w:marTop w:val="0"/>
      <w:marBottom w:val="0"/>
      <w:divBdr>
        <w:top w:val="none" w:sz="0" w:space="0" w:color="auto"/>
        <w:left w:val="none" w:sz="0" w:space="0" w:color="auto"/>
        <w:bottom w:val="none" w:sz="0" w:space="0" w:color="auto"/>
        <w:right w:val="none" w:sz="0" w:space="0" w:color="auto"/>
      </w:divBdr>
      <w:divsChild>
        <w:div w:id="506138618">
          <w:marLeft w:val="0"/>
          <w:marRight w:val="0"/>
          <w:marTop w:val="0"/>
          <w:marBottom w:val="0"/>
          <w:divBdr>
            <w:top w:val="none" w:sz="0" w:space="0" w:color="auto"/>
            <w:left w:val="none" w:sz="0" w:space="0" w:color="auto"/>
            <w:bottom w:val="none" w:sz="0" w:space="0" w:color="auto"/>
            <w:right w:val="none" w:sz="0" w:space="0" w:color="auto"/>
          </w:divBdr>
          <w:divsChild>
            <w:div w:id="40636596">
              <w:marLeft w:val="0"/>
              <w:marRight w:val="0"/>
              <w:marTop w:val="0"/>
              <w:marBottom w:val="0"/>
              <w:divBdr>
                <w:top w:val="none" w:sz="0" w:space="0" w:color="auto"/>
                <w:left w:val="none" w:sz="0" w:space="0" w:color="auto"/>
                <w:bottom w:val="none" w:sz="0" w:space="0" w:color="auto"/>
                <w:right w:val="none" w:sz="0" w:space="0" w:color="auto"/>
              </w:divBdr>
            </w:div>
            <w:div w:id="250048702">
              <w:marLeft w:val="0"/>
              <w:marRight w:val="0"/>
              <w:marTop w:val="0"/>
              <w:marBottom w:val="0"/>
              <w:divBdr>
                <w:top w:val="none" w:sz="0" w:space="0" w:color="auto"/>
                <w:left w:val="none" w:sz="0" w:space="0" w:color="auto"/>
                <w:bottom w:val="none" w:sz="0" w:space="0" w:color="auto"/>
                <w:right w:val="none" w:sz="0" w:space="0" w:color="auto"/>
              </w:divBdr>
            </w:div>
            <w:div w:id="928661382">
              <w:marLeft w:val="0"/>
              <w:marRight w:val="0"/>
              <w:marTop w:val="0"/>
              <w:marBottom w:val="0"/>
              <w:divBdr>
                <w:top w:val="none" w:sz="0" w:space="0" w:color="auto"/>
                <w:left w:val="none" w:sz="0" w:space="0" w:color="auto"/>
                <w:bottom w:val="none" w:sz="0" w:space="0" w:color="auto"/>
                <w:right w:val="none" w:sz="0" w:space="0" w:color="auto"/>
              </w:divBdr>
            </w:div>
            <w:div w:id="1209949691">
              <w:marLeft w:val="0"/>
              <w:marRight w:val="0"/>
              <w:marTop w:val="0"/>
              <w:marBottom w:val="0"/>
              <w:divBdr>
                <w:top w:val="none" w:sz="0" w:space="0" w:color="auto"/>
                <w:left w:val="none" w:sz="0" w:space="0" w:color="auto"/>
                <w:bottom w:val="none" w:sz="0" w:space="0" w:color="auto"/>
                <w:right w:val="none" w:sz="0" w:space="0" w:color="auto"/>
              </w:divBdr>
            </w:div>
            <w:div w:id="1478111994">
              <w:marLeft w:val="0"/>
              <w:marRight w:val="0"/>
              <w:marTop w:val="0"/>
              <w:marBottom w:val="0"/>
              <w:divBdr>
                <w:top w:val="none" w:sz="0" w:space="0" w:color="auto"/>
                <w:left w:val="none" w:sz="0" w:space="0" w:color="auto"/>
                <w:bottom w:val="none" w:sz="0" w:space="0" w:color="auto"/>
                <w:right w:val="none" w:sz="0" w:space="0" w:color="auto"/>
              </w:divBdr>
            </w:div>
            <w:div w:id="1519002207">
              <w:marLeft w:val="0"/>
              <w:marRight w:val="0"/>
              <w:marTop w:val="0"/>
              <w:marBottom w:val="0"/>
              <w:divBdr>
                <w:top w:val="none" w:sz="0" w:space="0" w:color="auto"/>
                <w:left w:val="none" w:sz="0" w:space="0" w:color="auto"/>
                <w:bottom w:val="none" w:sz="0" w:space="0" w:color="auto"/>
                <w:right w:val="none" w:sz="0" w:space="0" w:color="auto"/>
              </w:divBdr>
            </w:div>
            <w:div w:id="176383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0831">
      <w:bodyDiv w:val="1"/>
      <w:marLeft w:val="0"/>
      <w:marRight w:val="0"/>
      <w:marTop w:val="0"/>
      <w:marBottom w:val="0"/>
      <w:divBdr>
        <w:top w:val="none" w:sz="0" w:space="0" w:color="auto"/>
        <w:left w:val="none" w:sz="0" w:space="0" w:color="auto"/>
        <w:bottom w:val="none" w:sz="0" w:space="0" w:color="auto"/>
        <w:right w:val="none" w:sz="0" w:space="0" w:color="auto"/>
      </w:divBdr>
      <w:divsChild>
        <w:div w:id="2017726171">
          <w:marLeft w:val="0"/>
          <w:marRight w:val="0"/>
          <w:marTop w:val="0"/>
          <w:marBottom w:val="0"/>
          <w:divBdr>
            <w:top w:val="none" w:sz="0" w:space="0" w:color="auto"/>
            <w:left w:val="none" w:sz="0" w:space="0" w:color="auto"/>
            <w:bottom w:val="none" w:sz="0" w:space="0" w:color="auto"/>
            <w:right w:val="none" w:sz="0" w:space="0" w:color="auto"/>
          </w:divBdr>
          <w:divsChild>
            <w:div w:id="34432390">
              <w:marLeft w:val="0"/>
              <w:marRight w:val="0"/>
              <w:marTop w:val="0"/>
              <w:marBottom w:val="0"/>
              <w:divBdr>
                <w:top w:val="none" w:sz="0" w:space="0" w:color="auto"/>
                <w:left w:val="none" w:sz="0" w:space="0" w:color="auto"/>
                <w:bottom w:val="none" w:sz="0" w:space="0" w:color="auto"/>
                <w:right w:val="none" w:sz="0" w:space="0" w:color="auto"/>
              </w:divBdr>
            </w:div>
            <w:div w:id="637608077">
              <w:marLeft w:val="0"/>
              <w:marRight w:val="0"/>
              <w:marTop w:val="0"/>
              <w:marBottom w:val="0"/>
              <w:divBdr>
                <w:top w:val="none" w:sz="0" w:space="0" w:color="auto"/>
                <w:left w:val="none" w:sz="0" w:space="0" w:color="auto"/>
                <w:bottom w:val="none" w:sz="0" w:space="0" w:color="auto"/>
                <w:right w:val="none" w:sz="0" w:space="0" w:color="auto"/>
              </w:divBdr>
            </w:div>
            <w:div w:id="683482861">
              <w:marLeft w:val="0"/>
              <w:marRight w:val="0"/>
              <w:marTop w:val="0"/>
              <w:marBottom w:val="0"/>
              <w:divBdr>
                <w:top w:val="none" w:sz="0" w:space="0" w:color="auto"/>
                <w:left w:val="none" w:sz="0" w:space="0" w:color="auto"/>
                <w:bottom w:val="none" w:sz="0" w:space="0" w:color="auto"/>
                <w:right w:val="none" w:sz="0" w:space="0" w:color="auto"/>
              </w:divBdr>
            </w:div>
            <w:div w:id="1221940878">
              <w:marLeft w:val="0"/>
              <w:marRight w:val="0"/>
              <w:marTop w:val="0"/>
              <w:marBottom w:val="0"/>
              <w:divBdr>
                <w:top w:val="none" w:sz="0" w:space="0" w:color="auto"/>
                <w:left w:val="none" w:sz="0" w:space="0" w:color="auto"/>
                <w:bottom w:val="none" w:sz="0" w:space="0" w:color="auto"/>
                <w:right w:val="none" w:sz="0" w:space="0" w:color="auto"/>
              </w:divBdr>
            </w:div>
            <w:div w:id="1222864277">
              <w:marLeft w:val="0"/>
              <w:marRight w:val="0"/>
              <w:marTop w:val="0"/>
              <w:marBottom w:val="0"/>
              <w:divBdr>
                <w:top w:val="none" w:sz="0" w:space="0" w:color="auto"/>
                <w:left w:val="none" w:sz="0" w:space="0" w:color="auto"/>
                <w:bottom w:val="none" w:sz="0" w:space="0" w:color="auto"/>
                <w:right w:val="none" w:sz="0" w:space="0" w:color="auto"/>
              </w:divBdr>
            </w:div>
            <w:div w:id="141744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035">
      <w:bodyDiv w:val="1"/>
      <w:marLeft w:val="0"/>
      <w:marRight w:val="0"/>
      <w:marTop w:val="0"/>
      <w:marBottom w:val="0"/>
      <w:divBdr>
        <w:top w:val="none" w:sz="0" w:space="0" w:color="auto"/>
        <w:left w:val="none" w:sz="0" w:space="0" w:color="auto"/>
        <w:bottom w:val="none" w:sz="0" w:space="0" w:color="auto"/>
        <w:right w:val="none" w:sz="0" w:space="0" w:color="auto"/>
      </w:divBdr>
      <w:divsChild>
        <w:div w:id="377778998">
          <w:marLeft w:val="0"/>
          <w:marRight w:val="0"/>
          <w:marTop w:val="0"/>
          <w:marBottom w:val="0"/>
          <w:divBdr>
            <w:top w:val="none" w:sz="0" w:space="0" w:color="auto"/>
            <w:left w:val="none" w:sz="0" w:space="0" w:color="auto"/>
            <w:bottom w:val="none" w:sz="0" w:space="0" w:color="auto"/>
            <w:right w:val="none" w:sz="0" w:space="0" w:color="auto"/>
          </w:divBdr>
          <w:divsChild>
            <w:div w:id="1149786859">
              <w:marLeft w:val="0"/>
              <w:marRight w:val="0"/>
              <w:marTop w:val="0"/>
              <w:marBottom w:val="0"/>
              <w:divBdr>
                <w:top w:val="none" w:sz="0" w:space="0" w:color="auto"/>
                <w:left w:val="none" w:sz="0" w:space="0" w:color="auto"/>
                <w:bottom w:val="none" w:sz="0" w:space="0" w:color="auto"/>
                <w:right w:val="none" w:sz="0" w:space="0" w:color="auto"/>
              </w:divBdr>
            </w:div>
            <w:div w:id="2117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0116">
      <w:bodyDiv w:val="1"/>
      <w:marLeft w:val="0"/>
      <w:marRight w:val="0"/>
      <w:marTop w:val="0"/>
      <w:marBottom w:val="0"/>
      <w:divBdr>
        <w:top w:val="none" w:sz="0" w:space="0" w:color="auto"/>
        <w:left w:val="none" w:sz="0" w:space="0" w:color="auto"/>
        <w:bottom w:val="none" w:sz="0" w:space="0" w:color="auto"/>
        <w:right w:val="none" w:sz="0" w:space="0" w:color="auto"/>
      </w:divBdr>
      <w:divsChild>
        <w:div w:id="497497982">
          <w:marLeft w:val="0"/>
          <w:marRight w:val="0"/>
          <w:marTop w:val="0"/>
          <w:marBottom w:val="0"/>
          <w:divBdr>
            <w:top w:val="none" w:sz="0" w:space="0" w:color="auto"/>
            <w:left w:val="none" w:sz="0" w:space="0" w:color="auto"/>
            <w:bottom w:val="none" w:sz="0" w:space="0" w:color="auto"/>
            <w:right w:val="none" w:sz="0" w:space="0" w:color="auto"/>
          </w:divBdr>
          <w:divsChild>
            <w:div w:id="57090896">
              <w:marLeft w:val="0"/>
              <w:marRight w:val="0"/>
              <w:marTop w:val="0"/>
              <w:marBottom w:val="0"/>
              <w:divBdr>
                <w:top w:val="none" w:sz="0" w:space="0" w:color="auto"/>
                <w:left w:val="none" w:sz="0" w:space="0" w:color="auto"/>
                <w:bottom w:val="none" w:sz="0" w:space="0" w:color="auto"/>
                <w:right w:val="none" w:sz="0" w:space="0" w:color="auto"/>
              </w:divBdr>
            </w:div>
            <w:div w:id="253171145">
              <w:marLeft w:val="0"/>
              <w:marRight w:val="0"/>
              <w:marTop w:val="0"/>
              <w:marBottom w:val="0"/>
              <w:divBdr>
                <w:top w:val="none" w:sz="0" w:space="0" w:color="auto"/>
                <w:left w:val="none" w:sz="0" w:space="0" w:color="auto"/>
                <w:bottom w:val="none" w:sz="0" w:space="0" w:color="auto"/>
                <w:right w:val="none" w:sz="0" w:space="0" w:color="auto"/>
              </w:divBdr>
            </w:div>
            <w:div w:id="433062884">
              <w:marLeft w:val="0"/>
              <w:marRight w:val="0"/>
              <w:marTop w:val="0"/>
              <w:marBottom w:val="0"/>
              <w:divBdr>
                <w:top w:val="none" w:sz="0" w:space="0" w:color="auto"/>
                <w:left w:val="none" w:sz="0" w:space="0" w:color="auto"/>
                <w:bottom w:val="none" w:sz="0" w:space="0" w:color="auto"/>
                <w:right w:val="none" w:sz="0" w:space="0" w:color="auto"/>
              </w:divBdr>
            </w:div>
            <w:div w:id="444496035">
              <w:marLeft w:val="0"/>
              <w:marRight w:val="0"/>
              <w:marTop w:val="0"/>
              <w:marBottom w:val="0"/>
              <w:divBdr>
                <w:top w:val="none" w:sz="0" w:space="0" w:color="auto"/>
                <w:left w:val="none" w:sz="0" w:space="0" w:color="auto"/>
                <w:bottom w:val="none" w:sz="0" w:space="0" w:color="auto"/>
                <w:right w:val="none" w:sz="0" w:space="0" w:color="auto"/>
              </w:divBdr>
            </w:div>
            <w:div w:id="477646522">
              <w:marLeft w:val="0"/>
              <w:marRight w:val="0"/>
              <w:marTop w:val="0"/>
              <w:marBottom w:val="0"/>
              <w:divBdr>
                <w:top w:val="none" w:sz="0" w:space="0" w:color="auto"/>
                <w:left w:val="none" w:sz="0" w:space="0" w:color="auto"/>
                <w:bottom w:val="none" w:sz="0" w:space="0" w:color="auto"/>
                <w:right w:val="none" w:sz="0" w:space="0" w:color="auto"/>
              </w:divBdr>
            </w:div>
            <w:div w:id="505098367">
              <w:marLeft w:val="0"/>
              <w:marRight w:val="0"/>
              <w:marTop w:val="0"/>
              <w:marBottom w:val="0"/>
              <w:divBdr>
                <w:top w:val="none" w:sz="0" w:space="0" w:color="auto"/>
                <w:left w:val="none" w:sz="0" w:space="0" w:color="auto"/>
                <w:bottom w:val="none" w:sz="0" w:space="0" w:color="auto"/>
                <w:right w:val="none" w:sz="0" w:space="0" w:color="auto"/>
              </w:divBdr>
            </w:div>
            <w:div w:id="556282690">
              <w:marLeft w:val="0"/>
              <w:marRight w:val="0"/>
              <w:marTop w:val="0"/>
              <w:marBottom w:val="0"/>
              <w:divBdr>
                <w:top w:val="none" w:sz="0" w:space="0" w:color="auto"/>
                <w:left w:val="none" w:sz="0" w:space="0" w:color="auto"/>
                <w:bottom w:val="none" w:sz="0" w:space="0" w:color="auto"/>
                <w:right w:val="none" w:sz="0" w:space="0" w:color="auto"/>
              </w:divBdr>
            </w:div>
            <w:div w:id="739182995">
              <w:marLeft w:val="0"/>
              <w:marRight w:val="0"/>
              <w:marTop w:val="0"/>
              <w:marBottom w:val="0"/>
              <w:divBdr>
                <w:top w:val="none" w:sz="0" w:space="0" w:color="auto"/>
                <w:left w:val="none" w:sz="0" w:space="0" w:color="auto"/>
                <w:bottom w:val="none" w:sz="0" w:space="0" w:color="auto"/>
                <w:right w:val="none" w:sz="0" w:space="0" w:color="auto"/>
              </w:divBdr>
            </w:div>
            <w:div w:id="839465346">
              <w:marLeft w:val="0"/>
              <w:marRight w:val="0"/>
              <w:marTop w:val="0"/>
              <w:marBottom w:val="0"/>
              <w:divBdr>
                <w:top w:val="none" w:sz="0" w:space="0" w:color="auto"/>
                <w:left w:val="none" w:sz="0" w:space="0" w:color="auto"/>
                <w:bottom w:val="none" w:sz="0" w:space="0" w:color="auto"/>
                <w:right w:val="none" w:sz="0" w:space="0" w:color="auto"/>
              </w:divBdr>
            </w:div>
            <w:div w:id="912855593">
              <w:marLeft w:val="0"/>
              <w:marRight w:val="0"/>
              <w:marTop w:val="0"/>
              <w:marBottom w:val="0"/>
              <w:divBdr>
                <w:top w:val="none" w:sz="0" w:space="0" w:color="auto"/>
                <w:left w:val="none" w:sz="0" w:space="0" w:color="auto"/>
                <w:bottom w:val="none" w:sz="0" w:space="0" w:color="auto"/>
                <w:right w:val="none" w:sz="0" w:space="0" w:color="auto"/>
              </w:divBdr>
            </w:div>
            <w:div w:id="931547710">
              <w:marLeft w:val="0"/>
              <w:marRight w:val="0"/>
              <w:marTop w:val="0"/>
              <w:marBottom w:val="0"/>
              <w:divBdr>
                <w:top w:val="none" w:sz="0" w:space="0" w:color="auto"/>
                <w:left w:val="none" w:sz="0" w:space="0" w:color="auto"/>
                <w:bottom w:val="none" w:sz="0" w:space="0" w:color="auto"/>
                <w:right w:val="none" w:sz="0" w:space="0" w:color="auto"/>
              </w:divBdr>
            </w:div>
            <w:div w:id="950938820">
              <w:marLeft w:val="0"/>
              <w:marRight w:val="0"/>
              <w:marTop w:val="0"/>
              <w:marBottom w:val="0"/>
              <w:divBdr>
                <w:top w:val="none" w:sz="0" w:space="0" w:color="auto"/>
                <w:left w:val="none" w:sz="0" w:space="0" w:color="auto"/>
                <w:bottom w:val="none" w:sz="0" w:space="0" w:color="auto"/>
                <w:right w:val="none" w:sz="0" w:space="0" w:color="auto"/>
              </w:divBdr>
            </w:div>
            <w:div w:id="1064765274">
              <w:marLeft w:val="0"/>
              <w:marRight w:val="0"/>
              <w:marTop w:val="0"/>
              <w:marBottom w:val="0"/>
              <w:divBdr>
                <w:top w:val="none" w:sz="0" w:space="0" w:color="auto"/>
                <w:left w:val="none" w:sz="0" w:space="0" w:color="auto"/>
                <w:bottom w:val="none" w:sz="0" w:space="0" w:color="auto"/>
                <w:right w:val="none" w:sz="0" w:space="0" w:color="auto"/>
              </w:divBdr>
            </w:div>
            <w:div w:id="1075516401">
              <w:marLeft w:val="0"/>
              <w:marRight w:val="0"/>
              <w:marTop w:val="0"/>
              <w:marBottom w:val="0"/>
              <w:divBdr>
                <w:top w:val="none" w:sz="0" w:space="0" w:color="auto"/>
                <w:left w:val="none" w:sz="0" w:space="0" w:color="auto"/>
                <w:bottom w:val="none" w:sz="0" w:space="0" w:color="auto"/>
                <w:right w:val="none" w:sz="0" w:space="0" w:color="auto"/>
              </w:divBdr>
            </w:div>
            <w:div w:id="1133325131">
              <w:marLeft w:val="0"/>
              <w:marRight w:val="0"/>
              <w:marTop w:val="0"/>
              <w:marBottom w:val="0"/>
              <w:divBdr>
                <w:top w:val="none" w:sz="0" w:space="0" w:color="auto"/>
                <w:left w:val="none" w:sz="0" w:space="0" w:color="auto"/>
                <w:bottom w:val="none" w:sz="0" w:space="0" w:color="auto"/>
                <w:right w:val="none" w:sz="0" w:space="0" w:color="auto"/>
              </w:divBdr>
            </w:div>
            <w:div w:id="1257638000">
              <w:marLeft w:val="0"/>
              <w:marRight w:val="0"/>
              <w:marTop w:val="0"/>
              <w:marBottom w:val="0"/>
              <w:divBdr>
                <w:top w:val="none" w:sz="0" w:space="0" w:color="auto"/>
                <w:left w:val="none" w:sz="0" w:space="0" w:color="auto"/>
                <w:bottom w:val="none" w:sz="0" w:space="0" w:color="auto"/>
                <w:right w:val="none" w:sz="0" w:space="0" w:color="auto"/>
              </w:divBdr>
            </w:div>
            <w:div w:id="1262490022">
              <w:marLeft w:val="0"/>
              <w:marRight w:val="0"/>
              <w:marTop w:val="0"/>
              <w:marBottom w:val="0"/>
              <w:divBdr>
                <w:top w:val="none" w:sz="0" w:space="0" w:color="auto"/>
                <w:left w:val="none" w:sz="0" w:space="0" w:color="auto"/>
                <w:bottom w:val="none" w:sz="0" w:space="0" w:color="auto"/>
                <w:right w:val="none" w:sz="0" w:space="0" w:color="auto"/>
              </w:divBdr>
            </w:div>
            <w:div w:id="1276058407">
              <w:marLeft w:val="0"/>
              <w:marRight w:val="0"/>
              <w:marTop w:val="0"/>
              <w:marBottom w:val="0"/>
              <w:divBdr>
                <w:top w:val="none" w:sz="0" w:space="0" w:color="auto"/>
                <w:left w:val="none" w:sz="0" w:space="0" w:color="auto"/>
                <w:bottom w:val="none" w:sz="0" w:space="0" w:color="auto"/>
                <w:right w:val="none" w:sz="0" w:space="0" w:color="auto"/>
              </w:divBdr>
            </w:div>
            <w:div w:id="1741515833">
              <w:marLeft w:val="0"/>
              <w:marRight w:val="0"/>
              <w:marTop w:val="0"/>
              <w:marBottom w:val="0"/>
              <w:divBdr>
                <w:top w:val="none" w:sz="0" w:space="0" w:color="auto"/>
                <w:left w:val="none" w:sz="0" w:space="0" w:color="auto"/>
                <w:bottom w:val="none" w:sz="0" w:space="0" w:color="auto"/>
                <w:right w:val="none" w:sz="0" w:space="0" w:color="auto"/>
              </w:divBdr>
            </w:div>
            <w:div w:id="1766881085">
              <w:marLeft w:val="0"/>
              <w:marRight w:val="0"/>
              <w:marTop w:val="0"/>
              <w:marBottom w:val="0"/>
              <w:divBdr>
                <w:top w:val="none" w:sz="0" w:space="0" w:color="auto"/>
                <w:left w:val="none" w:sz="0" w:space="0" w:color="auto"/>
                <w:bottom w:val="none" w:sz="0" w:space="0" w:color="auto"/>
                <w:right w:val="none" w:sz="0" w:space="0" w:color="auto"/>
              </w:divBdr>
            </w:div>
            <w:div w:id="1857883282">
              <w:marLeft w:val="0"/>
              <w:marRight w:val="0"/>
              <w:marTop w:val="0"/>
              <w:marBottom w:val="0"/>
              <w:divBdr>
                <w:top w:val="none" w:sz="0" w:space="0" w:color="auto"/>
                <w:left w:val="none" w:sz="0" w:space="0" w:color="auto"/>
                <w:bottom w:val="none" w:sz="0" w:space="0" w:color="auto"/>
                <w:right w:val="none" w:sz="0" w:space="0" w:color="auto"/>
              </w:divBdr>
            </w:div>
            <w:div w:id="2117291965">
              <w:marLeft w:val="0"/>
              <w:marRight w:val="0"/>
              <w:marTop w:val="0"/>
              <w:marBottom w:val="0"/>
              <w:divBdr>
                <w:top w:val="none" w:sz="0" w:space="0" w:color="auto"/>
                <w:left w:val="none" w:sz="0" w:space="0" w:color="auto"/>
                <w:bottom w:val="none" w:sz="0" w:space="0" w:color="auto"/>
                <w:right w:val="none" w:sz="0" w:space="0" w:color="auto"/>
              </w:divBdr>
            </w:div>
            <w:div w:id="21230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9567">
      <w:bodyDiv w:val="1"/>
      <w:marLeft w:val="0"/>
      <w:marRight w:val="0"/>
      <w:marTop w:val="0"/>
      <w:marBottom w:val="0"/>
      <w:divBdr>
        <w:top w:val="none" w:sz="0" w:space="0" w:color="auto"/>
        <w:left w:val="none" w:sz="0" w:space="0" w:color="auto"/>
        <w:bottom w:val="none" w:sz="0" w:space="0" w:color="auto"/>
        <w:right w:val="none" w:sz="0" w:space="0" w:color="auto"/>
      </w:divBdr>
      <w:divsChild>
        <w:div w:id="526256405">
          <w:marLeft w:val="0"/>
          <w:marRight w:val="0"/>
          <w:marTop w:val="0"/>
          <w:marBottom w:val="0"/>
          <w:divBdr>
            <w:top w:val="none" w:sz="0" w:space="0" w:color="auto"/>
            <w:left w:val="none" w:sz="0" w:space="0" w:color="auto"/>
            <w:bottom w:val="none" w:sz="0" w:space="0" w:color="auto"/>
            <w:right w:val="none" w:sz="0" w:space="0" w:color="auto"/>
          </w:divBdr>
          <w:divsChild>
            <w:div w:id="346367560">
              <w:marLeft w:val="0"/>
              <w:marRight w:val="0"/>
              <w:marTop w:val="0"/>
              <w:marBottom w:val="0"/>
              <w:divBdr>
                <w:top w:val="none" w:sz="0" w:space="0" w:color="auto"/>
                <w:left w:val="none" w:sz="0" w:space="0" w:color="auto"/>
                <w:bottom w:val="none" w:sz="0" w:space="0" w:color="auto"/>
                <w:right w:val="none" w:sz="0" w:space="0" w:color="auto"/>
              </w:divBdr>
            </w:div>
            <w:div w:id="952857454">
              <w:marLeft w:val="0"/>
              <w:marRight w:val="0"/>
              <w:marTop w:val="0"/>
              <w:marBottom w:val="0"/>
              <w:divBdr>
                <w:top w:val="none" w:sz="0" w:space="0" w:color="auto"/>
                <w:left w:val="none" w:sz="0" w:space="0" w:color="auto"/>
                <w:bottom w:val="none" w:sz="0" w:space="0" w:color="auto"/>
                <w:right w:val="none" w:sz="0" w:space="0" w:color="auto"/>
              </w:divBdr>
            </w:div>
            <w:div w:id="983394752">
              <w:marLeft w:val="0"/>
              <w:marRight w:val="0"/>
              <w:marTop w:val="0"/>
              <w:marBottom w:val="0"/>
              <w:divBdr>
                <w:top w:val="none" w:sz="0" w:space="0" w:color="auto"/>
                <w:left w:val="none" w:sz="0" w:space="0" w:color="auto"/>
                <w:bottom w:val="none" w:sz="0" w:space="0" w:color="auto"/>
                <w:right w:val="none" w:sz="0" w:space="0" w:color="auto"/>
              </w:divBdr>
            </w:div>
            <w:div w:id="187946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3272">
      <w:bodyDiv w:val="1"/>
      <w:marLeft w:val="0"/>
      <w:marRight w:val="0"/>
      <w:marTop w:val="0"/>
      <w:marBottom w:val="0"/>
      <w:divBdr>
        <w:top w:val="none" w:sz="0" w:space="0" w:color="auto"/>
        <w:left w:val="none" w:sz="0" w:space="0" w:color="auto"/>
        <w:bottom w:val="none" w:sz="0" w:space="0" w:color="auto"/>
        <w:right w:val="none" w:sz="0" w:space="0" w:color="auto"/>
      </w:divBdr>
      <w:divsChild>
        <w:div w:id="531694022">
          <w:marLeft w:val="0"/>
          <w:marRight w:val="0"/>
          <w:marTop w:val="0"/>
          <w:marBottom w:val="0"/>
          <w:divBdr>
            <w:top w:val="none" w:sz="0" w:space="0" w:color="auto"/>
            <w:left w:val="none" w:sz="0" w:space="0" w:color="auto"/>
            <w:bottom w:val="none" w:sz="0" w:space="0" w:color="auto"/>
            <w:right w:val="none" w:sz="0" w:space="0" w:color="auto"/>
          </w:divBdr>
          <w:divsChild>
            <w:div w:id="2108773102">
              <w:marLeft w:val="0"/>
              <w:marRight w:val="0"/>
              <w:marTop w:val="0"/>
              <w:marBottom w:val="0"/>
              <w:divBdr>
                <w:top w:val="none" w:sz="0" w:space="0" w:color="auto"/>
                <w:left w:val="none" w:sz="0" w:space="0" w:color="auto"/>
                <w:bottom w:val="none" w:sz="0" w:space="0" w:color="auto"/>
                <w:right w:val="none" w:sz="0" w:space="0" w:color="auto"/>
              </w:divBdr>
              <w:divsChild>
                <w:div w:id="1423527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0927346">
      <w:bodyDiv w:val="1"/>
      <w:marLeft w:val="0"/>
      <w:marRight w:val="0"/>
      <w:marTop w:val="0"/>
      <w:marBottom w:val="0"/>
      <w:divBdr>
        <w:top w:val="none" w:sz="0" w:space="0" w:color="auto"/>
        <w:left w:val="none" w:sz="0" w:space="0" w:color="auto"/>
        <w:bottom w:val="none" w:sz="0" w:space="0" w:color="auto"/>
        <w:right w:val="none" w:sz="0" w:space="0" w:color="auto"/>
      </w:divBdr>
      <w:divsChild>
        <w:div w:id="809635344">
          <w:marLeft w:val="0"/>
          <w:marRight w:val="0"/>
          <w:marTop w:val="0"/>
          <w:marBottom w:val="0"/>
          <w:divBdr>
            <w:top w:val="none" w:sz="0" w:space="0" w:color="auto"/>
            <w:left w:val="none" w:sz="0" w:space="0" w:color="auto"/>
            <w:bottom w:val="none" w:sz="0" w:space="0" w:color="auto"/>
            <w:right w:val="none" w:sz="0" w:space="0" w:color="auto"/>
          </w:divBdr>
          <w:divsChild>
            <w:div w:id="2133671001">
              <w:marLeft w:val="0"/>
              <w:marRight w:val="0"/>
              <w:marTop w:val="0"/>
              <w:marBottom w:val="0"/>
              <w:divBdr>
                <w:top w:val="none" w:sz="0" w:space="0" w:color="auto"/>
                <w:left w:val="none" w:sz="0" w:space="0" w:color="auto"/>
                <w:bottom w:val="none" w:sz="0" w:space="0" w:color="auto"/>
                <w:right w:val="none" w:sz="0" w:space="0" w:color="auto"/>
              </w:divBdr>
              <w:divsChild>
                <w:div w:id="59128128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8210459">
      <w:bodyDiv w:val="1"/>
      <w:marLeft w:val="0"/>
      <w:marRight w:val="0"/>
      <w:marTop w:val="0"/>
      <w:marBottom w:val="0"/>
      <w:divBdr>
        <w:top w:val="none" w:sz="0" w:space="0" w:color="auto"/>
        <w:left w:val="none" w:sz="0" w:space="0" w:color="auto"/>
        <w:bottom w:val="none" w:sz="0" w:space="0" w:color="auto"/>
        <w:right w:val="none" w:sz="0" w:space="0" w:color="auto"/>
      </w:divBdr>
      <w:divsChild>
        <w:div w:id="2127581767">
          <w:marLeft w:val="0"/>
          <w:marRight w:val="0"/>
          <w:marTop w:val="0"/>
          <w:marBottom w:val="0"/>
          <w:divBdr>
            <w:top w:val="none" w:sz="0" w:space="0" w:color="auto"/>
            <w:left w:val="none" w:sz="0" w:space="0" w:color="auto"/>
            <w:bottom w:val="none" w:sz="0" w:space="0" w:color="auto"/>
            <w:right w:val="none" w:sz="0" w:space="0" w:color="auto"/>
          </w:divBdr>
          <w:divsChild>
            <w:div w:id="260837772">
              <w:marLeft w:val="0"/>
              <w:marRight w:val="0"/>
              <w:marTop w:val="0"/>
              <w:marBottom w:val="0"/>
              <w:divBdr>
                <w:top w:val="none" w:sz="0" w:space="0" w:color="auto"/>
                <w:left w:val="none" w:sz="0" w:space="0" w:color="auto"/>
                <w:bottom w:val="none" w:sz="0" w:space="0" w:color="auto"/>
                <w:right w:val="none" w:sz="0" w:space="0" w:color="auto"/>
              </w:divBdr>
            </w:div>
            <w:div w:id="991640893">
              <w:marLeft w:val="0"/>
              <w:marRight w:val="0"/>
              <w:marTop w:val="0"/>
              <w:marBottom w:val="0"/>
              <w:divBdr>
                <w:top w:val="none" w:sz="0" w:space="0" w:color="auto"/>
                <w:left w:val="none" w:sz="0" w:space="0" w:color="auto"/>
                <w:bottom w:val="none" w:sz="0" w:space="0" w:color="auto"/>
                <w:right w:val="none" w:sz="0" w:space="0" w:color="auto"/>
              </w:divBdr>
            </w:div>
            <w:div w:id="1104038946">
              <w:marLeft w:val="0"/>
              <w:marRight w:val="0"/>
              <w:marTop w:val="0"/>
              <w:marBottom w:val="0"/>
              <w:divBdr>
                <w:top w:val="none" w:sz="0" w:space="0" w:color="auto"/>
                <w:left w:val="none" w:sz="0" w:space="0" w:color="auto"/>
                <w:bottom w:val="none" w:sz="0" w:space="0" w:color="auto"/>
                <w:right w:val="none" w:sz="0" w:space="0" w:color="auto"/>
              </w:divBdr>
            </w:div>
            <w:div w:id="1197543507">
              <w:marLeft w:val="0"/>
              <w:marRight w:val="0"/>
              <w:marTop w:val="0"/>
              <w:marBottom w:val="0"/>
              <w:divBdr>
                <w:top w:val="none" w:sz="0" w:space="0" w:color="auto"/>
                <w:left w:val="none" w:sz="0" w:space="0" w:color="auto"/>
                <w:bottom w:val="none" w:sz="0" w:space="0" w:color="auto"/>
                <w:right w:val="none" w:sz="0" w:space="0" w:color="auto"/>
              </w:divBdr>
            </w:div>
            <w:div w:id="1421414431">
              <w:marLeft w:val="0"/>
              <w:marRight w:val="0"/>
              <w:marTop w:val="0"/>
              <w:marBottom w:val="0"/>
              <w:divBdr>
                <w:top w:val="none" w:sz="0" w:space="0" w:color="auto"/>
                <w:left w:val="none" w:sz="0" w:space="0" w:color="auto"/>
                <w:bottom w:val="none" w:sz="0" w:space="0" w:color="auto"/>
                <w:right w:val="none" w:sz="0" w:space="0" w:color="auto"/>
              </w:divBdr>
            </w:div>
            <w:div w:id="1932005285">
              <w:marLeft w:val="0"/>
              <w:marRight w:val="0"/>
              <w:marTop w:val="0"/>
              <w:marBottom w:val="0"/>
              <w:divBdr>
                <w:top w:val="none" w:sz="0" w:space="0" w:color="auto"/>
                <w:left w:val="none" w:sz="0" w:space="0" w:color="auto"/>
                <w:bottom w:val="none" w:sz="0" w:space="0" w:color="auto"/>
                <w:right w:val="none" w:sz="0" w:space="0" w:color="auto"/>
              </w:divBdr>
            </w:div>
            <w:div w:id="20055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9994">
      <w:bodyDiv w:val="1"/>
      <w:marLeft w:val="0"/>
      <w:marRight w:val="0"/>
      <w:marTop w:val="0"/>
      <w:marBottom w:val="0"/>
      <w:divBdr>
        <w:top w:val="none" w:sz="0" w:space="0" w:color="auto"/>
        <w:left w:val="none" w:sz="0" w:space="0" w:color="auto"/>
        <w:bottom w:val="none" w:sz="0" w:space="0" w:color="auto"/>
        <w:right w:val="none" w:sz="0" w:space="0" w:color="auto"/>
      </w:divBdr>
      <w:divsChild>
        <w:div w:id="587422243">
          <w:marLeft w:val="0"/>
          <w:marRight w:val="0"/>
          <w:marTop w:val="0"/>
          <w:marBottom w:val="0"/>
          <w:divBdr>
            <w:top w:val="none" w:sz="0" w:space="0" w:color="auto"/>
            <w:left w:val="none" w:sz="0" w:space="0" w:color="auto"/>
            <w:bottom w:val="none" w:sz="0" w:space="0" w:color="auto"/>
            <w:right w:val="none" w:sz="0" w:space="0" w:color="auto"/>
          </w:divBdr>
          <w:divsChild>
            <w:div w:id="131362892">
              <w:marLeft w:val="0"/>
              <w:marRight w:val="0"/>
              <w:marTop w:val="0"/>
              <w:marBottom w:val="0"/>
              <w:divBdr>
                <w:top w:val="none" w:sz="0" w:space="0" w:color="auto"/>
                <w:left w:val="none" w:sz="0" w:space="0" w:color="auto"/>
                <w:bottom w:val="none" w:sz="0" w:space="0" w:color="auto"/>
                <w:right w:val="none" w:sz="0" w:space="0" w:color="auto"/>
              </w:divBdr>
            </w:div>
            <w:div w:id="1095831767">
              <w:marLeft w:val="0"/>
              <w:marRight w:val="0"/>
              <w:marTop w:val="0"/>
              <w:marBottom w:val="0"/>
              <w:divBdr>
                <w:top w:val="none" w:sz="0" w:space="0" w:color="auto"/>
                <w:left w:val="none" w:sz="0" w:space="0" w:color="auto"/>
                <w:bottom w:val="none" w:sz="0" w:space="0" w:color="auto"/>
                <w:right w:val="none" w:sz="0" w:space="0" w:color="auto"/>
              </w:divBdr>
            </w:div>
            <w:div w:id="1289313866">
              <w:marLeft w:val="0"/>
              <w:marRight w:val="0"/>
              <w:marTop w:val="0"/>
              <w:marBottom w:val="0"/>
              <w:divBdr>
                <w:top w:val="none" w:sz="0" w:space="0" w:color="auto"/>
                <w:left w:val="none" w:sz="0" w:space="0" w:color="auto"/>
                <w:bottom w:val="none" w:sz="0" w:space="0" w:color="auto"/>
                <w:right w:val="none" w:sz="0" w:space="0" w:color="auto"/>
              </w:divBdr>
            </w:div>
            <w:div w:id="1309624684">
              <w:marLeft w:val="0"/>
              <w:marRight w:val="0"/>
              <w:marTop w:val="0"/>
              <w:marBottom w:val="0"/>
              <w:divBdr>
                <w:top w:val="none" w:sz="0" w:space="0" w:color="auto"/>
                <w:left w:val="none" w:sz="0" w:space="0" w:color="auto"/>
                <w:bottom w:val="none" w:sz="0" w:space="0" w:color="auto"/>
                <w:right w:val="none" w:sz="0" w:space="0" w:color="auto"/>
              </w:divBdr>
            </w:div>
            <w:div w:id="14418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4334">
      <w:bodyDiv w:val="1"/>
      <w:marLeft w:val="0"/>
      <w:marRight w:val="0"/>
      <w:marTop w:val="0"/>
      <w:marBottom w:val="0"/>
      <w:divBdr>
        <w:top w:val="none" w:sz="0" w:space="0" w:color="auto"/>
        <w:left w:val="none" w:sz="0" w:space="0" w:color="auto"/>
        <w:bottom w:val="none" w:sz="0" w:space="0" w:color="auto"/>
        <w:right w:val="none" w:sz="0" w:space="0" w:color="auto"/>
      </w:divBdr>
      <w:divsChild>
        <w:div w:id="121656856">
          <w:marLeft w:val="0"/>
          <w:marRight w:val="0"/>
          <w:marTop w:val="0"/>
          <w:marBottom w:val="0"/>
          <w:divBdr>
            <w:top w:val="none" w:sz="0" w:space="0" w:color="auto"/>
            <w:left w:val="none" w:sz="0" w:space="0" w:color="auto"/>
            <w:bottom w:val="none" w:sz="0" w:space="0" w:color="auto"/>
            <w:right w:val="none" w:sz="0" w:space="0" w:color="auto"/>
          </w:divBdr>
          <w:divsChild>
            <w:div w:id="1249533775">
              <w:marLeft w:val="0"/>
              <w:marRight w:val="0"/>
              <w:marTop w:val="0"/>
              <w:marBottom w:val="0"/>
              <w:divBdr>
                <w:top w:val="none" w:sz="0" w:space="0" w:color="auto"/>
                <w:left w:val="none" w:sz="0" w:space="0" w:color="auto"/>
                <w:bottom w:val="none" w:sz="0" w:space="0" w:color="auto"/>
                <w:right w:val="none" w:sz="0" w:space="0" w:color="auto"/>
              </w:divBdr>
            </w:div>
            <w:div w:id="1641882178">
              <w:marLeft w:val="0"/>
              <w:marRight w:val="0"/>
              <w:marTop w:val="0"/>
              <w:marBottom w:val="0"/>
              <w:divBdr>
                <w:top w:val="none" w:sz="0" w:space="0" w:color="auto"/>
                <w:left w:val="none" w:sz="0" w:space="0" w:color="auto"/>
                <w:bottom w:val="none" w:sz="0" w:space="0" w:color="auto"/>
                <w:right w:val="none" w:sz="0" w:space="0" w:color="auto"/>
              </w:divBdr>
            </w:div>
            <w:div w:id="1673679925">
              <w:marLeft w:val="0"/>
              <w:marRight w:val="0"/>
              <w:marTop w:val="0"/>
              <w:marBottom w:val="0"/>
              <w:divBdr>
                <w:top w:val="none" w:sz="0" w:space="0" w:color="auto"/>
                <w:left w:val="none" w:sz="0" w:space="0" w:color="auto"/>
                <w:bottom w:val="none" w:sz="0" w:space="0" w:color="auto"/>
                <w:right w:val="none" w:sz="0" w:space="0" w:color="auto"/>
              </w:divBdr>
            </w:div>
            <w:div w:id="189654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0406">
      <w:bodyDiv w:val="1"/>
      <w:marLeft w:val="0"/>
      <w:marRight w:val="0"/>
      <w:marTop w:val="0"/>
      <w:marBottom w:val="0"/>
      <w:divBdr>
        <w:top w:val="none" w:sz="0" w:space="0" w:color="auto"/>
        <w:left w:val="none" w:sz="0" w:space="0" w:color="auto"/>
        <w:bottom w:val="none" w:sz="0" w:space="0" w:color="auto"/>
        <w:right w:val="none" w:sz="0" w:space="0" w:color="auto"/>
      </w:divBdr>
      <w:divsChild>
        <w:div w:id="525293134">
          <w:marLeft w:val="0"/>
          <w:marRight w:val="0"/>
          <w:marTop w:val="0"/>
          <w:marBottom w:val="0"/>
          <w:divBdr>
            <w:top w:val="none" w:sz="0" w:space="0" w:color="auto"/>
            <w:left w:val="none" w:sz="0" w:space="0" w:color="auto"/>
            <w:bottom w:val="none" w:sz="0" w:space="0" w:color="auto"/>
            <w:right w:val="none" w:sz="0" w:space="0" w:color="auto"/>
          </w:divBdr>
          <w:divsChild>
            <w:div w:id="206263172">
              <w:marLeft w:val="0"/>
              <w:marRight w:val="0"/>
              <w:marTop w:val="0"/>
              <w:marBottom w:val="0"/>
              <w:divBdr>
                <w:top w:val="none" w:sz="0" w:space="0" w:color="auto"/>
                <w:left w:val="none" w:sz="0" w:space="0" w:color="auto"/>
                <w:bottom w:val="none" w:sz="0" w:space="0" w:color="auto"/>
                <w:right w:val="none" w:sz="0" w:space="0" w:color="auto"/>
              </w:divBdr>
            </w:div>
            <w:div w:id="1388340455">
              <w:marLeft w:val="0"/>
              <w:marRight w:val="0"/>
              <w:marTop w:val="0"/>
              <w:marBottom w:val="0"/>
              <w:divBdr>
                <w:top w:val="none" w:sz="0" w:space="0" w:color="auto"/>
                <w:left w:val="none" w:sz="0" w:space="0" w:color="auto"/>
                <w:bottom w:val="none" w:sz="0" w:space="0" w:color="auto"/>
                <w:right w:val="none" w:sz="0" w:space="0" w:color="auto"/>
              </w:divBdr>
            </w:div>
            <w:div w:id="1533151311">
              <w:marLeft w:val="0"/>
              <w:marRight w:val="0"/>
              <w:marTop w:val="0"/>
              <w:marBottom w:val="0"/>
              <w:divBdr>
                <w:top w:val="none" w:sz="0" w:space="0" w:color="auto"/>
                <w:left w:val="none" w:sz="0" w:space="0" w:color="auto"/>
                <w:bottom w:val="none" w:sz="0" w:space="0" w:color="auto"/>
                <w:right w:val="none" w:sz="0" w:space="0" w:color="auto"/>
              </w:divBdr>
            </w:div>
            <w:div w:id="180723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0871">
      <w:bodyDiv w:val="1"/>
      <w:marLeft w:val="0"/>
      <w:marRight w:val="0"/>
      <w:marTop w:val="0"/>
      <w:marBottom w:val="0"/>
      <w:divBdr>
        <w:top w:val="none" w:sz="0" w:space="0" w:color="auto"/>
        <w:left w:val="none" w:sz="0" w:space="0" w:color="auto"/>
        <w:bottom w:val="none" w:sz="0" w:space="0" w:color="auto"/>
        <w:right w:val="none" w:sz="0" w:space="0" w:color="auto"/>
      </w:divBdr>
      <w:divsChild>
        <w:div w:id="49499532">
          <w:marLeft w:val="0"/>
          <w:marRight w:val="0"/>
          <w:marTop w:val="0"/>
          <w:marBottom w:val="0"/>
          <w:divBdr>
            <w:top w:val="none" w:sz="0" w:space="0" w:color="auto"/>
            <w:left w:val="none" w:sz="0" w:space="0" w:color="auto"/>
            <w:bottom w:val="none" w:sz="0" w:space="0" w:color="auto"/>
            <w:right w:val="none" w:sz="0" w:space="0" w:color="auto"/>
          </w:divBdr>
          <w:divsChild>
            <w:div w:id="100806818">
              <w:marLeft w:val="0"/>
              <w:marRight w:val="0"/>
              <w:marTop w:val="0"/>
              <w:marBottom w:val="0"/>
              <w:divBdr>
                <w:top w:val="none" w:sz="0" w:space="0" w:color="auto"/>
                <w:left w:val="none" w:sz="0" w:space="0" w:color="auto"/>
                <w:bottom w:val="none" w:sz="0" w:space="0" w:color="auto"/>
                <w:right w:val="none" w:sz="0" w:space="0" w:color="auto"/>
              </w:divBdr>
            </w:div>
            <w:div w:id="124083572">
              <w:marLeft w:val="0"/>
              <w:marRight w:val="0"/>
              <w:marTop w:val="0"/>
              <w:marBottom w:val="0"/>
              <w:divBdr>
                <w:top w:val="none" w:sz="0" w:space="0" w:color="auto"/>
                <w:left w:val="none" w:sz="0" w:space="0" w:color="auto"/>
                <w:bottom w:val="none" w:sz="0" w:space="0" w:color="auto"/>
                <w:right w:val="none" w:sz="0" w:space="0" w:color="auto"/>
              </w:divBdr>
            </w:div>
            <w:div w:id="280192533">
              <w:marLeft w:val="0"/>
              <w:marRight w:val="0"/>
              <w:marTop w:val="0"/>
              <w:marBottom w:val="0"/>
              <w:divBdr>
                <w:top w:val="none" w:sz="0" w:space="0" w:color="auto"/>
                <w:left w:val="none" w:sz="0" w:space="0" w:color="auto"/>
                <w:bottom w:val="none" w:sz="0" w:space="0" w:color="auto"/>
                <w:right w:val="none" w:sz="0" w:space="0" w:color="auto"/>
              </w:divBdr>
            </w:div>
            <w:div w:id="828205300">
              <w:marLeft w:val="0"/>
              <w:marRight w:val="0"/>
              <w:marTop w:val="0"/>
              <w:marBottom w:val="0"/>
              <w:divBdr>
                <w:top w:val="none" w:sz="0" w:space="0" w:color="auto"/>
                <w:left w:val="none" w:sz="0" w:space="0" w:color="auto"/>
                <w:bottom w:val="none" w:sz="0" w:space="0" w:color="auto"/>
                <w:right w:val="none" w:sz="0" w:space="0" w:color="auto"/>
              </w:divBdr>
            </w:div>
            <w:div w:id="1184441930">
              <w:marLeft w:val="0"/>
              <w:marRight w:val="0"/>
              <w:marTop w:val="0"/>
              <w:marBottom w:val="0"/>
              <w:divBdr>
                <w:top w:val="none" w:sz="0" w:space="0" w:color="auto"/>
                <w:left w:val="none" w:sz="0" w:space="0" w:color="auto"/>
                <w:bottom w:val="none" w:sz="0" w:space="0" w:color="auto"/>
                <w:right w:val="none" w:sz="0" w:space="0" w:color="auto"/>
              </w:divBdr>
            </w:div>
            <w:div w:id="1217811540">
              <w:marLeft w:val="0"/>
              <w:marRight w:val="0"/>
              <w:marTop w:val="0"/>
              <w:marBottom w:val="0"/>
              <w:divBdr>
                <w:top w:val="none" w:sz="0" w:space="0" w:color="auto"/>
                <w:left w:val="none" w:sz="0" w:space="0" w:color="auto"/>
                <w:bottom w:val="none" w:sz="0" w:space="0" w:color="auto"/>
                <w:right w:val="none" w:sz="0" w:space="0" w:color="auto"/>
              </w:divBdr>
            </w:div>
            <w:div w:id="1226377398">
              <w:marLeft w:val="0"/>
              <w:marRight w:val="0"/>
              <w:marTop w:val="0"/>
              <w:marBottom w:val="0"/>
              <w:divBdr>
                <w:top w:val="none" w:sz="0" w:space="0" w:color="auto"/>
                <w:left w:val="none" w:sz="0" w:space="0" w:color="auto"/>
                <w:bottom w:val="none" w:sz="0" w:space="0" w:color="auto"/>
                <w:right w:val="none" w:sz="0" w:space="0" w:color="auto"/>
              </w:divBdr>
            </w:div>
            <w:div w:id="1231504237">
              <w:marLeft w:val="0"/>
              <w:marRight w:val="0"/>
              <w:marTop w:val="0"/>
              <w:marBottom w:val="0"/>
              <w:divBdr>
                <w:top w:val="none" w:sz="0" w:space="0" w:color="auto"/>
                <w:left w:val="none" w:sz="0" w:space="0" w:color="auto"/>
                <w:bottom w:val="none" w:sz="0" w:space="0" w:color="auto"/>
                <w:right w:val="none" w:sz="0" w:space="0" w:color="auto"/>
              </w:divBdr>
            </w:div>
            <w:div w:id="1242327351">
              <w:marLeft w:val="0"/>
              <w:marRight w:val="0"/>
              <w:marTop w:val="0"/>
              <w:marBottom w:val="0"/>
              <w:divBdr>
                <w:top w:val="none" w:sz="0" w:space="0" w:color="auto"/>
                <w:left w:val="none" w:sz="0" w:space="0" w:color="auto"/>
                <w:bottom w:val="none" w:sz="0" w:space="0" w:color="auto"/>
                <w:right w:val="none" w:sz="0" w:space="0" w:color="auto"/>
              </w:divBdr>
            </w:div>
            <w:div w:id="1404378571">
              <w:marLeft w:val="0"/>
              <w:marRight w:val="0"/>
              <w:marTop w:val="0"/>
              <w:marBottom w:val="0"/>
              <w:divBdr>
                <w:top w:val="none" w:sz="0" w:space="0" w:color="auto"/>
                <w:left w:val="none" w:sz="0" w:space="0" w:color="auto"/>
                <w:bottom w:val="none" w:sz="0" w:space="0" w:color="auto"/>
                <w:right w:val="none" w:sz="0" w:space="0" w:color="auto"/>
              </w:divBdr>
            </w:div>
            <w:div w:id="1799058535">
              <w:marLeft w:val="0"/>
              <w:marRight w:val="0"/>
              <w:marTop w:val="0"/>
              <w:marBottom w:val="0"/>
              <w:divBdr>
                <w:top w:val="none" w:sz="0" w:space="0" w:color="auto"/>
                <w:left w:val="none" w:sz="0" w:space="0" w:color="auto"/>
                <w:bottom w:val="none" w:sz="0" w:space="0" w:color="auto"/>
                <w:right w:val="none" w:sz="0" w:space="0" w:color="auto"/>
              </w:divBdr>
            </w:div>
            <w:div w:id="1800489088">
              <w:marLeft w:val="0"/>
              <w:marRight w:val="0"/>
              <w:marTop w:val="0"/>
              <w:marBottom w:val="0"/>
              <w:divBdr>
                <w:top w:val="none" w:sz="0" w:space="0" w:color="auto"/>
                <w:left w:val="none" w:sz="0" w:space="0" w:color="auto"/>
                <w:bottom w:val="none" w:sz="0" w:space="0" w:color="auto"/>
                <w:right w:val="none" w:sz="0" w:space="0" w:color="auto"/>
              </w:divBdr>
            </w:div>
            <w:div w:id="1853101465">
              <w:marLeft w:val="0"/>
              <w:marRight w:val="0"/>
              <w:marTop w:val="0"/>
              <w:marBottom w:val="0"/>
              <w:divBdr>
                <w:top w:val="none" w:sz="0" w:space="0" w:color="auto"/>
                <w:left w:val="none" w:sz="0" w:space="0" w:color="auto"/>
                <w:bottom w:val="none" w:sz="0" w:space="0" w:color="auto"/>
                <w:right w:val="none" w:sz="0" w:space="0" w:color="auto"/>
              </w:divBdr>
            </w:div>
            <w:div w:id="2012875076">
              <w:marLeft w:val="0"/>
              <w:marRight w:val="0"/>
              <w:marTop w:val="0"/>
              <w:marBottom w:val="0"/>
              <w:divBdr>
                <w:top w:val="none" w:sz="0" w:space="0" w:color="auto"/>
                <w:left w:val="none" w:sz="0" w:space="0" w:color="auto"/>
                <w:bottom w:val="none" w:sz="0" w:space="0" w:color="auto"/>
                <w:right w:val="none" w:sz="0" w:space="0" w:color="auto"/>
              </w:divBdr>
            </w:div>
            <w:div w:id="2106342574">
              <w:marLeft w:val="0"/>
              <w:marRight w:val="0"/>
              <w:marTop w:val="0"/>
              <w:marBottom w:val="0"/>
              <w:divBdr>
                <w:top w:val="none" w:sz="0" w:space="0" w:color="auto"/>
                <w:left w:val="none" w:sz="0" w:space="0" w:color="auto"/>
                <w:bottom w:val="none" w:sz="0" w:space="0" w:color="auto"/>
                <w:right w:val="none" w:sz="0" w:space="0" w:color="auto"/>
              </w:divBdr>
            </w:div>
            <w:div w:id="212398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5720">
      <w:bodyDiv w:val="1"/>
      <w:marLeft w:val="0"/>
      <w:marRight w:val="0"/>
      <w:marTop w:val="0"/>
      <w:marBottom w:val="0"/>
      <w:divBdr>
        <w:top w:val="none" w:sz="0" w:space="0" w:color="auto"/>
        <w:left w:val="none" w:sz="0" w:space="0" w:color="auto"/>
        <w:bottom w:val="none" w:sz="0" w:space="0" w:color="auto"/>
        <w:right w:val="none" w:sz="0" w:space="0" w:color="auto"/>
      </w:divBdr>
      <w:divsChild>
        <w:div w:id="122190753">
          <w:marLeft w:val="0"/>
          <w:marRight w:val="0"/>
          <w:marTop w:val="0"/>
          <w:marBottom w:val="0"/>
          <w:divBdr>
            <w:top w:val="none" w:sz="0" w:space="0" w:color="auto"/>
            <w:left w:val="none" w:sz="0" w:space="0" w:color="auto"/>
            <w:bottom w:val="none" w:sz="0" w:space="0" w:color="auto"/>
            <w:right w:val="none" w:sz="0" w:space="0" w:color="auto"/>
          </w:divBdr>
          <w:divsChild>
            <w:div w:id="639313526">
              <w:marLeft w:val="0"/>
              <w:marRight w:val="0"/>
              <w:marTop w:val="0"/>
              <w:marBottom w:val="0"/>
              <w:divBdr>
                <w:top w:val="none" w:sz="0" w:space="0" w:color="auto"/>
                <w:left w:val="none" w:sz="0" w:space="0" w:color="auto"/>
                <w:bottom w:val="none" w:sz="0" w:space="0" w:color="auto"/>
                <w:right w:val="none" w:sz="0" w:space="0" w:color="auto"/>
              </w:divBdr>
            </w:div>
            <w:div w:id="1336613717">
              <w:marLeft w:val="0"/>
              <w:marRight w:val="0"/>
              <w:marTop w:val="0"/>
              <w:marBottom w:val="0"/>
              <w:divBdr>
                <w:top w:val="none" w:sz="0" w:space="0" w:color="auto"/>
                <w:left w:val="none" w:sz="0" w:space="0" w:color="auto"/>
                <w:bottom w:val="none" w:sz="0" w:space="0" w:color="auto"/>
                <w:right w:val="none" w:sz="0" w:space="0" w:color="auto"/>
              </w:divBdr>
            </w:div>
            <w:div w:id="21411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6538">
      <w:bodyDiv w:val="1"/>
      <w:marLeft w:val="0"/>
      <w:marRight w:val="0"/>
      <w:marTop w:val="0"/>
      <w:marBottom w:val="0"/>
      <w:divBdr>
        <w:top w:val="none" w:sz="0" w:space="0" w:color="auto"/>
        <w:left w:val="none" w:sz="0" w:space="0" w:color="auto"/>
        <w:bottom w:val="none" w:sz="0" w:space="0" w:color="auto"/>
        <w:right w:val="none" w:sz="0" w:space="0" w:color="auto"/>
      </w:divBdr>
      <w:divsChild>
        <w:div w:id="1352952860">
          <w:marLeft w:val="0"/>
          <w:marRight w:val="0"/>
          <w:marTop w:val="0"/>
          <w:marBottom w:val="0"/>
          <w:divBdr>
            <w:top w:val="none" w:sz="0" w:space="0" w:color="auto"/>
            <w:left w:val="none" w:sz="0" w:space="0" w:color="auto"/>
            <w:bottom w:val="none" w:sz="0" w:space="0" w:color="auto"/>
            <w:right w:val="none" w:sz="0" w:space="0" w:color="auto"/>
          </w:divBdr>
          <w:divsChild>
            <w:div w:id="98986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0693">
      <w:bodyDiv w:val="1"/>
      <w:marLeft w:val="0"/>
      <w:marRight w:val="0"/>
      <w:marTop w:val="0"/>
      <w:marBottom w:val="0"/>
      <w:divBdr>
        <w:top w:val="none" w:sz="0" w:space="0" w:color="auto"/>
        <w:left w:val="none" w:sz="0" w:space="0" w:color="auto"/>
        <w:bottom w:val="none" w:sz="0" w:space="0" w:color="auto"/>
        <w:right w:val="none" w:sz="0" w:space="0" w:color="auto"/>
      </w:divBdr>
      <w:divsChild>
        <w:div w:id="311064641">
          <w:marLeft w:val="0"/>
          <w:marRight w:val="0"/>
          <w:marTop w:val="0"/>
          <w:marBottom w:val="0"/>
          <w:divBdr>
            <w:top w:val="none" w:sz="0" w:space="0" w:color="auto"/>
            <w:left w:val="none" w:sz="0" w:space="0" w:color="auto"/>
            <w:bottom w:val="none" w:sz="0" w:space="0" w:color="auto"/>
            <w:right w:val="none" w:sz="0" w:space="0" w:color="auto"/>
          </w:divBdr>
          <w:divsChild>
            <w:div w:id="223225249">
              <w:marLeft w:val="0"/>
              <w:marRight w:val="0"/>
              <w:marTop w:val="0"/>
              <w:marBottom w:val="0"/>
              <w:divBdr>
                <w:top w:val="none" w:sz="0" w:space="0" w:color="auto"/>
                <w:left w:val="none" w:sz="0" w:space="0" w:color="auto"/>
                <w:bottom w:val="none" w:sz="0" w:space="0" w:color="auto"/>
                <w:right w:val="none" w:sz="0" w:space="0" w:color="auto"/>
              </w:divBdr>
            </w:div>
            <w:div w:id="308170588">
              <w:marLeft w:val="0"/>
              <w:marRight w:val="0"/>
              <w:marTop w:val="0"/>
              <w:marBottom w:val="0"/>
              <w:divBdr>
                <w:top w:val="none" w:sz="0" w:space="0" w:color="auto"/>
                <w:left w:val="none" w:sz="0" w:space="0" w:color="auto"/>
                <w:bottom w:val="none" w:sz="0" w:space="0" w:color="auto"/>
                <w:right w:val="none" w:sz="0" w:space="0" w:color="auto"/>
              </w:divBdr>
            </w:div>
            <w:div w:id="689380359">
              <w:marLeft w:val="0"/>
              <w:marRight w:val="0"/>
              <w:marTop w:val="0"/>
              <w:marBottom w:val="0"/>
              <w:divBdr>
                <w:top w:val="none" w:sz="0" w:space="0" w:color="auto"/>
                <w:left w:val="none" w:sz="0" w:space="0" w:color="auto"/>
                <w:bottom w:val="none" w:sz="0" w:space="0" w:color="auto"/>
                <w:right w:val="none" w:sz="0" w:space="0" w:color="auto"/>
              </w:divBdr>
            </w:div>
            <w:div w:id="704448609">
              <w:marLeft w:val="0"/>
              <w:marRight w:val="0"/>
              <w:marTop w:val="0"/>
              <w:marBottom w:val="0"/>
              <w:divBdr>
                <w:top w:val="none" w:sz="0" w:space="0" w:color="auto"/>
                <w:left w:val="none" w:sz="0" w:space="0" w:color="auto"/>
                <w:bottom w:val="none" w:sz="0" w:space="0" w:color="auto"/>
                <w:right w:val="none" w:sz="0" w:space="0" w:color="auto"/>
              </w:divBdr>
            </w:div>
            <w:div w:id="817067097">
              <w:marLeft w:val="0"/>
              <w:marRight w:val="0"/>
              <w:marTop w:val="0"/>
              <w:marBottom w:val="0"/>
              <w:divBdr>
                <w:top w:val="none" w:sz="0" w:space="0" w:color="auto"/>
                <w:left w:val="none" w:sz="0" w:space="0" w:color="auto"/>
                <w:bottom w:val="none" w:sz="0" w:space="0" w:color="auto"/>
                <w:right w:val="none" w:sz="0" w:space="0" w:color="auto"/>
              </w:divBdr>
            </w:div>
            <w:div w:id="929699691">
              <w:marLeft w:val="0"/>
              <w:marRight w:val="0"/>
              <w:marTop w:val="0"/>
              <w:marBottom w:val="0"/>
              <w:divBdr>
                <w:top w:val="none" w:sz="0" w:space="0" w:color="auto"/>
                <w:left w:val="none" w:sz="0" w:space="0" w:color="auto"/>
                <w:bottom w:val="none" w:sz="0" w:space="0" w:color="auto"/>
                <w:right w:val="none" w:sz="0" w:space="0" w:color="auto"/>
              </w:divBdr>
            </w:div>
            <w:div w:id="1467551730">
              <w:marLeft w:val="0"/>
              <w:marRight w:val="0"/>
              <w:marTop w:val="0"/>
              <w:marBottom w:val="0"/>
              <w:divBdr>
                <w:top w:val="none" w:sz="0" w:space="0" w:color="auto"/>
                <w:left w:val="none" w:sz="0" w:space="0" w:color="auto"/>
                <w:bottom w:val="none" w:sz="0" w:space="0" w:color="auto"/>
                <w:right w:val="none" w:sz="0" w:space="0" w:color="auto"/>
              </w:divBdr>
            </w:div>
            <w:div w:id="19295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70882">
      <w:bodyDiv w:val="1"/>
      <w:marLeft w:val="0"/>
      <w:marRight w:val="0"/>
      <w:marTop w:val="0"/>
      <w:marBottom w:val="0"/>
      <w:divBdr>
        <w:top w:val="none" w:sz="0" w:space="0" w:color="auto"/>
        <w:left w:val="none" w:sz="0" w:space="0" w:color="auto"/>
        <w:bottom w:val="none" w:sz="0" w:space="0" w:color="auto"/>
        <w:right w:val="none" w:sz="0" w:space="0" w:color="auto"/>
      </w:divBdr>
      <w:divsChild>
        <w:div w:id="1846941151">
          <w:marLeft w:val="0"/>
          <w:marRight w:val="0"/>
          <w:marTop w:val="0"/>
          <w:marBottom w:val="0"/>
          <w:divBdr>
            <w:top w:val="none" w:sz="0" w:space="0" w:color="auto"/>
            <w:left w:val="none" w:sz="0" w:space="0" w:color="auto"/>
            <w:bottom w:val="none" w:sz="0" w:space="0" w:color="auto"/>
            <w:right w:val="none" w:sz="0" w:space="0" w:color="auto"/>
          </w:divBdr>
          <w:divsChild>
            <w:div w:id="77678833">
              <w:marLeft w:val="0"/>
              <w:marRight w:val="0"/>
              <w:marTop w:val="0"/>
              <w:marBottom w:val="0"/>
              <w:divBdr>
                <w:top w:val="none" w:sz="0" w:space="0" w:color="auto"/>
                <w:left w:val="none" w:sz="0" w:space="0" w:color="auto"/>
                <w:bottom w:val="none" w:sz="0" w:space="0" w:color="auto"/>
                <w:right w:val="none" w:sz="0" w:space="0" w:color="auto"/>
              </w:divBdr>
            </w:div>
            <w:div w:id="116488921">
              <w:marLeft w:val="0"/>
              <w:marRight w:val="0"/>
              <w:marTop w:val="0"/>
              <w:marBottom w:val="0"/>
              <w:divBdr>
                <w:top w:val="none" w:sz="0" w:space="0" w:color="auto"/>
                <w:left w:val="none" w:sz="0" w:space="0" w:color="auto"/>
                <w:bottom w:val="none" w:sz="0" w:space="0" w:color="auto"/>
                <w:right w:val="none" w:sz="0" w:space="0" w:color="auto"/>
              </w:divBdr>
            </w:div>
            <w:div w:id="1416167958">
              <w:marLeft w:val="0"/>
              <w:marRight w:val="0"/>
              <w:marTop w:val="0"/>
              <w:marBottom w:val="0"/>
              <w:divBdr>
                <w:top w:val="none" w:sz="0" w:space="0" w:color="auto"/>
                <w:left w:val="none" w:sz="0" w:space="0" w:color="auto"/>
                <w:bottom w:val="none" w:sz="0" w:space="0" w:color="auto"/>
                <w:right w:val="none" w:sz="0" w:space="0" w:color="auto"/>
              </w:divBdr>
            </w:div>
            <w:div w:id="1451242399">
              <w:marLeft w:val="0"/>
              <w:marRight w:val="0"/>
              <w:marTop w:val="0"/>
              <w:marBottom w:val="0"/>
              <w:divBdr>
                <w:top w:val="none" w:sz="0" w:space="0" w:color="auto"/>
                <w:left w:val="none" w:sz="0" w:space="0" w:color="auto"/>
                <w:bottom w:val="none" w:sz="0" w:space="0" w:color="auto"/>
                <w:right w:val="none" w:sz="0" w:space="0" w:color="auto"/>
              </w:divBdr>
            </w:div>
            <w:div w:id="2024933496">
              <w:marLeft w:val="0"/>
              <w:marRight w:val="0"/>
              <w:marTop w:val="0"/>
              <w:marBottom w:val="0"/>
              <w:divBdr>
                <w:top w:val="none" w:sz="0" w:space="0" w:color="auto"/>
                <w:left w:val="none" w:sz="0" w:space="0" w:color="auto"/>
                <w:bottom w:val="none" w:sz="0" w:space="0" w:color="auto"/>
                <w:right w:val="none" w:sz="0" w:space="0" w:color="auto"/>
              </w:divBdr>
            </w:div>
            <w:div w:id="2098668963">
              <w:marLeft w:val="0"/>
              <w:marRight w:val="0"/>
              <w:marTop w:val="0"/>
              <w:marBottom w:val="0"/>
              <w:divBdr>
                <w:top w:val="none" w:sz="0" w:space="0" w:color="auto"/>
                <w:left w:val="none" w:sz="0" w:space="0" w:color="auto"/>
                <w:bottom w:val="none" w:sz="0" w:space="0" w:color="auto"/>
                <w:right w:val="none" w:sz="0" w:space="0" w:color="auto"/>
              </w:divBdr>
            </w:div>
            <w:div w:id="214670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2519">
      <w:bodyDiv w:val="1"/>
      <w:marLeft w:val="0"/>
      <w:marRight w:val="0"/>
      <w:marTop w:val="0"/>
      <w:marBottom w:val="0"/>
      <w:divBdr>
        <w:top w:val="none" w:sz="0" w:space="0" w:color="auto"/>
        <w:left w:val="none" w:sz="0" w:space="0" w:color="auto"/>
        <w:bottom w:val="none" w:sz="0" w:space="0" w:color="auto"/>
        <w:right w:val="none" w:sz="0" w:space="0" w:color="auto"/>
      </w:divBdr>
      <w:divsChild>
        <w:div w:id="49501717">
          <w:marLeft w:val="0"/>
          <w:marRight w:val="0"/>
          <w:marTop w:val="0"/>
          <w:marBottom w:val="0"/>
          <w:divBdr>
            <w:top w:val="none" w:sz="0" w:space="0" w:color="auto"/>
            <w:left w:val="none" w:sz="0" w:space="0" w:color="auto"/>
            <w:bottom w:val="none" w:sz="0" w:space="0" w:color="auto"/>
            <w:right w:val="none" w:sz="0" w:space="0" w:color="auto"/>
          </w:divBdr>
          <w:divsChild>
            <w:div w:id="877088038">
              <w:marLeft w:val="0"/>
              <w:marRight w:val="0"/>
              <w:marTop w:val="0"/>
              <w:marBottom w:val="0"/>
              <w:divBdr>
                <w:top w:val="none" w:sz="0" w:space="0" w:color="auto"/>
                <w:left w:val="none" w:sz="0" w:space="0" w:color="auto"/>
                <w:bottom w:val="none" w:sz="0" w:space="0" w:color="auto"/>
                <w:right w:val="none" w:sz="0" w:space="0" w:color="auto"/>
              </w:divBdr>
            </w:div>
            <w:div w:id="1228610362">
              <w:marLeft w:val="0"/>
              <w:marRight w:val="0"/>
              <w:marTop w:val="0"/>
              <w:marBottom w:val="0"/>
              <w:divBdr>
                <w:top w:val="none" w:sz="0" w:space="0" w:color="auto"/>
                <w:left w:val="none" w:sz="0" w:space="0" w:color="auto"/>
                <w:bottom w:val="none" w:sz="0" w:space="0" w:color="auto"/>
                <w:right w:val="none" w:sz="0" w:space="0" w:color="auto"/>
              </w:divBdr>
            </w:div>
            <w:div w:id="14650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2827">
      <w:bodyDiv w:val="1"/>
      <w:marLeft w:val="0"/>
      <w:marRight w:val="0"/>
      <w:marTop w:val="0"/>
      <w:marBottom w:val="0"/>
      <w:divBdr>
        <w:top w:val="none" w:sz="0" w:space="0" w:color="auto"/>
        <w:left w:val="none" w:sz="0" w:space="0" w:color="auto"/>
        <w:bottom w:val="none" w:sz="0" w:space="0" w:color="auto"/>
        <w:right w:val="none" w:sz="0" w:space="0" w:color="auto"/>
      </w:divBdr>
    </w:div>
    <w:div w:id="277568939">
      <w:bodyDiv w:val="1"/>
      <w:marLeft w:val="0"/>
      <w:marRight w:val="0"/>
      <w:marTop w:val="0"/>
      <w:marBottom w:val="0"/>
      <w:divBdr>
        <w:top w:val="none" w:sz="0" w:space="0" w:color="auto"/>
        <w:left w:val="none" w:sz="0" w:space="0" w:color="auto"/>
        <w:bottom w:val="none" w:sz="0" w:space="0" w:color="auto"/>
        <w:right w:val="none" w:sz="0" w:space="0" w:color="auto"/>
      </w:divBdr>
    </w:div>
    <w:div w:id="287205873">
      <w:bodyDiv w:val="1"/>
      <w:marLeft w:val="0"/>
      <w:marRight w:val="0"/>
      <w:marTop w:val="0"/>
      <w:marBottom w:val="0"/>
      <w:divBdr>
        <w:top w:val="none" w:sz="0" w:space="0" w:color="auto"/>
        <w:left w:val="none" w:sz="0" w:space="0" w:color="auto"/>
        <w:bottom w:val="none" w:sz="0" w:space="0" w:color="auto"/>
        <w:right w:val="none" w:sz="0" w:space="0" w:color="auto"/>
      </w:divBdr>
      <w:divsChild>
        <w:div w:id="1887792266">
          <w:marLeft w:val="0"/>
          <w:marRight w:val="0"/>
          <w:marTop w:val="0"/>
          <w:marBottom w:val="0"/>
          <w:divBdr>
            <w:top w:val="none" w:sz="0" w:space="0" w:color="auto"/>
            <w:left w:val="none" w:sz="0" w:space="0" w:color="auto"/>
            <w:bottom w:val="none" w:sz="0" w:space="0" w:color="auto"/>
            <w:right w:val="none" w:sz="0" w:space="0" w:color="auto"/>
          </w:divBdr>
          <w:divsChild>
            <w:div w:id="149491941">
              <w:marLeft w:val="0"/>
              <w:marRight w:val="0"/>
              <w:marTop w:val="0"/>
              <w:marBottom w:val="0"/>
              <w:divBdr>
                <w:top w:val="none" w:sz="0" w:space="0" w:color="auto"/>
                <w:left w:val="none" w:sz="0" w:space="0" w:color="auto"/>
                <w:bottom w:val="none" w:sz="0" w:space="0" w:color="auto"/>
                <w:right w:val="none" w:sz="0" w:space="0" w:color="auto"/>
              </w:divBdr>
            </w:div>
            <w:div w:id="813761599">
              <w:marLeft w:val="0"/>
              <w:marRight w:val="0"/>
              <w:marTop w:val="0"/>
              <w:marBottom w:val="0"/>
              <w:divBdr>
                <w:top w:val="none" w:sz="0" w:space="0" w:color="auto"/>
                <w:left w:val="none" w:sz="0" w:space="0" w:color="auto"/>
                <w:bottom w:val="none" w:sz="0" w:space="0" w:color="auto"/>
                <w:right w:val="none" w:sz="0" w:space="0" w:color="auto"/>
              </w:divBdr>
            </w:div>
            <w:div w:id="21265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1704">
      <w:bodyDiv w:val="1"/>
      <w:marLeft w:val="0"/>
      <w:marRight w:val="0"/>
      <w:marTop w:val="0"/>
      <w:marBottom w:val="0"/>
      <w:divBdr>
        <w:top w:val="none" w:sz="0" w:space="0" w:color="auto"/>
        <w:left w:val="none" w:sz="0" w:space="0" w:color="auto"/>
        <w:bottom w:val="none" w:sz="0" w:space="0" w:color="auto"/>
        <w:right w:val="none" w:sz="0" w:space="0" w:color="auto"/>
      </w:divBdr>
      <w:divsChild>
        <w:div w:id="1595279408">
          <w:marLeft w:val="0"/>
          <w:marRight w:val="0"/>
          <w:marTop w:val="0"/>
          <w:marBottom w:val="0"/>
          <w:divBdr>
            <w:top w:val="none" w:sz="0" w:space="0" w:color="auto"/>
            <w:left w:val="none" w:sz="0" w:space="0" w:color="auto"/>
            <w:bottom w:val="none" w:sz="0" w:space="0" w:color="auto"/>
            <w:right w:val="none" w:sz="0" w:space="0" w:color="auto"/>
          </w:divBdr>
          <w:divsChild>
            <w:div w:id="27874926">
              <w:marLeft w:val="0"/>
              <w:marRight w:val="0"/>
              <w:marTop w:val="0"/>
              <w:marBottom w:val="0"/>
              <w:divBdr>
                <w:top w:val="none" w:sz="0" w:space="0" w:color="auto"/>
                <w:left w:val="none" w:sz="0" w:space="0" w:color="auto"/>
                <w:bottom w:val="none" w:sz="0" w:space="0" w:color="auto"/>
                <w:right w:val="none" w:sz="0" w:space="0" w:color="auto"/>
              </w:divBdr>
            </w:div>
            <w:div w:id="152916964">
              <w:marLeft w:val="0"/>
              <w:marRight w:val="0"/>
              <w:marTop w:val="0"/>
              <w:marBottom w:val="0"/>
              <w:divBdr>
                <w:top w:val="none" w:sz="0" w:space="0" w:color="auto"/>
                <w:left w:val="none" w:sz="0" w:space="0" w:color="auto"/>
                <w:bottom w:val="none" w:sz="0" w:space="0" w:color="auto"/>
                <w:right w:val="none" w:sz="0" w:space="0" w:color="auto"/>
              </w:divBdr>
            </w:div>
            <w:div w:id="860508822">
              <w:marLeft w:val="0"/>
              <w:marRight w:val="0"/>
              <w:marTop w:val="0"/>
              <w:marBottom w:val="0"/>
              <w:divBdr>
                <w:top w:val="none" w:sz="0" w:space="0" w:color="auto"/>
                <w:left w:val="none" w:sz="0" w:space="0" w:color="auto"/>
                <w:bottom w:val="none" w:sz="0" w:space="0" w:color="auto"/>
                <w:right w:val="none" w:sz="0" w:space="0" w:color="auto"/>
              </w:divBdr>
            </w:div>
            <w:div w:id="1538809250">
              <w:marLeft w:val="0"/>
              <w:marRight w:val="0"/>
              <w:marTop w:val="0"/>
              <w:marBottom w:val="0"/>
              <w:divBdr>
                <w:top w:val="none" w:sz="0" w:space="0" w:color="auto"/>
                <w:left w:val="none" w:sz="0" w:space="0" w:color="auto"/>
                <w:bottom w:val="none" w:sz="0" w:space="0" w:color="auto"/>
                <w:right w:val="none" w:sz="0" w:space="0" w:color="auto"/>
              </w:divBdr>
            </w:div>
            <w:div w:id="1802336644">
              <w:marLeft w:val="0"/>
              <w:marRight w:val="0"/>
              <w:marTop w:val="0"/>
              <w:marBottom w:val="0"/>
              <w:divBdr>
                <w:top w:val="none" w:sz="0" w:space="0" w:color="auto"/>
                <w:left w:val="none" w:sz="0" w:space="0" w:color="auto"/>
                <w:bottom w:val="none" w:sz="0" w:space="0" w:color="auto"/>
                <w:right w:val="none" w:sz="0" w:space="0" w:color="auto"/>
              </w:divBdr>
            </w:div>
            <w:div w:id="1842157340">
              <w:marLeft w:val="0"/>
              <w:marRight w:val="0"/>
              <w:marTop w:val="0"/>
              <w:marBottom w:val="0"/>
              <w:divBdr>
                <w:top w:val="none" w:sz="0" w:space="0" w:color="auto"/>
                <w:left w:val="none" w:sz="0" w:space="0" w:color="auto"/>
                <w:bottom w:val="none" w:sz="0" w:space="0" w:color="auto"/>
                <w:right w:val="none" w:sz="0" w:space="0" w:color="auto"/>
              </w:divBdr>
            </w:div>
            <w:div w:id="1962490944">
              <w:marLeft w:val="0"/>
              <w:marRight w:val="0"/>
              <w:marTop w:val="0"/>
              <w:marBottom w:val="0"/>
              <w:divBdr>
                <w:top w:val="none" w:sz="0" w:space="0" w:color="auto"/>
                <w:left w:val="none" w:sz="0" w:space="0" w:color="auto"/>
                <w:bottom w:val="none" w:sz="0" w:space="0" w:color="auto"/>
                <w:right w:val="none" w:sz="0" w:space="0" w:color="auto"/>
              </w:divBdr>
            </w:div>
            <w:div w:id="19835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9869">
      <w:bodyDiv w:val="1"/>
      <w:marLeft w:val="0"/>
      <w:marRight w:val="0"/>
      <w:marTop w:val="0"/>
      <w:marBottom w:val="0"/>
      <w:divBdr>
        <w:top w:val="none" w:sz="0" w:space="0" w:color="auto"/>
        <w:left w:val="none" w:sz="0" w:space="0" w:color="auto"/>
        <w:bottom w:val="none" w:sz="0" w:space="0" w:color="auto"/>
        <w:right w:val="none" w:sz="0" w:space="0" w:color="auto"/>
      </w:divBdr>
      <w:divsChild>
        <w:div w:id="1794977395">
          <w:marLeft w:val="0"/>
          <w:marRight w:val="0"/>
          <w:marTop w:val="0"/>
          <w:marBottom w:val="0"/>
          <w:divBdr>
            <w:top w:val="none" w:sz="0" w:space="0" w:color="auto"/>
            <w:left w:val="none" w:sz="0" w:space="0" w:color="auto"/>
            <w:bottom w:val="none" w:sz="0" w:space="0" w:color="auto"/>
            <w:right w:val="none" w:sz="0" w:space="0" w:color="auto"/>
          </w:divBdr>
          <w:divsChild>
            <w:div w:id="533734889">
              <w:marLeft w:val="0"/>
              <w:marRight w:val="0"/>
              <w:marTop w:val="0"/>
              <w:marBottom w:val="0"/>
              <w:divBdr>
                <w:top w:val="none" w:sz="0" w:space="0" w:color="auto"/>
                <w:left w:val="none" w:sz="0" w:space="0" w:color="auto"/>
                <w:bottom w:val="none" w:sz="0" w:space="0" w:color="auto"/>
                <w:right w:val="none" w:sz="0" w:space="0" w:color="auto"/>
              </w:divBdr>
            </w:div>
            <w:div w:id="594047659">
              <w:marLeft w:val="0"/>
              <w:marRight w:val="0"/>
              <w:marTop w:val="0"/>
              <w:marBottom w:val="0"/>
              <w:divBdr>
                <w:top w:val="none" w:sz="0" w:space="0" w:color="auto"/>
                <w:left w:val="none" w:sz="0" w:space="0" w:color="auto"/>
                <w:bottom w:val="none" w:sz="0" w:space="0" w:color="auto"/>
                <w:right w:val="none" w:sz="0" w:space="0" w:color="auto"/>
              </w:divBdr>
            </w:div>
            <w:div w:id="723681230">
              <w:marLeft w:val="0"/>
              <w:marRight w:val="0"/>
              <w:marTop w:val="0"/>
              <w:marBottom w:val="0"/>
              <w:divBdr>
                <w:top w:val="none" w:sz="0" w:space="0" w:color="auto"/>
                <w:left w:val="none" w:sz="0" w:space="0" w:color="auto"/>
                <w:bottom w:val="none" w:sz="0" w:space="0" w:color="auto"/>
                <w:right w:val="none" w:sz="0" w:space="0" w:color="auto"/>
              </w:divBdr>
            </w:div>
            <w:div w:id="1033386376">
              <w:marLeft w:val="0"/>
              <w:marRight w:val="0"/>
              <w:marTop w:val="0"/>
              <w:marBottom w:val="0"/>
              <w:divBdr>
                <w:top w:val="none" w:sz="0" w:space="0" w:color="auto"/>
                <w:left w:val="none" w:sz="0" w:space="0" w:color="auto"/>
                <w:bottom w:val="none" w:sz="0" w:space="0" w:color="auto"/>
                <w:right w:val="none" w:sz="0" w:space="0" w:color="auto"/>
              </w:divBdr>
            </w:div>
            <w:div w:id="1167474941">
              <w:marLeft w:val="0"/>
              <w:marRight w:val="0"/>
              <w:marTop w:val="0"/>
              <w:marBottom w:val="0"/>
              <w:divBdr>
                <w:top w:val="none" w:sz="0" w:space="0" w:color="auto"/>
                <w:left w:val="none" w:sz="0" w:space="0" w:color="auto"/>
                <w:bottom w:val="none" w:sz="0" w:space="0" w:color="auto"/>
                <w:right w:val="none" w:sz="0" w:space="0" w:color="auto"/>
              </w:divBdr>
            </w:div>
            <w:div w:id="1259100242">
              <w:marLeft w:val="0"/>
              <w:marRight w:val="0"/>
              <w:marTop w:val="0"/>
              <w:marBottom w:val="0"/>
              <w:divBdr>
                <w:top w:val="none" w:sz="0" w:space="0" w:color="auto"/>
                <w:left w:val="none" w:sz="0" w:space="0" w:color="auto"/>
                <w:bottom w:val="none" w:sz="0" w:space="0" w:color="auto"/>
                <w:right w:val="none" w:sz="0" w:space="0" w:color="auto"/>
              </w:divBdr>
            </w:div>
            <w:div w:id="1447580212">
              <w:marLeft w:val="0"/>
              <w:marRight w:val="0"/>
              <w:marTop w:val="0"/>
              <w:marBottom w:val="0"/>
              <w:divBdr>
                <w:top w:val="none" w:sz="0" w:space="0" w:color="auto"/>
                <w:left w:val="none" w:sz="0" w:space="0" w:color="auto"/>
                <w:bottom w:val="none" w:sz="0" w:space="0" w:color="auto"/>
                <w:right w:val="none" w:sz="0" w:space="0" w:color="auto"/>
              </w:divBdr>
            </w:div>
            <w:div w:id="156128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35206">
      <w:bodyDiv w:val="1"/>
      <w:marLeft w:val="0"/>
      <w:marRight w:val="0"/>
      <w:marTop w:val="0"/>
      <w:marBottom w:val="0"/>
      <w:divBdr>
        <w:top w:val="none" w:sz="0" w:space="0" w:color="auto"/>
        <w:left w:val="none" w:sz="0" w:space="0" w:color="auto"/>
        <w:bottom w:val="none" w:sz="0" w:space="0" w:color="auto"/>
        <w:right w:val="none" w:sz="0" w:space="0" w:color="auto"/>
      </w:divBdr>
      <w:divsChild>
        <w:div w:id="729959560">
          <w:marLeft w:val="0"/>
          <w:marRight w:val="0"/>
          <w:marTop w:val="0"/>
          <w:marBottom w:val="0"/>
          <w:divBdr>
            <w:top w:val="none" w:sz="0" w:space="0" w:color="auto"/>
            <w:left w:val="none" w:sz="0" w:space="0" w:color="auto"/>
            <w:bottom w:val="none" w:sz="0" w:space="0" w:color="auto"/>
            <w:right w:val="none" w:sz="0" w:space="0" w:color="auto"/>
          </w:divBdr>
          <w:divsChild>
            <w:div w:id="48117063">
              <w:marLeft w:val="0"/>
              <w:marRight w:val="0"/>
              <w:marTop w:val="0"/>
              <w:marBottom w:val="0"/>
              <w:divBdr>
                <w:top w:val="none" w:sz="0" w:space="0" w:color="auto"/>
                <w:left w:val="none" w:sz="0" w:space="0" w:color="auto"/>
                <w:bottom w:val="none" w:sz="0" w:space="0" w:color="auto"/>
                <w:right w:val="none" w:sz="0" w:space="0" w:color="auto"/>
              </w:divBdr>
            </w:div>
            <w:div w:id="110168292">
              <w:marLeft w:val="0"/>
              <w:marRight w:val="0"/>
              <w:marTop w:val="0"/>
              <w:marBottom w:val="0"/>
              <w:divBdr>
                <w:top w:val="none" w:sz="0" w:space="0" w:color="auto"/>
                <w:left w:val="none" w:sz="0" w:space="0" w:color="auto"/>
                <w:bottom w:val="none" w:sz="0" w:space="0" w:color="auto"/>
                <w:right w:val="none" w:sz="0" w:space="0" w:color="auto"/>
              </w:divBdr>
            </w:div>
            <w:div w:id="114063621">
              <w:marLeft w:val="0"/>
              <w:marRight w:val="0"/>
              <w:marTop w:val="0"/>
              <w:marBottom w:val="0"/>
              <w:divBdr>
                <w:top w:val="none" w:sz="0" w:space="0" w:color="auto"/>
                <w:left w:val="none" w:sz="0" w:space="0" w:color="auto"/>
                <w:bottom w:val="none" w:sz="0" w:space="0" w:color="auto"/>
                <w:right w:val="none" w:sz="0" w:space="0" w:color="auto"/>
              </w:divBdr>
            </w:div>
            <w:div w:id="218172838">
              <w:marLeft w:val="0"/>
              <w:marRight w:val="0"/>
              <w:marTop w:val="0"/>
              <w:marBottom w:val="0"/>
              <w:divBdr>
                <w:top w:val="none" w:sz="0" w:space="0" w:color="auto"/>
                <w:left w:val="none" w:sz="0" w:space="0" w:color="auto"/>
                <w:bottom w:val="none" w:sz="0" w:space="0" w:color="auto"/>
                <w:right w:val="none" w:sz="0" w:space="0" w:color="auto"/>
              </w:divBdr>
            </w:div>
            <w:div w:id="246229068">
              <w:marLeft w:val="0"/>
              <w:marRight w:val="0"/>
              <w:marTop w:val="0"/>
              <w:marBottom w:val="0"/>
              <w:divBdr>
                <w:top w:val="none" w:sz="0" w:space="0" w:color="auto"/>
                <w:left w:val="none" w:sz="0" w:space="0" w:color="auto"/>
                <w:bottom w:val="none" w:sz="0" w:space="0" w:color="auto"/>
                <w:right w:val="none" w:sz="0" w:space="0" w:color="auto"/>
              </w:divBdr>
            </w:div>
            <w:div w:id="289097487">
              <w:marLeft w:val="0"/>
              <w:marRight w:val="0"/>
              <w:marTop w:val="0"/>
              <w:marBottom w:val="0"/>
              <w:divBdr>
                <w:top w:val="none" w:sz="0" w:space="0" w:color="auto"/>
                <w:left w:val="none" w:sz="0" w:space="0" w:color="auto"/>
                <w:bottom w:val="none" w:sz="0" w:space="0" w:color="auto"/>
                <w:right w:val="none" w:sz="0" w:space="0" w:color="auto"/>
              </w:divBdr>
            </w:div>
            <w:div w:id="439496497">
              <w:marLeft w:val="0"/>
              <w:marRight w:val="0"/>
              <w:marTop w:val="0"/>
              <w:marBottom w:val="0"/>
              <w:divBdr>
                <w:top w:val="none" w:sz="0" w:space="0" w:color="auto"/>
                <w:left w:val="none" w:sz="0" w:space="0" w:color="auto"/>
                <w:bottom w:val="none" w:sz="0" w:space="0" w:color="auto"/>
                <w:right w:val="none" w:sz="0" w:space="0" w:color="auto"/>
              </w:divBdr>
            </w:div>
            <w:div w:id="469979932">
              <w:marLeft w:val="0"/>
              <w:marRight w:val="0"/>
              <w:marTop w:val="0"/>
              <w:marBottom w:val="0"/>
              <w:divBdr>
                <w:top w:val="none" w:sz="0" w:space="0" w:color="auto"/>
                <w:left w:val="none" w:sz="0" w:space="0" w:color="auto"/>
                <w:bottom w:val="none" w:sz="0" w:space="0" w:color="auto"/>
                <w:right w:val="none" w:sz="0" w:space="0" w:color="auto"/>
              </w:divBdr>
            </w:div>
            <w:div w:id="472790762">
              <w:marLeft w:val="0"/>
              <w:marRight w:val="0"/>
              <w:marTop w:val="0"/>
              <w:marBottom w:val="0"/>
              <w:divBdr>
                <w:top w:val="none" w:sz="0" w:space="0" w:color="auto"/>
                <w:left w:val="none" w:sz="0" w:space="0" w:color="auto"/>
                <w:bottom w:val="none" w:sz="0" w:space="0" w:color="auto"/>
                <w:right w:val="none" w:sz="0" w:space="0" w:color="auto"/>
              </w:divBdr>
            </w:div>
            <w:div w:id="523906143">
              <w:marLeft w:val="0"/>
              <w:marRight w:val="0"/>
              <w:marTop w:val="0"/>
              <w:marBottom w:val="0"/>
              <w:divBdr>
                <w:top w:val="none" w:sz="0" w:space="0" w:color="auto"/>
                <w:left w:val="none" w:sz="0" w:space="0" w:color="auto"/>
                <w:bottom w:val="none" w:sz="0" w:space="0" w:color="auto"/>
                <w:right w:val="none" w:sz="0" w:space="0" w:color="auto"/>
              </w:divBdr>
            </w:div>
            <w:div w:id="528303374">
              <w:marLeft w:val="0"/>
              <w:marRight w:val="0"/>
              <w:marTop w:val="0"/>
              <w:marBottom w:val="0"/>
              <w:divBdr>
                <w:top w:val="none" w:sz="0" w:space="0" w:color="auto"/>
                <w:left w:val="none" w:sz="0" w:space="0" w:color="auto"/>
                <w:bottom w:val="none" w:sz="0" w:space="0" w:color="auto"/>
                <w:right w:val="none" w:sz="0" w:space="0" w:color="auto"/>
              </w:divBdr>
            </w:div>
            <w:div w:id="535043404">
              <w:marLeft w:val="0"/>
              <w:marRight w:val="0"/>
              <w:marTop w:val="0"/>
              <w:marBottom w:val="0"/>
              <w:divBdr>
                <w:top w:val="none" w:sz="0" w:space="0" w:color="auto"/>
                <w:left w:val="none" w:sz="0" w:space="0" w:color="auto"/>
                <w:bottom w:val="none" w:sz="0" w:space="0" w:color="auto"/>
                <w:right w:val="none" w:sz="0" w:space="0" w:color="auto"/>
              </w:divBdr>
            </w:div>
            <w:div w:id="621150801">
              <w:marLeft w:val="0"/>
              <w:marRight w:val="0"/>
              <w:marTop w:val="0"/>
              <w:marBottom w:val="0"/>
              <w:divBdr>
                <w:top w:val="none" w:sz="0" w:space="0" w:color="auto"/>
                <w:left w:val="none" w:sz="0" w:space="0" w:color="auto"/>
                <w:bottom w:val="none" w:sz="0" w:space="0" w:color="auto"/>
                <w:right w:val="none" w:sz="0" w:space="0" w:color="auto"/>
              </w:divBdr>
            </w:div>
            <w:div w:id="642467631">
              <w:marLeft w:val="0"/>
              <w:marRight w:val="0"/>
              <w:marTop w:val="0"/>
              <w:marBottom w:val="0"/>
              <w:divBdr>
                <w:top w:val="none" w:sz="0" w:space="0" w:color="auto"/>
                <w:left w:val="none" w:sz="0" w:space="0" w:color="auto"/>
                <w:bottom w:val="none" w:sz="0" w:space="0" w:color="auto"/>
                <w:right w:val="none" w:sz="0" w:space="0" w:color="auto"/>
              </w:divBdr>
            </w:div>
            <w:div w:id="691804787">
              <w:marLeft w:val="0"/>
              <w:marRight w:val="0"/>
              <w:marTop w:val="0"/>
              <w:marBottom w:val="0"/>
              <w:divBdr>
                <w:top w:val="none" w:sz="0" w:space="0" w:color="auto"/>
                <w:left w:val="none" w:sz="0" w:space="0" w:color="auto"/>
                <w:bottom w:val="none" w:sz="0" w:space="0" w:color="auto"/>
                <w:right w:val="none" w:sz="0" w:space="0" w:color="auto"/>
              </w:divBdr>
            </w:div>
            <w:div w:id="910693697">
              <w:marLeft w:val="0"/>
              <w:marRight w:val="0"/>
              <w:marTop w:val="0"/>
              <w:marBottom w:val="0"/>
              <w:divBdr>
                <w:top w:val="none" w:sz="0" w:space="0" w:color="auto"/>
                <w:left w:val="none" w:sz="0" w:space="0" w:color="auto"/>
                <w:bottom w:val="none" w:sz="0" w:space="0" w:color="auto"/>
                <w:right w:val="none" w:sz="0" w:space="0" w:color="auto"/>
              </w:divBdr>
            </w:div>
            <w:div w:id="990140552">
              <w:marLeft w:val="0"/>
              <w:marRight w:val="0"/>
              <w:marTop w:val="0"/>
              <w:marBottom w:val="0"/>
              <w:divBdr>
                <w:top w:val="none" w:sz="0" w:space="0" w:color="auto"/>
                <w:left w:val="none" w:sz="0" w:space="0" w:color="auto"/>
                <w:bottom w:val="none" w:sz="0" w:space="0" w:color="auto"/>
                <w:right w:val="none" w:sz="0" w:space="0" w:color="auto"/>
              </w:divBdr>
            </w:div>
            <w:div w:id="1020159305">
              <w:marLeft w:val="0"/>
              <w:marRight w:val="0"/>
              <w:marTop w:val="0"/>
              <w:marBottom w:val="0"/>
              <w:divBdr>
                <w:top w:val="none" w:sz="0" w:space="0" w:color="auto"/>
                <w:left w:val="none" w:sz="0" w:space="0" w:color="auto"/>
                <w:bottom w:val="none" w:sz="0" w:space="0" w:color="auto"/>
                <w:right w:val="none" w:sz="0" w:space="0" w:color="auto"/>
              </w:divBdr>
            </w:div>
            <w:div w:id="1067648285">
              <w:marLeft w:val="0"/>
              <w:marRight w:val="0"/>
              <w:marTop w:val="0"/>
              <w:marBottom w:val="0"/>
              <w:divBdr>
                <w:top w:val="none" w:sz="0" w:space="0" w:color="auto"/>
                <w:left w:val="none" w:sz="0" w:space="0" w:color="auto"/>
                <w:bottom w:val="none" w:sz="0" w:space="0" w:color="auto"/>
                <w:right w:val="none" w:sz="0" w:space="0" w:color="auto"/>
              </w:divBdr>
            </w:div>
            <w:div w:id="1142573358">
              <w:marLeft w:val="0"/>
              <w:marRight w:val="0"/>
              <w:marTop w:val="0"/>
              <w:marBottom w:val="0"/>
              <w:divBdr>
                <w:top w:val="none" w:sz="0" w:space="0" w:color="auto"/>
                <w:left w:val="none" w:sz="0" w:space="0" w:color="auto"/>
                <w:bottom w:val="none" w:sz="0" w:space="0" w:color="auto"/>
                <w:right w:val="none" w:sz="0" w:space="0" w:color="auto"/>
              </w:divBdr>
            </w:div>
            <w:div w:id="1151361949">
              <w:marLeft w:val="0"/>
              <w:marRight w:val="0"/>
              <w:marTop w:val="0"/>
              <w:marBottom w:val="0"/>
              <w:divBdr>
                <w:top w:val="none" w:sz="0" w:space="0" w:color="auto"/>
                <w:left w:val="none" w:sz="0" w:space="0" w:color="auto"/>
                <w:bottom w:val="none" w:sz="0" w:space="0" w:color="auto"/>
                <w:right w:val="none" w:sz="0" w:space="0" w:color="auto"/>
              </w:divBdr>
            </w:div>
            <w:div w:id="1269462473">
              <w:marLeft w:val="0"/>
              <w:marRight w:val="0"/>
              <w:marTop w:val="0"/>
              <w:marBottom w:val="0"/>
              <w:divBdr>
                <w:top w:val="none" w:sz="0" w:space="0" w:color="auto"/>
                <w:left w:val="none" w:sz="0" w:space="0" w:color="auto"/>
                <w:bottom w:val="none" w:sz="0" w:space="0" w:color="auto"/>
                <w:right w:val="none" w:sz="0" w:space="0" w:color="auto"/>
              </w:divBdr>
            </w:div>
            <w:div w:id="1292831053">
              <w:marLeft w:val="0"/>
              <w:marRight w:val="0"/>
              <w:marTop w:val="0"/>
              <w:marBottom w:val="0"/>
              <w:divBdr>
                <w:top w:val="none" w:sz="0" w:space="0" w:color="auto"/>
                <w:left w:val="none" w:sz="0" w:space="0" w:color="auto"/>
                <w:bottom w:val="none" w:sz="0" w:space="0" w:color="auto"/>
                <w:right w:val="none" w:sz="0" w:space="0" w:color="auto"/>
              </w:divBdr>
            </w:div>
            <w:div w:id="1360159964">
              <w:marLeft w:val="0"/>
              <w:marRight w:val="0"/>
              <w:marTop w:val="0"/>
              <w:marBottom w:val="0"/>
              <w:divBdr>
                <w:top w:val="none" w:sz="0" w:space="0" w:color="auto"/>
                <w:left w:val="none" w:sz="0" w:space="0" w:color="auto"/>
                <w:bottom w:val="none" w:sz="0" w:space="0" w:color="auto"/>
                <w:right w:val="none" w:sz="0" w:space="0" w:color="auto"/>
              </w:divBdr>
            </w:div>
            <w:div w:id="1407342697">
              <w:marLeft w:val="0"/>
              <w:marRight w:val="0"/>
              <w:marTop w:val="0"/>
              <w:marBottom w:val="0"/>
              <w:divBdr>
                <w:top w:val="none" w:sz="0" w:space="0" w:color="auto"/>
                <w:left w:val="none" w:sz="0" w:space="0" w:color="auto"/>
                <w:bottom w:val="none" w:sz="0" w:space="0" w:color="auto"/>
                <w:right w:val="none" w:sz="0" w:space="0" w:color="auto"/>
              </w:divBdr>
            </w:div>
            <w:div w:id="1424958543">
              <w:marLeft w:val="0"/>
              <w:marRight w:val="0"/>
              <w:marTop w:val="0"/>
              <w:marBottom w:val="0"/>
              <w:divBdr>
                <w:top w:val="none" w:sz="0" w:space="0" w:color="auto"/>
                <w:left w:val="none" w:sz="0" w:space="0" w:color="auto"/>
                <w:bottom w:val="none" w:sz="0" w:space="0" w:color="auto"/>
                <w:right w:val="none" w:sz="0" w:space="0" w:color="auto"/>
              </w:divBdr>
            </w:div>
            <w:div w:id="1457019002">
              <w:marLeft w:val="0"/>
              <w:marRight w:val="0"/>
              <w:marTop w:val="0"/>
              <w:marBottom w:val="0"/>
              <w:divBdr>
                <w:top w:val="none" w:sz="0" w:space="0" w:color="auto"/>
                <w:left w:val="none" w:sz="0" w:space="0" w:color="auto"/>
                <w:bottom w:val="none" w:sz="0" w:space="0" w:color="auto"/>
                <w:right w:val="none" w:sz="0" w:space="0" w:color="auto"/>
              </w:divBdr>
            </w:div>
            <w:div w:id="1545363536">
              <w:marLeft w:val="0"/>
              <w:marRight w:val="0"/>
              <w:marTop w:val="0"/>
              <w:marBottom w:val="0"/>
              <w:divBdr>
                <w:top w:val="none" w:sz="0" w:space="0" w:color="auto"/>
                <w:left w:val="none" w:sz="0" w:space="0" w:color="auto"/>
                <w:bottom w:val="none" w:sz="0" w:space="0" w:color="auto"/>
                <w:right w:val="none" w:sz="0" w:space="0" w:color="auto"/>
              </w:divBdr>
            </w:div>
            <w:div w:id="1551377832">
              <w:marLeft w:val="0"/>
              <w:marRight w:val="0"/>
              <w:marTop w:val="0"/>
              <w:marBottom w:val="0"/>
              <w:divBdr>
                <w:top w:val="none" w:sz="0" w:space="0" w:color="auto"/>
                <w:left w:val="none" w:sz="0" w:space="0" w:color="auto"/>
                <w:bottom w:val="none" w:sz="0" w:space="0" w:color="auto"/>
                <w:right w:val="none" w:sz="0" w:space="0" w:color="auto"/>
              </w:divBdr>
            </w:div>
            <w:div w:id="1567299907">
              <w:marLeft w:val="0"/>
              <w:marRight w:val="0"/>
              <w:marTop w:val="0"/>
              <w:marBottom w:val="0"/>
              <w:divBdr>
                <w:top w:val="none" w:sz="0" w:space="0" w:color="auto"/>
                <w:left w:val="none" w:sz="0" w:space="0" w:color="auto"/>
                <w:bottom w:val="none" w:sz="0" w:space="0" w:color="auto"/>
                <w:right w:val="none" w:sz="0" w:space="0" w:color="auto"/>
              </w:divBdr>
            </w:div>
            <w:div w:id="1617370090">
              <w:marLeft w:val="0"/>
              <w:marRight w:val="0"/>
              <w:marTop w:val="0"/>
              <w:marBottom w:val="0"/>
              <w:divBdr>
                <w:top w:val="none" w:sz="0" w:space="0" w:color="auto"/>
                <w:left w:val="none" w:sz="0" w:space="0" w:color="auto"/>
                <w:bottom w:val="none" w:sz="0" w:space="0" w:color="auto"/>
                <w:right w:val="none" w:sz="0" w:space="0" w:color="auto"/>
              </w:divBdr>
            </w:div>
            <w:div w:id="1699507239">
              <w:marLeft w:val="0"/>
              <w:marRight w:val="0"/>
              <w:marTop w:val="0"/>
              <w:marBottom w:val="0"/>
              <w:divBdr>
                <w:top w:val="none" w:sz="0" w:space="0" w:color="auto"/>
                <w:left w:val="none" w:sz="0" w:space="0" w:color="auto"/>
                <w:bottom w:val="none" w:sz="0" w:space="0" w:color="auto"/>
                <w:right w:val="none" w:sz="0" w:space="0" w:color="auto"/>
              </w:divBdr>
            </w:div>
            <w:div w:id="1778988003">
              <w:marLeft w:val="0"/>
              <w:marRight w:val="0"/>
              <w:marTop w:val="0"/>
              <w:marBottom w:val="0"/>
              <w:divBdr>
                <w:top w:val="none" w:sz="0" w:space="0" w:color="auto"/>
                <w:left w:val="none" w:sz="0" w:space="0" w:color="auto"/>
                <w:bottom w:val="none" w:sz="0" w:space="0" w:color="auto"/>
                <w:right w:val="none" w:sz="0" w:space="0" w:color="auto"/>
              </w:divBdr>
            </w:div>
            <w:div w:id="1793480265">
              <w:marLeft w:val="0"/>
              <w:marRight w:val="0"/>
              <w:marTop w:val="0"/>
              <w:marBottom w:val="0"/>
              <w:divBdr>
                <w:top w:val="none" w:sz="0" w:space="0" w:color="auto"/>
                <w:left w:val="none" w:sz="0" w:space="0" w:color="auto"/>
                <w:bottom w:val="none" w:sz="0" w:space="0" w:color="auto"/>
                <w:right w:val="none" w:sz="0" w:space="0" w:color="auto"/>
              </w:divBdr>
            </w:div>
            <w:div w:id="1795367622">
              <w:marLeft w:val="0"/>
              <w:marRight w:val="0"/>
              <w:marTop w:val="0"/>
              <w:marBottom w:val="0"/>
              <w:divBdr>
                <w:top w:val="none" w:sz="0" w:space="0" w:color="auto"/>
                <w:left w:val="none" w:sz="0" w:space="0" w:color="auto"/>
                <w:bottom w:val="none" w:sz="0" w:space="0" w:color="auto"/>
                <w:right w:val="none" w:sz="0" w:space="0" w:color="auto"/>
              </w:divBdr>
            </w:div>
            <w:div w:id="1798834749">
              <w:marLeft w:val="0"/>
              <w:marRight w:val="0"/>
              <w:marTop w:val="0"/>
              <w:marBottom w:val="0"/>
              <w:divBdr>
                <w:top w:val="none" w:sz="0" w:space="0" w:color="auto"/>
                <w:left w:val="none" w:sz="0" w:space="0" w:color="auto"/>
                <w:bottom w:val="none" w:sz="0" w:space="0" w:color="auto"/>
                <w:right w:val="none" w:sz="0" w:space="0" w:color="auto"/>
              </w:divBdr>
            </w:div>
            <w:div w:id="1819034418">
              <w:marLeft w:val="0"/>
              <w:marRight w:val="0"/>
              <w:marTop w:val="0"/>
              <w:marBottom w:val="0"/>
              <w:divBdr>
                <w:top w:val="none" w:sz="0" w:space="0" w:color="auto"/>
                <w:left w:val="none" w:sz="0" w:space="0" w:color="auto"/>
                <w:bottom w:val="none" w:sz="0" w:space="0" w:color="auto"/>
                <w:right w:val="none" w:sz="0" w:space="0" w:color="auto"/>
              </w:divBdr>
            </w:div>
            <w:div w:id="1832135110">
              <w:marLeft w:val="0"/>
              <w:marRight w:val="0"/>
              <w:marTop w:val="0"/>
              <w:marBottom w:val="0"/>
              <w:divBdr>
                <w:top w:val="none" w:sz="0" w:space="0" w:color="auto"/>
                <w:left w:val="none" w:sz="0" w:space="0" w:color="auto"/>
                <w:bottom w:val="none" w:sz="0" w:space="0" w:color="auto"/>
                <w:right w:val="none" w:sz="0" w:space="0" w:color="auto"/>
              </w:divBdr>
            </w:div>
            <w:div w:id="1878925609">
              <w:marLeft w:val="0"/>
              <w:marRight w:val="0"/>
              <w:marTop w:val="0"/>
              <w:marBottom w:val="0"/>
              <w:divBdr>
                <w:top w:val="none" w:sz="0" w:space="0" w:color="auto"/>
                <w:left w:val="none" w:sz="0" w:space="0" w:color="auto"/>
                <w:bottom w:val="none" w:sz="0" w:space="0" w:color="auto"/>
                <w:right w:val="none" w:sz="0" w:space="0" w:color="auto"/>
              </w:divBdr>
            </w:div>
            <w:div w:id="1925606110">
              <w:marLeft w:val="0"/>
              <w:marRight w:val="0"/>
              <w:marTop w:val="0"/>
              <w:marBottom w:val="0"/>
              <w:divBdr>
                <w:top w:val="none" w:sz="0" w:space="0" w:color="auto"/>
                <w:left w:val="none" w:sz="0" w:space="0" w:color="auto"/>
                <w:bottom w:val="none" w:sz="0" w:space="0" w:color="auto"/>
                <w:right w:val="none" w:sz="0" w:space="0" w:color="auto"/>
              </w:divBdr>
            </w:div>
            <w:div w:id="1978951780">
              <w:marLeft w:val="0"/>
              <w:marRight w:val="0"/>
              <w:marTop w:val="0"/>
              <w:marBottom w:val="0"/>
              <w:divBdr>
                <w:top w:val="none" w:sz="0" w:space="0" w:color="auto"/>
                <w:left w:val="none" w:sz="0" w:space="0" w:color="auto"/>
                <w:bottom w:val="none" w:sz="0" w:space="0" w:color="auto"/>
                <w:right w:val="none" w:sz="0" w:space="0" w:color="auto"/>
              </w:divBdr>
            </w:div>
            <w:div w:id="2000695681">
              <w:marLeft w:val="0"/>
              <w:marRight w:val="0"/>
              <w:marTop w:val="0"/>
              <w:marBottom w:val="0"/>
              <w:divBdr>
                <w:top w:val="none" w:sz="0" w:space="0" w:color="auto"/>
                <w:left w:val="none" w:sz="0" w:space="0" w:color="auto"/>
                <w:bottom w:val="none" w:sz="0" w:space="0" w:color="auto"/>
                <w:right w:val="none" w:sz="0" w:space="0" w:color="auto"/>
              </w:divBdr>
            </w:div>
            <w:div w:id="20455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5080">
      <w:bodyDiv w:val="1"/>
      <w:marLeft w:val="0"/>
      <w:marRight w:val="0"/>
      <w:marTop w:val="0"/>
      <w:marBottom w:val="0"/>
      <w:divBdr>
        <w:top w:val="none" w:sz="0" w:space="0" w:color="auto"/>
        <w:left w:val="none" w:sz="0" w:space="0" w:color="auto"/>
        <w:bottom w:val="none" w:sz="0" w:space="0" w:color="auto"/>
        <w:right w:val="none" w:sz="0" w:space="0" w:color="auto"/>
      </w:divBdr>
      <w:divsChild>
        <w:div w:id="1758398755">
          <w:marLeft w:val="0"/>
          <w:marRight w:val="0"/>
          <w:marTop w:val="0"/>
          <w:marBottom w:val="0"/>
          <w:divBdr>
            <w:top w:val="none" w:sz="0" w:space="0" w:color="auto"/>
            <w:left w:val="none" w:sz="0" w:space="0" w:color="auto"/>
            <w:bottom w:val="none" w:sz="0" w:space="0" w:color="auto"/>
            <w:right w:val="none" w:sz="0" w:space="0" w:color="auto"/>
          </w:divBdr>
          <w:divsChild>
            <w:div w:id="96601487">
              <w:marLeft w:val="0"/>
              <w:marRight w:val="0"/>
              <w:marTop w:val="0"/>
              <w:marBottom w:val="0"/>
              <w:divBdr>
                <w:top w:val="none" w:sz="0" w:space="0" w:color="auto"/>
                <w:left w:val="none" w:sz="0" w:space="0" w:color="auto"/>
                <w:bottom w:val="none" w:sz="0" w:space="0" w:color="auto"/>
                <w:right w:val="none" w:sz="0" w:space="0" w:color="auto"/>
              </w:divBdr>
            </w:div>
            <w:div w:id="175116776">
              <w:marLeft w:val="0"/>
              <w:marRight w:val="0"/>
              <w:marTop w:val="0"/>
              <w:marBottom w:val="0"/>
              <w:divBdr>
                <w:top w:val="none" w:sz="0" w:space="0" w:color="auto"/>
                <w:left w:val="none" w:sz="0" w:space="0" w:color="auto"/>
                <w:bottom w:val="none" w:sz="0" w:space="0" w:color="auto"/>
                <w:right w:val="none" w:sz="0" w:space="0" w:color="auto"/>
              </w:divBdr>
            </w:div>
            <w:div w:id="178281132">
              <w:marLeft w:val="0"/>
              <w:marRight w:val="0"/>
              <w:marTop w:val="0"/>
              <w:marBottom w:val="0"/>
              <w:divBdr>
                <w:top w:val="none" w:sz="0" w:space="0" w:color="auto"/>
                <w:left w:val="none" w:sz="0" w:space="0" w:color="auto"/>
                <w:bottom w:val="none" w:sz="0" w:space="0" w:color="auto"/>
                <w:right w:val="none" w:sz="0" w:space="0" w:color="auto"/>
              </w:divBdr>
            </w:div>
            <w:div w:id="446659248">
              <w:marLeft w:val="0"/>
              <w:marRight w:val="0"/>
              <w:marTop w:val="0"/>
              <w:marBottom w:val="0"/>
              <w:divBdr>
                <w:top w:val="none" w:sz="0" w:space="0" w:color="auto"/>
                <w:left w:val="none" w:sz="0" w:space="0" w:color="auto"/>
                <w:bottom w:val="none" w:sz="0" w:space="0" w:color="auto"/>
                <w:right w:val="none" w:sz="0" w:space="0" w:color="auto"/>
              </w:divBdr>
            </w:div>
            <w:div w:id="600644045">
              <w:marLeft w:val="0"/>
              <w:marRight w:val="0"/>
              <w:marTop w:val="0"/>
              <w:marBottom w:val="0"/>
              <w:divBdr>
                <w:top w:val="none" w:sz="0" w:space="0" w:color="auto"/>
                <w:left w:val="none" w:sz="0" w:space="0" w:color="auto"/>
                <w:bottom w:val="none" w:sz="0" w:space="0" w:color="auto"/>
                <w:right w:val="none" w:sz="0" w:space="0" w:color="auto"/>
              </w:divBdr>
            </w:div>
            <w:div w:id="840662485">
              <w:marLeft w:val="0"/>
              <w:marRight w:val="0"/>
              <w:marTop w:val="0"/>
              <w:marBottom w:val="0"/>
              <w:divBdr>
                <w:top w:val="none" w:sz="0" w:space="0" w:color="auto"/>
                <w:left w:val="none" w:sz="0" w:space="0" w:color="auto"/>
                <w:bottom w:val="none" w:sz="0" w:space="0" w:color="auto"/>
                <w:right w:val="none" w:sz="0" w:space="0" w:color="auto"/>
              </w:divBdr>
            </w:div>
            <w:div w:id="868566114">
              <w:marLeft w:val="0"/>
              <w:marRight w:val="0"/>
              <w:marTop w:val="0"/>
              <w:marBottom w:val="0"/>
              <w:divBdr>
                <w:top w:val="none" w:sz="0" w:space="0" w:color="auto"/>
                <w:left w:val="none" w:sz="0" w:space="0" w:color="auto"/>
                <w:bottom w:val="none" w:sz="0" w:space="0" w:color="auto"/>
                <w:right w:val="none" w:sz="0" w:space="0" w:color="auto"/>
              </w:divBdr>
            </w:div>
            <w:div w:id="1000084656">
              <w:marLeft w:val="0"/>
              <w:marRight w:val="0"/>
              <w:marTop w:val="0"/>
              <w:marBottom w:val="0"/>
              <w:divBdr>
                <w:top w:val="none" w:sz="0" w:space="0" w:color="auto"/>
                <w:left w:val="none" w:sz="0" w:space="0" w:color="auto"/>
                <w:bottom w:val="none" w:sz="0" w:space="0" w:color="auto"/>
                <w:right w:val="none" w:sz="0" w:space="0" w:color="auto"/>
              </w:divBdr>
            </w:div>
            <w:div w:id="1202090585">
              <w:marLeft w:val="0"/>
              <w:marRight w:val="0"/>
              <w:marTop w:val="0"/>
              <w:marBottom w:val="0"/>
              <w:divBdr>
                <w:top w:val="none" w:sz="0" w:space="0" w:color="auto"/>
                <w:left w:val="none" w:sz="0" w:space="0" w:color="auto"/>
                <w:bottom w:val="none" w:sz="0" w:space="0" w:color="auto"/>
                <w:right w:val="none" w:sz="0" w:space="0" w:color="auto"/>
              </w:divBdr>
            </w:div>
            <w:div w:id="1689477346">
              <w:marLeft w:val="0"/>
              <w:marRight w:val="0"/>
              <w:marTop w:val="0"/>
              <w:marBottom w:val="0"/>
              <w:divBdr>
                <w:top w:val="none" w:sz="0" w:space="0" w:color="auto"/>
                <w:left w:val="none" w:sz="0" w:space="0" w:color="auto"/>
                <w:bottom w:val="none" w:sz="0" w:space="0" w:color="auto"/>
                <w:right w:val="none" w:sz="0" w:space="0" w:color="auto"/>
              </w:divBdr>
            </w:div>
            <w:div w:id="1695418068">
              <w:marLeft w:val="0"/>
              <w:marRight w:val="0"/>
              <w:marTop w:val="0"/>
              <w:marBottom w:val="0"/>
              <w:divBdr>
                <w:top w:val="none" w:sz="0" w:space="0" w:color="auto"/>
                <w:left w:val="none" w:sz="0" w:space="0" w:color="auto"/>
                <w:bottom w:val="none" w:sz="0" w:space="0" w:color="auto"/>
                <w:right w:val="none" w:sz="0" w:space="0" w:color="auto"/>
              </w:divBdr>
            </w:div>
            <w:div w:id="1815442687">
              <w:marLeft w:val="0"/>
              <w:marRight w:val="0"/>
              <w:marTop w:val="0"/>
              <w:marBottom w:val="0"/>
              <w:divBdr>
                <w:top w:val="none" w:sz="0" w:space="0" w:color="auto"/>
                <w:left w:val="none" w:sz="0" w:space="0" w:color="auto"/>
                <w:bottom w:val="none" w:sz="0" w:space="0" w:color="auto"/>
                <w:right w:val="none" w:sz="0" w:space="0" w:color="auto"/>
              </w:divBdr>
            </w:div>
            <w:div w:id="1845002090">
              <w:marLeft w:val="0"/>
              <w:marRight w:val="0"/>
              <w:marTop w:val="0"/>
              <w:marBottom w:val="0"/>
              <w:divBdr>
                <w:top w:val="none" w:sz="0" w:space="0" w:color="auto"/>
                <w:left w:val="none" w:sz="0" w:space="0" w:color="auto"/>
                <w:bottom w:val="none" w:sz="0" w:space="0" w:color="auto"/>
                <w:right w:val="none" w:sz="0" w:space="0" w:color="auto"/>
              </w:divBdr>
            </w:div>
            <w:div w:id="1875996273">
              <w:marLeft w:val="0"/>
              <w:marRight w:val="0"/>
              <w:marTop w:val="0"/>
              <w:marBottom w:val="0"/>
              <w:divBdr>
                <w:top w:val="none" w:sz="0" w:space="0" w:color="auto"/>
                <w:left w:val="none" w:sz="0" w:space="0" w:color="auto"/>
                <w:bottom w:val="none" w:sz="0" w:space="0" w:color="auto"/>
                <w:right w:val="none" w:sz="0" w:space="0" w:color="auto"/>
              </w:divBdr>
            </w:div>
            <w:div w:id="2118937402">
              <w:marLeft w:val="0"/>
              <w:marRight w:val="0"/>
              <w:marTop w:val="0"/>
              <w:marBottom w:val="0"/>
              <w:divBdr>
                <w:top w:val="none" w:sz="0" w:space="0" w:color="auto"/>
                <w:left w:val="none" w:sz="0" w:space="0" w:color="auto"/>
                <w:bottom w:val="none" w:sz="0" w:space="0" w:color="auto"/>
                <w:right w:val="none" w:sz="0" w:space="0" w:color="auto"/>
              </w:divBdr>
            </w:div>
            <w:div w:id="2126264494">
              <w:marLeft w:val="0"/>
              <w:marRight w:val="0"/>
              <w:marTop w:val="0"/>
              <w:marBottom w:val="0"/>
              <w:divBdr>
                <w:top w:val="none" w:sz="0" w:space="0" w:color="auto"/>
                <w:left w:val="none" w:sz="0" w:space="0" w:color="auto"/>
                <w:bottom w:val="none" w:sz="0" w:space="0" w:color="auto"/>
                <w:right w:val="none" w:sz="0" w:space="0" w:color="auto"/>
              </w:divBdr>
            </w:div>
            <w:div w:id="213524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9601">
      <w:bodyDiv w:val="1"/>
      <w:marLeft w:val="0"/>
      <w:marRight w:val="0"/>
      <w:marTop w:val="0"/>
      <w:marBottom w:val="0"/>
      <w:divBdr>
        <w:top w:val="none" w:sz="0" w:space="0" w:color="auto"/>
        <w:left w:val="none" w:sz="0" w:space="0" w:color="auto"/>
        <w:bottom w:val="none" w:sz="0" w:space="0" w:color="auto"/>
        <w:right w:val="none" w:sz="0" w:space="0" w:color="auto"/>
      </w:divBdr>
      <w:divsChild>
        <w:div w:id="745079866">
          <w:marLeft w:val="0"/>
          <w:marRight w:val="0"/>
          <w:marTop w:val="0"/>
          <w:marBottom w:val="0"/>
          <w:divBdr>
            <w:top w:val="none" w:sz="0" w:space="0" w:color="auto"/>
            <w:left w:val="none" w:sz="0" w:space="0" w:color="auto"/>
            <w:bottom w:val="none" w:sz="0" w:space="0" w:color="auto"/>
            <w:right w:val="none" w:sz="0" w:space="0" w:color="auto"/>
          </w:divBdr>
          <w:divsChild>
            <w:div w:id="285310042">
              <w:marLeft w:val="0"/>
              <w:marRight w:val="0"/>
              <w:marTop w:val="0"/>
              <w:marBottom w:val="0"/>
              <w:divBdr>
                <w:top w:val="none" w:sz="0" w:space="0" w:color="auto"/>
                <w:left w:val="none" w:sz="0" w:space="0" w:color="auto"/>
                <w:bottom w:val="none" w:sz="0" w:space="0" w:color="auto"/>
                <w:right w:val="none" w:sz="0" w:space="0" w:color="auto"/>
              </w:divBdr>
            </w:div>
            <w:div w:id="297342246">
              <w:marLeft w:val="0"/>
              <w:marRight w:val="0"/>
              <w:marTop w:val="0"/>
              <w:marBottom w:val="0"/>
              <w:divBdr>
                <w:top w:val="none" w:sz="0" w:space="0" w:color="auto"/>
                <w:left w:val="none" w:sz="0" w:space="0" w:color="auto"/>
                <w:bottom w:val="none" w:sz="0" w:space="0" w:color="auto"/>
                <w:right w:val="none" w:sz="0" w:space="0" w:color="auto"/>
              </w:divBdr>
            </w:div>
            <w:div w:id="1081677976">
              <w:marLeft w:val="0"/>
              <w:marRight w:val="0"/>
              <w:marTop w:val="0"/>
              <w:marBottom w:val="0"/>
              <w:divBdr>
                <w:top w:val="none" w:sz="0" w:space="0" w:color="auto"/>
                <w:left w:val="none" w:sz="0" w:space="0" w:color="auto"/>
                <w:bottom w:val="none" w:sz="0" w:space="0" w:color="auto"/>
                <w:right w:val="none" w:sz="0" w:space="0" w:color="auto"/>
              </w:divBdr>
            </w:div>
            <w:div w:id="1175732229">
              <w:marLeft w:val="0"/>
              <w:marRight w:val="0"/>
              <w:marTop w:val="0"/>
              <w:marBottom w:val="0"/>
              <w:divBdr>
                <w:top w:val="none" w:sz="0" w:space="0" w:color="auto"/>
                <w:left w:val="none" w:sz="0" w:space="0" w:color="auto"/>
                <w:bottom w:val="none" w:sz="0" w:space="0" w:color="auto"/>
                <w:right w:val="none" w:sz="0" w:space="0" w:color="auto"/>
              </w:divBdr>
            </w:div>
            <w:div w:id="1405879492">
              <w:marLeft w:val="0"/>
              <w:marRight w:val="0"/>
              <w:marTop w:val="0"/>
              <w:marBottom w:val="0"/>
              <w:divBdr>
                <w:top w:val="none" w:sz="0" w:space="0" w:color="auto"/>
                <w:left w:val="none" w:sz="0" w:space="0" w:color="auto"/>
                <w:bottom w:val="none" w:sz="0" w:space="0" w:color="auto"/>
                <w:right w:val="none" w:sz="0" w:space="0" w:color="auto"/>
              </w:divBdr>
            </w:div>
            <w:div w:id="14737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4082">
      <w:bodyDiv w:val="1"/>
      <w:marLeft w:val="0"/>
      <w:marRight w:val="0"/>
      <w:marTop w:val="0"/>
      <w:marBottom w:val="0"/>
      <w:divBdr>
        <w:top w:val="none" w:sz="0" w:space="0" w:color="auto"/>
        <w:left w:val="none" w:sz="0" w:space="0" w:color="auto"/>
        <w:bottom w:val="none" w:sz="0" w:space="0" w:color="auto"/>
        <w:right w:val="none" w:sz="0" w:space="0" w:color="auto"/>
      </w:divBdr>
      <w:divsChild>
        <w:div w:id="833178850">
          <w:marLeft w:val="0"/>
          <w:marRight w:val="0"/>
          <w:marTop w:val="0"/>
          <w:marBottom w:val="0"/>
          <w:divBdr>
            <w:top w:val="none" w:sz="0" w:space="0" w:color="auto"/>
            <w:left w:val="none" w:sz="0" w:space="0" w:color="auto"/>
            <w:bottom w:val="none" w:sz="0" w:space="0" w:color="auto"/>
            <w:right w:val="none" w:sz="0" w:space="0" w:color="auto"/>
          </w:divBdr>
          <w:divsChild>
            <w:div w:id="1241404059">
              <w:marLeft w:val="0"/>
              <w:marRight w:val="0"/>
              <w:marTop w:val="0"/>
              <w:marBottom w:val="0"/>
              <w:divBdr>
                <w:top w:val="none" w:sz="0" w:space="0" w:color="auto"/>
                <w:left w:val="none" w:sz="0" w:space="0" w:color="auto"/>
                <w:bottom w:val="none" w:sz="0" w:space="0" w:color="auto"/>
                <w:right w:val="none" w:sz="0" w:space="0" w:color="auto"/>
              </w:divBdr>
              <w:divsChild>
                <w:div w:id="3468353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82770193">
      <w:bodyDiv w:val="1"/>
      <w:marLeft w:val="0"/>
      <w:marRight w:val="0"/>
      <w:marTop w:val="0"/>
      <w:marBottom w:val="0"/>
      <w:divBdr>
        <w:top w:val="none" w:sz="0" w:space="0" w:color="auto"/>
        <w:left w:val="none" w:sz="0" w:space="0" w:color="auto"/>
        <w:bottom w:val="none" w:sz="0" w:space="0" w:color="auto"/>
        <w:right w:val="none" w:sz="0" w:space="0" w:color="auto"/>
      </w:divBdr>
      <w:divsChild>
        <w:div w:id="2075852834">
          <w:marLeft w:val="0"/>
          <w:marRight w:val="0"/>
          <w:marTop w:val="0"/>
          <w:marBottom w:val="0"/>
          <w:divBdr>
            <w:top w:val="none" w:sz="0" w:space="0" w:color="auto"/>
            <w:left w:val="none" w:sz="0" w:space="0" w:color="auto"/>
            <w:bottom w:val="none" w:sz="0" w:space="0" w:color="auto"/>
            <w:right w:val="none" w:sz="0" w:space="0" w:color="auto"/>
          </w:divBdr>
          <w:divsChild>
            <w:div w:id="1397969876">
              <w:marLeft w:val="0"/>
              <w:marRight w:val="0"/>
              <w:marTop w:val="0"/>
              <w:marBottom w:val="0"/>
              <w:divBdr>
                <w:top w:val="none" w:sz="0" w:space="0" w:color="auto"/>
                <w:left w:val="none" w:sz="0" w:space="0" w:color="auto"/>
                <w:bottom w:val="none" w:sz="0" w:space="0" w:color="auto"/>
                <w:right w:val="none" w:sz="0" w:space="0" w:color="auto"/>
              </w:divBdr>
              <w:divsChild>
                <w:div w:id="15357338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1745903">
      <w:bodyDiv w:val="1"/>
      <w:marLeft w:val="0"/>
      <w:marRight w:val="0"/>
      <w:marTop w:val="0"/>
      <w:marBottom w:val="0"/>
      <w:divBdr>
        <w:top w:val="none" w:sz="0" w:space="0" w:color="auto"/>
        <w:left w:val="none" w:sz="0" w:space="0" w:color="auto"/>
        <w:bottom w:val="none" w:sz="0" w:space="0" w:color="auto"/>
        <w:right w:val="none" w:sz="0" w:space="0" w:color="auto"/>
      </w:divBdr>
      <w:divsChild>
        <w:div w:id="1375999992">
          <w:marLeft w:val="0"/>
          <w:marRight w:val="0"/>
          <w:marTop w:val="0"/>
          <w:marBottom w:val="0"/>
          <w:divBdr>
            <w:top w:val="none" w:sz="0" w:space="0" w:color="auto"/>
            <w:left w:val="none" w:sz="0" w:space="0" w:color="auto"/>
            <w:bottom w:val="none" w:sz="0" w:space="0" w:color="auto"/>
            <w:right w:val="none" w:sz="0" w:space="0" w:color="auto"/>
          </w:divBdr>
          <w:divsChild>
            <w:div w:id="6859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5927">
      <w:bodyDiv w:val="1"/>
      <w:marLeft w:val="0"/>
      <w:marRight w:val="0"/>
      <w:marTop w:val="0"/>
      <w:marBottom w:val="0"/>
      <w:divBdr>
        <w:top w:val="none" w:sz="0" w:space="0" w:color="auto"/>
        <w:left w:val="none" w:sz="0" w:space="0" w:color="auto"/>
        <w:bottom w:val="none" w:sz="0" w:space="0" w:color="auto"/>
        <w:right w:val="none" w:sz="0" w:space="0" w:color="auto"/>
      </w:divBdr>
      <w:divsChild>
        <w:div w:id="606079197">
          <w:marLeft w:val="0"/>
          <w:marRight w:val="0"/>
          <w:marTop w:val="0"/>
          <w:marBottom w:val="0"/>
          <w:divBdr>
            <w:top w:val="none" w:sz="0" w:space="0" w:color="auto"/>
            <w:left w:val="none" w:sz="0" w:space="0" w:color="auto"/>
            <w:bottom w:val="none" w:sz="0" w:space="0" w:color="auto"/>
            <w:right w:val="none" w:sz="0" w:space="0" w:color="auto"/>
          </w:divBdr>
          <w:divsChild>
            <w:div w:id="374431618">
              <w:marLeft w:val="0"/>
              <w:marRight w:val="0"/>
              <w:marTop w:val="0"/>
              <w:marBottom w:val="0"/>
              <w:divBdr>
                <w:top w:val="none" w:sz="0" w:space="0" w:color="auto"/>
                <w:left w:val="none" w:sz="0" w:space="0" w:color="auto"/>
                <w:bottom w:val="none" w:sz="0" w:space="0" w:color="auto"/>
                <w:right w:val="none" w:sz="0" w:space="0" w:color="auto"/>
              </w:divBdr>
            </w:div>
            <w:div w:id="756482817">
              <w:marLeft w:val="0"/>
              <w:marRight w:val="0"/>
              <w:marTop w:val="0"/>
              <w:marBottom w:val="0"/>
              <w:divBdr>
                <w:top w:val="none" w:sz="0" w:space="0" w:color="auto"/>
                <w:left w:val="none" w:sz="0" w:space="0" w:color="auto"/>
                <w:bottom w:val="none" w:sz="0" w:space="0" w:color="auto"/>
                <w:right w:val="none" w:sz="0" w:space="0" w:color="auto"/>
              </w:divBdr>
            </w:div>
            <w:div w:id="806244203">
              <w:marLeft w:val="0"/>
              <w:marRight w:val="0"/>
              <w:marTop w:val="0"/>
              <w:marBottom w:val="0"/>
              <w:divBdr>
                <w:top w:val="none" w:sz="0" w:space="0" w:color="auto"/>
                <w:left w:val="none" w:sz="0" w:space="0" w:color="auto"/>
                <w:bottom w:val="none" w:sz="0" w:space="0" w:color="auto"/>
                <w:right w:val="none" w:sz="0" w:space="0" w:color="auto"/>
              </w:divBdr>
            </w:div>
            <w:div w:id="1131288091">
              <w:marLeft w:val="0"/>
              <w:marRight w:val="0"/>
              <w:marTop w:val="0"/>
              <w:marBottom w:val="0"/>
              <w:divBdr>
                <w:top w:val="none" w:sz="0" w:space="0" w:color="auto"/>
                <w:left w:val="none" w:sz="0" w:space="0" w:color="auto"/>
                <w:bottom w:val="none" w:sz="0" w:space="0" w:color="auto"/>
                <w:right w:val="none" w:sz="0" w:space="0" w:color="auto"/>
              </w:divBdr>
            </w:div>
            <w:div w:id="1154682652">
              <w:marLeft w:val="0"/>
              <w:marRight w:val="0"/>
              <w:marTop w:val="0"/>
              <w:marBottom w:val="0"/>
              <w:divBdr>
                <w:top w:val="none" w:sz="0" w:space="0" w:color="auto"/>
                <w:left w:val="none" w:sz="0" w:space="0" w:color="auto"/>
                <w:bottom w:val="none" w:sz="0" w:space="0" w:color="auto"/>
                <w:right w:val="none" w:sz="0" w:space="0" w:color="auto"/>
              </w:divBdr>
            </w:div>
            <w:div w:id="1255673954">
              <w:marLeft w:val="0"/>
              <w:marRight w:val="0"/>
              <w:marTop w:val="0"/>
              <w:marBottom w:val="0"/>
              <w:divBdr>
                <w:top w:val="none" w:sz="0" w:space="0" w:color="auto"/>
                <w:left w:val="none" w:sz="0" w:space="0" w:color="auto"/>
                <w:bottom w:val="none" w:sz="0" w:space="0" w:color="auto"/>
                <w:right w:val="none" w:sz="0" w:space="0" w:color="auto"/>
              </w:divBdr>
            </w:div>
            <w:div w:id="17231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12815">
      <w:bodyDiv w:val="1"/>
      <w:marLeft w:val="0"/>
      <w:marRight w:val="0"/>
      <w:marTop w:val="0"/>
      <w:marBottom w:val="0"/>
      <w:divBdr>
        <w:top w:val="none" w:sz="0" w:space="0" w:color="auto"/>
        <w:left w:val="none" w:sz="0" w:space="0" w:color="auto"/>
        <w:bottom w:val="none" w:sz="0" w:space="0" w:color="auto"/>
        <w:right w:val="none" w:sz="0" w:space="0" w:color="auto"/>
      </w:divBdr>
      <w:divsChild>
        <w:div w:id="1808738735">
          <w:marLeft w:val="0"/>
          <w:marRight w:val="0"/>
          <w:marTop w:val="0"/>
          <w:marBottom w:val="0"/>
          <w:divBdr>
            <w:top w:val="none" w:sz="0" w:space="0" w:color="auto"/>
            <w:left w:val="none" w:sz="0" w:space="0" w:color="auto"/>
            <w:bottom w:val="none" w:sz="0" w:space="0" w:color="auto"/>
            <w:right w:val="none" w:sz="0" w:space="0" w:color="auto"/>
          </w:divBdr>
          <w:divsChild>
            <w:div w:id="189149301">
              <w:marLeft w:val="0"/>
              <w:marRight w:val="0"/>
              <w:marTop w:val="0"/>
              <w:marBottom w:val="0"/>
              <w:divBdr>
                <w:top w:val="none" w:sz="0" w:space="0" w:color="auto"/>
                <w:left w:val="none" w:sz="0" w:space="0" w:color="auto"/>
                <w:bottom w:val="none" w:sz="0" w:space="0" w:color="auto"/>
                <w:right w:val="none" w:sz="0" w:space="0" w:color="auto"/>
              </w:divBdr>
            </w:div>
            <w:div w:id="550729354">
              <w:marLeft w:val="0"/>
              <w:marRight w:val="0"/>
              <w:marTop w:val="0"/>
              <w:marBottom w:val="0"/>
              <w:divBdr>
                <w:top w:val="none" w:sz="0" w:space="0" w:color="auto"/>
                <w:left w:val="none" w:sz="0" w:space="0" w:color="auto"/>
                <w:bottom w:val="none" w:sz="0" w:space="0" w:color="auto"/>
                <w:right w:val="none" w:sz="0" w:space="0" w:color="auto"/>
              </w:divBdr>
            </w:div>
            <w:div w:id="592324827">
              <w:marLeft w:val="0"/>
              <w:marRight w:val="0"/>
              <w:marTop w:val="0"/>
              <w:marBottom w:val="0"/>
              <w:divBdr>
                <w:top w:val="none" w:sz="0" w:space="0" w:color="auto"/>
                <w:left w:val="none" w:sz="0" w:space="0" w:color="auto"/>
                <w:bottom w:val="none" w:sz="0" w:space="0" w:color="auto"/>
                <w:right w:val="none" w:sz="0" w:space="0" w:color="auto"/>
              </w:divBdr>
            </w:div>
            <w:div w:id="687831128">
              <w:marLeft w:val="0"/>
              <w:marRight w:val="0"/>
              <w:marTop w:val="0"/>
              <w:marBottom w:val="0"/>
              <w:divBdr>
                <w:top w:val="none" w:sz="0" w:space="0" w:color="auto"/>
                <w:left w:val="none" w:sz="0" w:space="0" w:color="auto"/>
                <w:bottom w:val="none" w:sz="0" w:space="0" w:color="auto"/>
                <w:right w:val="none" w:sz="0" w:space="0" w:color="auto"/>
              </w:divBdr>
            </w:div>
            <w:div w:id="780106621">
              <w:marLeft w:val="0"/>
              <w:marRight w:val="0"/>
              <w:marTop w:val="0"/>
              <w:marBottom w:val="0"/>
              <w:divBdr>
                <w:top w:val="none" w:sz="0" w:space="0" w:color="auto"/>
                <w:left w:val="none" w:sz="0" w:space="0" w:color="auto"/>
                <w:bottom w:val="none" w:sz="0" w:space="0" w:color="auto"/>
                <w:right w:val="none" w:sz="0" w:space="0" w:color="auto"/>
              </w:divBdr>
            </w:div>
            <w:div w:id="969092727">
              <w:marLeft w:val="0"/>
              <w:marRight w:val="0"/>
              <w:marTop w:val="0"/>
              <w:marBottom w:val="0"/>
              <w:divBdr>
                <w:top w:val="none" w:sz="0" w:space="0" w:color="auto"/>
                <w:left w:val="none" w:sz="0" w:space="0" w:color="auto"/>
                <w:bottom w:val="none" w:sz="0" w:space="0" w:color="auto"/>
                <w:right w:val="none" w:sz="0" w:space="0" w:color="auto"/>
              </w:divBdr>
            </w:div>
            <w:div w:id="1131706346">
              <w:marLeft w:val="0"/>
              <w:marRight w:val="0"/>
              <w:marTop w:val="0"/>
              <w:marBottom w:val="0"/>
              <w:divBdr>
                <w:top w:val="none" w:sz="0" w:space="0" w:color="auto"/>
                <w:left w:val="none" w:sz="0" w:space="0" w:color="auto"/>
                <w:bottom w:val="none" w:sz="0" w:space="0" w:color="auto"/>
                <w:right w:val="none" w:sz="0" w:space="0" w:color="auto"/>
              </w:divBdr>
            </w:div>
            <w:div w:id="1757314908">
              <w:marLeft w:val="0"/>
              <w:marRight w:val="0"/>
              <w:marTop w:val="0"/>
              <w:marBottom w:val="0"/>
              <w:divBdr>
                <w:top w:val="none" w:sz="0" w:space="0" w:color="auto"/>
                <w:left w:val="none" w:sz="0" w:space="0" w:color="auto"/>
                <w:bottom w:val="none" w:sz="0" w:space="0" w:color="auto"/>
                <w:right w:val="none" w:sz="0" w:space="0" w:color="auto"/>
              </w:divBdr>
            </w:div>
            <w:div w:id="1824850932">
              <w:marLeft w:val="0"/>
              <w:marRight w:val="0"/>
              <w:marTop w:val="0"/>
              <w:marBottom w:val="0"/>
              <w:divBdr>
                <w:top w:val="none" w:sz="0" w:space="0" w:color="auto"/>
                <w:left w:val="none" w:sz="0" w:space="0" w:color="auto"/>
                <w:bottom w:val="none" w:sz="0" w:space="0" w:color="auto"/>
                <w:right w:val="none" w:sz="0" w:space="0" w:color="auto"/>
              </w:divBdr>
            </w:div>
            <w:div w:id="200993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16469">
      <w:bodyDiv w:val="1"/>
      <w:marLeft w:val="0"/>
      <w:marRight w:val="0"/>
      <w:marTop w:val="0"/>
      <w:marBottom w:val="0"/>
      <w:divBdr>
        <w:top w:val="none" w:sz="0" w:space="0" w:color="auto"/>
        <w:left w:val="none" w:sz="0" w:space="0" w:color="auto"/>
        <w:bottom w:val="none" w:sz="0" w:space="0" w:color="auto"/>
        <w:right w:val="none" w:sz="0" w:space="0" w:color="auto"/>
      </w:divBdr>
      <w:divsChild>
        <w:div w:id="623999983">
          <w:marLeft w:val="0"/>
          <w:marRight w:val="0"/>
          <w:marTop w:val="0"/>
          <w:marBottom w:val="0"/>
          <w:divBdr>
            <w:top w:val="none" w:sz="0" w:space="0" w:color="auto"/>
            <w:left w:val="none" w:sz="0" w:space="0" w:color="auto"/>
            <w:bottom w:val="none" w:sz="0" w:space="0" w:color="auto"/>
            <w:right w:val="none" w:sz="0" w:space="0" w:color="auto"/>
          </w:divBdr>
          <w:divsChild>
            <w:div w:id="142548568">
              <w:marLeft w:val="0"/>
              <w:marRight w:val="0"/>
              <w:marTop w:val="0"/>
              <w:marBottom w:val="0"/>
              <w:divBdr>
                <w:top w:val="none" w:sz="0" w:space="0" w:color="auto"/>
                <w:left w:val="none" w:sz="0" w:space="0" w:color="auto"/>
                <w:bottom w:val="none" w:sz="0" w:space="0" w:color="auto"/>
                <w:right w:val="none" w:sz="0" w:space="0" w:color="auto"/>
              </w:divBdr>
            </w:div>
            <w:div w:id="312370576">
              <w:marLeft w:val="0"/>
              <w:marRight w:val="0"/>
              <w:marTop w:val="0"/>
              <w:marBottom w:val="0"/>
              <w:divBdr>
                <w:top w:val="none" w:sz="0" w:space="0" w:color="auto"/>
                <w:left w:val="none" w:sz="0" w:space="0" w:color="auto"/>
                <w:bottom w:val="none" w:sz="0" w:space="0" w:color="auto"/>
                <w:right w:val="none" w:sz="0" w:space="0" w:color="auto"/>
              </w:divBdr>
            </w:div>
            <w:div w:id="549725764">
              <w:marLeft w:val="0"/>
              <w:marRight w:val="0"/>
              <w:marTop w:val="0"/>
              <w:marBottom w:val="0"/>
              <w:divBdr>
                <w:top w:val="none" w:sz="0" w:space="0" w:color="auto"/>
                <w:left w:val="none" w:sz="0" w:space="0" w:color="auto"/>
                <w:bottom w:val="none" w:sz="0" w:space="0" w:color="auto"/>
                <w:right w:val="none" w:sz="0" w:space="0" w:color="auto"/>
              </w:divBdr>
            </w:div>
            <w:div w:id="949823664">
              <w:marLeft w:val="0"/>
              <w:marRight w:val="0"/>
              <w:marTop w:val="0"/>
              <w:marBottom w:val="0"/>
              <w:divBdr>
                <w:top w:val="none" w:sz="0" w:space="0" w:color="auto"/>
                <w:left w:val="none" w:sz="0" w:space="0" w:color="auto"/>
                <w:bottom w:val="none" w:sz="0" w:space="0" w:color="auto"/>
                <w:right w:val="none" w:sz="0" w:space="0" w:color="auto"/>
              </w:divBdr>
            </w:div>
            <w:div w:id="1194882896">
              <w:marLeft w:val="0"/>
              <w:marRight w:val="0"/>
              <w:marTop w:val="0"/>
              <w:marBottom w:val="0"/>
              <w:divBdr>
                <w:top w:val="none" w:sz="0" w:space="0" w:color="auto"/>
                <w:left w:val="none" w:sz="0" w:space="0" w:color="auto"/>
                <w:bottom w:val="none" w:sz="0" w:space="0" w:color="auto"/>
                <w:right w:val="none" w:sz="0" w:space="0" w:color="auto"/>
              </w:divBdr>
            </w:div>
            <w:div w:id="1199585277">
              <w:marLeft w:val="0"/>
              <w:marRight w:val="0"/>
              <w:marTop w:val="0"/>
              <w:marBottom w:val="0"/>
              <w:divBdr>
                <w:top w:val="none" w:sz="0" w:space="0" w:color="auto"/>
                <w:left w:val="none" w:sz="0" w:space="0" w:color="auto"/>
                <w:bottom w:val="none" w:sz="0" w:space="0" w:color="auto"/>
                <w:right w:val="none" w:sz="0" w:space="0" w:color="auto"/>
              </w:divBdr>
            </w:div>
            <w:div w:id="1238789339">
              <w:marLeft w:val="0"/>
              <w:marRight w:val="0"/>
              <w:marTop w:val="0"/>
              <w:marBottom w:val="0"/>
              <w:divBdr>
                <w:top w:val="none" w:sz="0" w:space="0" w:color="auto"/>
                <w:left w:val="none" w:sz="0" w:space="0" w:color="auto"/>
                <w:bottom w:val="none" w:sz="0" w:space="0" w:color="auto"/>
                <w:right w:val="none" w:sz="0" w:space="0" w:color="auto"/>
              </w:divBdr>
            </w:div>
            <w:div w:id="1299459503">
              <w:marLeft w:val="0"/>
              <w:marRight w:val="0"/>
              <w:marTop w:val="0"/>
              <w:marBottom w:val="0"/>
              <w:divBdr>
                <w:top w:val="none" w:sz="0" w:space="0" w:color="auto"/>
                <w:left w:val="none" w:sz="0" w:space="0" w:color="auto"/>
                <w:bottom w:val="none" w:sz="0" w:space="0" w:color="auto"/>
                <w:right w:val="none" w:sz="0" w:space="0" w:color="auto"/>
              </w:divBdr>
            </w:div>
            <w:div w:id="1460562580">
              <w:marLeft w:val="0"/>
              <w:marRight w:val="0"/>
              <w:marTop w:val="0"/>
              <w:marBottom w:val="0"/>
              <w:divBdr>
                <w:top w:val="none" w:sz="0" w:space="0" w:color="auto"/>
                <w:left w:val="none" w:sz="0" w:space="0" w:color="auto"/>
                <w:bottom w:val="none" w:sz="0" w:space="0" w:color="auto"/>
                <w:right w:val="none" w:sz="0" w:space="0" w:color="auto"/>
              </w:divBdr>
            </w:div>
            <w:div w:id="1935942660">
              <w:marLeft w:val="0"/>
              <w:marRight w:val="0"/>
              <w:marTop w:val="0"/>
              <w:marBottom w:val="0"/>
              <w:divBdr>
                <w:top w:val="none" w:sz="0" w:space="0" w:color="auto"/>
                <w:left w:val="none" w:sz="0" w:space="0" w:color="auto"/>
                <w:bottom w:val="none" w:sz="0" w:space="0" w:color="auto"/>
                <w:right w:val="none" w:sz="0" w:space="0" w:color="auto"/>
              </w:divBdr>
            </w:div>
            <w:div w:id="21130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1432">
      <w:bodyDiv w:val="1"/>
      <w:marLeft w:val="0"/>
      <w:marRight w:val="0"/>
      <w:marTop w:val="0"/>
      <w:marBottom w:val="0"/>
      <w:divBdr>
        <w:top w:val="none" w:sz="0" w:space="0" w:color="auto"/>
        <w:left w:val="none" w:sz="0" w:space="0" w:color="auto"/>
        <w:bottom w:val="none" w:sz="0" w:space="0" w:color="auto"/>
        <w:right w:val="none" w:sz="0" w:space="0" w:color="auto"/>
      </w:divBdr>
      <w:divsChild>
        <w:div w:id="732775022">
          <w:marLeft w:val="0"/>
          <w:marRight w:val="0"/>
          <w:marTop w:val="0"/>
          <w:marBottom w:val="0"/>
          <w:divBdr>
            <w:top w:val="none" w:sz="0" w:space="0" w:color="auto"/>
            <w:left w:val="none" w:sz="0" w:space="0" w:color="auto"/>
            <w:bottom w:val="none" w:sz="0" w:space="0" w:color="auto"/>
            <w:right w:val="none" w:sz="0" w:space="0" w:color="auto"/>
          </w:divBdr>
          <w:divsChild>
            <w:div w:id="5599221">
              <w:marLeft w:val="0"/>
              <w:marRight w:val="0"/>
              <w:marTop w:val="0"/>
              <w:marBottom w:val="0"/>
              <w:divBdr>
                <w:top w:val="none" w:sz="0" w:space="0" w:color="auto"/>
                <w:left w:val="none" w:sz="0" w:space="0" w:color="auto"/>
                <w:bottom w:val="none" w:sz="0" w:space="0" w:color="auto"/>
                <w:right w:val="none" w:sz="0" w:space="0" w:color="auto"/>
              </w:divBdr>
            </w:div>
            <w:div w:id="422185797">
              <w:marLeft w:val="0"/>
              <w:marRight w:val="0"/>
              <w:marTop w:val="0"/>
              <w:marBottom w:val="0"/>
              <w:divBdr>
                <w:top w:val="none" w:sz="0" w:space="0" w:color="auto"/>
                <w:left w:val="none" w:sz="0" w:space="0" w:color="auto"/>
                <w:bottom w:val="none" w:sz="0" w:space="0" w:color="auto"/>
                <w:right w:val="none" w:sz="0" w:space="0" w:color="auto"/>
              </w:divBdr>
            </w:div>
            <w:div w:id="617642767">
              <w:marLeft w:val="0"/>
              <w:marRight w:val="0"/>
              <w:marTop w:val="0"/>
              <w:marBottom w:val="0"/>
              <w:divBdr>
                <w:top w:val="none" w:sz="0" w:space="0" w:color="auto"/>
                <w:left w:val="none" w:sz="0" w:space="0" w:color="auto"/>
                <w:bottom w:val="none" w:sz="0" w:space="0" w:color="auto"/>
                <w:right w:val="none" w:sz="0" w:space="0" w:color="auto"/>
              </w:divBdr>
            </w:div>
            <w:div w:id="668756606">
              <w:marLeft w:val="0"/>
              <w:marRight w:val="0"/>
              <w:marTop w:val="0"/>
              <w:marBottom w:val="0"/>
              <w:divBdr>
                <w:top w:val="none" w:sz="0" w:space="0" w:color="auto"/>
                <w:left w:val="none" w:sz="0" w:space="0" w:color="auto"/>
                <w:bottom w:val="none" w:sz="0" w:space="0" w:color="auto"/>
                <w:right w:val="none" w:sz="0" w:space="0" w:color="auto"/>
              </w:divBdr>
            </w:div>
            <w:div w:id="843741505">
              <w:marLeft w:val="0"/>
              <w:marRight w:val="0"/>
              <w:marTop w:val="0"/>
              <w:marBottom w:val="0"/>
              <w:divBdr>
                <w:top w:val="none" w:sz="0" w:space="0" w:color="auto"/>
                <w:left w:val="none" w:sz="0" w:space="0" w:color="auto"/>
                <w:bottom w:val="none" w:sz="0" w:space="0" w:color="auto"/>
                <w:right w:val="none" w:sz="0" w:space="0" w:color="auto"/>
              </w:divBdr>
            </w:div>
            <w:div w:id="862090378">
              <w:marLeft w:val="0"/>
              <w:marRight w:val="0"/>
              <w:marTop w:val="0"/>
              <w:marBottom w:val="0"/>
              <w:divBdr>
                <w:top w:val="none" w:sz="0" w:space="0" w:color="auto"/>
                <w:left w:val="none" w:sz="0" w:space="0" w:color="auto"/>
                <w:bottom w:val="none" w:sz="0" w:space="0" w:color="auto"/>
                <w:right w:val="none" w:sz="0" w:space="0" w:color="auto"/>
              </w:divBdr>
            </w:div>
            <w:div w:id="1514108547">
              <w:marLeft w:val="0"/>
              <w:marRight w:val="0"/>
              <w:marTop w:val="0"/>
              <w:marBottom w:val="0"/>
              <w:divBdr>
                <w:top w:val="none" w:sz="0" w:space="0" w:color="auto"/>
                <w:left w:val="none" w:sz="0" w:space="0" w:color="auto"/>
                <w:bottom w:val="none" w:sz="0" w:space="0" w:color="auto"/>
                <w:right w:val="none" w:sz="0" w:space="0" w:color="auto"/>
              </w:divBdr>
            </w:div>
            <w:div w:id="1548486595">
              <w:marLeft w:val="0"/>
              <w:marRight w:val="0"/>
              <w:marTop w:val="0"/>
              <w:marBottom w:val="0"/>
              <w:divBdr>
                <w:top w:val="none" w:sz="0" w:space="0" w:color="auto"/>
                <w:left w:val="none" w:sz="0" w:space="0" w:color="auto"/>
                <w:bottom w:val="none" w:sz="0" w:space="0" w:color="auto"/>
                <w:right w:val="none" w:sz="0" w:space="0" w:color="auto"/>
              </w:divBdr>
            </w:div>
            <w:div w:id="1576158300">
              <w:marLeft w:val="0"/>
              <w:marRight w:val="0"/>
              <w:marTop w:val="0"/>
              <w:marBottom w:val="0"/>
              <w:divBdr>
                <w:top w:val="none" w:sz="0" w:space="0" w:color="auto"/>
                <w:left w:val="none" w:sz="0" w:space="0" w:color="auto"/>
                <w:bottom w:val="none" w:sz="0" w:space="0" w:color="auto"/>
                <w:right w:val="none" w:sz="0" w:space="0" w:color="auto"/>
              </w:divBdr>
            </w:div>
            <w:div w:id="1809124054">
              <w:marLeft w:val="0"/>
              <w:marRight w:val="0"/>
              <w:marTop w:val="0"/>
              <w:marBottom w:val="0"/>
              <w:divBdr>
                <w:top w:val="none" w:sz="0" w:space="0" w:color="auto"/>
                <w:left w:val="none" w:sz="0" w:space="0" w:color="auto"/>
                <w:bottom w:val="none" w:sz="0" w:space="0" w:color="auto"/>
                <w:right w:val="none" w:sz="0" w:space="0" w:color="auto"/>
              </w:divBdr>
            </w:div>
            <w:div w:id="1969781221">
              <w:marLeft w:val="0"/>
              <w:marRight w:val="0"/>
              <w:marTop w:val="0"/>
              <w:marBottom w:val="0"/>
              <w:divBdr>
                <w:top w:val="none" w:sz="0" w:space="0" w:color="auto"/>
                <w:left w:val="none" w:sz="0" w:space="0" w:color="auto"/>
                <w:bottom w:val="none" w:sz="0" w:space="0" w:color="auto"/>
                <w:right w:val="none" w:sz="0" w:space="0" w:color="auto"/>
              </w:divBdr>
            </w:div>
            <w:div w:id="20571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39194">
      <w:bodyDiv w:val="1"/>
      <w:marLeft w:val="0"/>
      <w:marRight w:val="0"/>
      <w:marTop w:val="0"/>
      <w:marBottom w:val="0"/>
      <w:divBdr>
        <w:top w:val="none" w:sz="0" w:space="0" w:color="auto"/>
        <w:left w:val="none" w:sz="0" w:space="0" w:color="auto"/>
        <w:bottom w:val="none" w:sz="0" w:space="0" w:color="auto"/>
        <w:right w:val="none" w:sz="0" w:space="0" w:color="auto"/>
      </w:divBdr>
      <w:divsChild>
        <w:div w:id="1010064752">
          <w:marLeft w:val="0"/>
          <w:marRight w:val="0"/>
          <w:marTop w:val="0"/>
          <w:marBottom w:val="0"/>
          <w:divBdr>
            <w:top w:val="none" w:sz="0" w:space="0" w:color="auto"/>
            <w:left w:val="none" w:sz="0" w:space="0" w:color="auto"/>
            <w:bottom w:val="none" w:sz="0" w:space="0" w:color="auto"/>
            <w:right w:val="none" w:sz="0" w:space="0" w:color="auto"/>
          </w:divBdr>
          <w:divsChild>
            <w:div w:id="753670651">
              <w:marLeft w:val="0"/>
              <w:marRight w:val="0"/>
              <w:marTop w:val="0"/>
              <w:marBottom w:val="0"/>
              <w:divBdr>
                <w:top w:val="none" w:sz="0" w:space="0" w:color="auto"/>
                <w:left w:val="none" w:sz="0" w:space="0" w:color="auto"/>
                <w:bottom w:val="none" w:sz="0" w:space="0" w:color="auto"/>
                <w:right w:val="none" w:sz="0" w:space="0" w:color="auto"/>
              </w:divBdr>
            </w:div>
            <w:div w:id="923608562">
              <w:marLeft w:val="0"/>
              <w:marRight w:val="0"/>
              <w:marTop w:val="0"/>
              <w:marBottom w:val="0"/>
              <w:divBdr>
                <w:top w:val="none" w:sz="0" w:space="0" w:color="auto"/>
                <w:left w:val="none" w:sz="0" w:space="0" w:color="auto"/>
                <w:bottom w:val="none" w:sz="0" w:space="0" w:color="auto"/>
                <w:right w:val="none" w:sz="0" w:space="0" w:color="auto"/>
              </w:divBdr>
            </w:div>
            <w:div w:id="1130712835">
              <w:marLeft w:val="0"/>
              <w:marRight w:val="0"/>
              <w:marTop w:val="0"/>
              <w:marBottom w:val="0"/>
              <w:divBdr>
                <w:top w:val="none" w:sz="0" w:space="0" w:color="auto"/>
                <w:left w:val="none" w:sz="0" w:space="0" w:color="auto"/>
                <w:bottom w:val="none" w:sz="0" w:space="0" w:color="auto"/>
                <w:right w:val="none" w:sz="0" w:space="0" w:color="auto"/>
              </w:divBdr>
            </w:div>
            <w:div w:id="1212570707">
              <w:marLeft w:val="0"/>
              <w:marRight w:val="0"/>
              <w:marTop w:val="0"/>
              <w:marBottom w:val="0"/>
              <w:divBdr>
                <w:top w:val="none" w:sz="0" w:space="0" w:color="auto"/>
                <w:left w:val="none" w:sz="0" w:space="0" w:color="auto"/>
                <w:bottom w:val="none" w:sz="0" w:space="0" w:color="auto"/>
                <w:right w:val="none" w:sz="0" w:space="0" w:color="auto"/>
              </w:divBdr>
            </w:div>
            <w:div w:id="1279532799">
              <w:marLeft w:val="0"/>
              <w:marRight w:val="0"/>
              <w:marTop w:val="0"/>
              <w:marBottom w:val="0"/>
              <w:divBdr>
                <w:top w:val="none" w:sz="0" w:space="0" w:color="auto"/>
                <w:left w:val="none" w:sz="0" w:space="0" w:color="auto"/>
                <w:bottom w:val="none" w:sz="0" w:space="0" w:color="auto"/>
                <w:right w:val="none" w:sz="0" w:space="0" w:color="auto"/>
              </w:divBdr>
            </w:div>
            <w:div w:id="1304458036">
              <w:marLeft w:val="0"/>
              <w:marRight w:val="0"/>
              <w:marTop w:val="0"/>
              <w:marBottom w:val="0"/>
              <w:divBdr>
                <w:top w:val="none" w:sz="0" w:space="0" w:color="auto"/>
                <w:left w:val="none" w:sz="0" w:space="0" w:color="auto"/>
                <w:bottom w:val="none" w:sz="0" w:space="0" w:color="auto"/>
                <w:right w:val="none" w:sz="0" w:space="0" w:color="auto"/>
              </w:divBdr>
            </w:div>
            <w:div w:id="19805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6781">
      <w:bodyDiv w:val="1"/>
      <w:marLeft w:val="0"/>
      <w:marRight w:val="0"/>
      <w:marTop w:val="0"/>
      <w:marBottom w:val="0"/>
      <w:divBdr>
        <w:top w:val="none" w:sz="0" w:space="0" w:color="auto"/>
        <w:left w:val="none" w:sz="0" w:space="0" w:color="auto"/>
        <w:bottom w:val="none" w:sz="0" w:space="0" w:color="auto"/>
        <w:right w:val="none" w:sz="0" w:space="0" w:color="auto"/>
      </w:divBdr>
      <w:divsChild>
        <w:div w:id="89929976">
          <w:marLeft w:val="0"/>
          <w:marRight w:val="0"/>
          <w:marTop w:val="0"/>
          <w:marBottom w:val="0"/>
          <w:divBdr>
            <w:top w:val="none" w:sz="0" w:space="0" w:color="auto"/>
            <w:left w:val="none" w:sz="0" w:space="0" w:color="auto"/>
            <w:bottom w:val="none" w:sz="0" w:space="0" w:color="auto"/>
            <w:right w:val="none" w:sz="0" w:space="0" w:color="auto"/>
          </w:divBdr>
          <w:divsChild>
            <w:div w:id="617495228">
              <w:marLeft w:val="0"/>
              <w:marRight w:val="0"/>
              <w:marTop w:val="0"/>
              <w:marBottom w:val="0"/>
              <w:divBdr>
                <w:top w:val="none" w:sz="0" w:space="0" w:color="auto"/>
                <w:left w:val="none" w:sz="0" w:space="0" w:color="auto"/>
                <w:bottom w:val="none" w:sz="0" w:space="0" w:color="auto"/>
                <w:right w:val="none" w:sz="0" w:space="0" w:color="auto"/>
              </w:divBdr>
            </w:div>
            <w:div w:id="651762923">
              <w:marLeft w:val="0"/>
              <w:marRight w:val="0"/>
              <w:marTop w:val="0"/>
              <w:marBottom w:val="0"/>
              <w:divBdr>
                <w:top w:val="none" w:sz="0" w:space="0" w:color="auto"/>
                <w:left w:val="none" w:sz="0" w:space="0" w:color="auto"/>
                <w:bottom w:val="none" w:sz="0" w:space="0" w:color="auto"/>
                <w:right w:val="none" w:sz="0" w:space="0" w:color="auto"/>
              </w:divBdr>
            </w:div>
            <w:div w:id="118359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0819">
      <w:bodyDiv w:val="1"/>
      <w:marLeft w:val="0"/>
      <w:marRight w:val="0"/>
      <w:marTop w:val="0"/>
      <w:marBottom w:val="0"/>
      <w:divBdr>
        <w:top w:val="none" w:sz="0" w:space="0" w:color="auto"/>
        <w:left w:val="none" w:sz="0" w:space="0" w:color="auto"/>
        <w:bottom w:val="none" w:sz="0" w:space="0" w:color="auto"/>
        <w:right w:val="none" w:sz="0" w:space="0" w:color="auto"/>
      </w:divBdr>
    </w:div>
    <w:div w:id="650796624">
      <w:bodyDiv w:val="1"/>
      <w:marLeft w:val="0"/>
      <w:marRight w:val="0"/>
      <w:marTop w:val="0"/>
      <w:marBottom w:val="0"/>
      <w:divBdr>
        <w:top w:val="none" w:sz="0" w:space="0" w:color="auto"/>
        <w:left w:val="none" w:sz="0" w:space="0" w:color="auto"/>
        <w:bottom w:val="none" w:sz="0" w:space="0" w:color="auto"/>
        <w:right w:val="none" w:sz="0" w:space="0" w:color="auto"/>
      </w:divBdr>
      <w:divsChild>
        <w:div w:id="531695551">
          <w:marLeft w:val="0"/>
          <w:marRight w:val="0"/>
          <w:marTop w:val="0"/>
          <w:marBottom w:val="0"/>
          <w:divBdr>
            <w:top w:val="none" w:sz="0" w:space="0" w:color="auto"/>
            <w:left w:val="none" w:sz="0" w:space="0" w:color="auto"/>
            <w:bottom w:val="none" w:sz="0" w:space="0" w:color="auto"/>
            <w:right w:val="none" w:sz="0" w:space="0" w:color="auto"/>
          </w:divBdr>
          <w:divsChild>
            <w:div w:id="140773013">
              <w:marLeft w:val="0"/>
              <w:marRight w:val="0"/>
              <w:marTop w:val="0"/>
              <w:marBottom w:val="0"/>
              <w:divBdr>
                <w:top w:val="none" w:sz="0" w:space="0" w:color="auto"/>
                <w:left w:val="none" w:sz="0" w:space="0" w:color="auto"/>
                <w:bottom w:val="none" w:sz="0" w:space="0" w:color="auto"/>
                <w:right w:val="none" w:sz="0" w:space="0" w:color="auto"/>
              </w:divBdr>
            </w:div>
            <w:div w:id="361905535">
              <w:marLeft w:val="0"/>
              <w:marRight w:val="0"/>
              <w:marTop w:val="0"/>
              <w:marBottom w:val="0"/>
              <w:divBdr>
                <w:top w:val="none" w:sz="0" w:space="0" w:color="auto"/>
                <w:left w:val="none" w:sz="0" w:space="0" w:color="auto"/>
                <w:bottom w:val="none" w:sz="0" w:space="0" w:color="auto"/>
                <w:right w:val="none" w:sz="0" w:space="0" w:color="auto"/>
              </w:divBdr>
            </w:div>
            <w:div w:id="456878192">
              <w:marLeft w:val="0"/>
              <w:marRight w:val="0"/>
              <w:marTop w:val="0"/>
              <w:marBottom w:val="0"/>
              <w:divBdr>
                <w:top w:val="none" w:sz="0" w:space="0" w:color="auto"/>
                <w:left w:val="none" w:sz="0" w:space="0" w:color="auto"/>
                <w:bottom w:val="none" w:sz="0" w:space="0" w:color="auto"/>
                <w:right w:val="none" w:sz="0" w:space="0" w:color="auto"/>
              </w:divBdr>
            </w:div>
            <w:div w:id="642538967">
              <w:marLeft w:val="0"/>
              <w:marRight w:val="0"/>
              <w:marTop w:val="0"/>
              <w:marBottom w:val="0"/>
              <w:divBdr>
                <w:top w:val="none" w:sz="0" w:space="0" w:color="auto"/>
                <w:left w:val="none" w:sz="0" w:space="0" w:color="auto"/>
                <w:bottom w:val="none" w:sz="0" w:space="0" w:color="auto"/>
                <w:right w:val="none" w:sz="0" w:space="0" w:color="auto"/>
              </w:divBdr>
            </w:div>
            <w:div w:id="705254766">
              <w:marLeft w:val="0"/>
              <w:marRight w:val="0"/>
              <w:marTop w:val="0"/>
              <w:marBottom w:val="0"/>
              <w:divBdr>
                <w:top w:val="none" w:sz="0" w:space="0" w:color="auto"/>
                <w:left w:val="none" w:sz="0" w:space="0" w:color="auto"/>
                <w:bottom w:val="none" w:sz="0" w:space="0" w:color="auto"/>
                <w:right w:val="none" w:sz="0" w:space="0" w:color="auto"/>
              </w:divBdr>
            </w:div>
            <w:div w:id="732849372">
              <w:marLeft w:val="0"/>
              <w:marRight w:val="0"/>
              <w:marTop w:val="0"/>
              <w:marBottom w:val="0"/>
              <w:divBdr>
                <w:top w:val="none" w:sz="0" w:space="0" w:color="auto"/>
                <w:left w:val="none" w:sz="0" w:space="0" w:color="auto"/>
                <w:bottom w:val="none" w:sz="0" w:space="0" w:color="auto"/>
                <w:right w:val="none" w:sz="0" w:space="0" w:color="auto"/>
              </w:divBdr>
            </w:div>
            <w:div w:id="917597825">
              <w:marLeft w:val="0"/>
              <w:marRight w:val="0"/>
              <w:marTop w:val="0"/>
              <w:marBottom w:val="0"/>
              <w:divBdr>
                <w:top w:val="none" w:sz="0" w:space="0" w:color="auto"/>
                <w:left w:val="none" w:sz="0" w:space="0" w:color="auto"/>
                <w:bottom w:val="none" w:sz="0" w:space="0" w:color="auto"/>
                <w:right w:val="none" w:sz="0" w:space="0" w:color="auto"/>
              </w:divBdr>
            </w:div>
            <w:div w:id="1091045330">
              <w:marLeft w:val="0"/>
              <w:marRight w:val="0"/>
              <w:marTop w:val="0"/>
              <w:marBottom w:val="0"/>
              <w:divBdr>
                <w:top w:val="none" w:sz="0" w:space="0" w:color="auto"/>
                <w:left w:val="none" w:sz="0" w:space="0" w:color="auto"/>
                <w:bottom w:val="none" w:sz="0" w:space="0" w:color="auto"/>
                <w:right w:val="none" w:sz="0" w:space="0" w:color="auto"/>
              </w:divBdr>
            </w:div>
            <w:div w:id="1202091019">
              <w:marLeft w:val="0"/>
              <w:marRight w:val="0"/>
              <w:marTop w:val="0"/>
              <w:marBottom w:val="0"/>
              <w:divBdr>
                <w:top w:val="none" w:sz="0" w:space="0" w:color="auto"/>
                <w:left w:val="none" w:sz="0" w:space="0" w:color="auto"/>
                <w:bottom w:val="none" w:sz="0" w:space="0" w:color="auto"/>
                <w:right w:val="none" w:sz="0" w:space="0" w:color="auto"/>
              </w:divBdr>
            </w:div>
            <w:div w:id="1207449552">
              <w:marLeft w:val="0"/>
              <w:marRight w:val="0"/>
              <w:marTop w:val="0"/>
              <w:marBottom w:val="0"/>
              <w:divBdr>
                <w:top w:val="none" w:sz="0" w:space="0" w:color="auto"/>
                <w:left w:val="none" w:sz="0" w:space="0" w:color="auto"/>
                <w:bottom w:val="none" w:sz="0" w:space="0" w:color="auto"/>
                <w:right w:val="none" w:sz="0" w:space="0" w:color="auto"/>
              </w:divBdr>
            </w:div>
            <w:div w:id="1290820983">
              <w:marLeft w:val="0"/>
              <w:marRight w:val="0"/>
              <w:marTop w:val="0"/>
              <w:marBottom w:val="0"/>
              <w:divBdr>
                <w:top w:val="none" w:sz="0" w:space="0" w:color="auto"/>
                <w:left w:val="none" w:sz="0" w:space="0" w:color="auto"/>
                <w:bottom w:val="none" w:sz="0" w:space="0" w:color="auto"/>
                <w:right w:val="none" w:sz="0" w:space="0" w:color="auto"/>
              </w:divBdr>
            </w:div>
            <w:div w:id="1326320776">
              <w:marLeft w:val="0"/>
              <w:marRight w:val="0"/>
              <w:marTop w:val="0"/>
              <w:marBottom w:val="0"/>
              <w:divBdr>
                <w:top w:val="none" w:sz="0" w:space="0" w:color="auto"/>
                <w:left w:val="none" w:sz="0" w:space="0" w:color="auto"/>
                <w:bottom w:val="none" w:sz="0" w:space="0" w:color="auto"/>
                <w:right w:val="none" w:sz="0" w:space="0" w:color="auto"/>
              </w:divBdr>
            </w:div>
            <w:div w:id="1357925152">
              <w:marLeft w:val="0"/>
              <w:marRight w:val="0"/>
              <w:marTop w:val="0"/>
              <w:marBottom w:val="0"/>
              <w:divBdr>
                <w:top w:val="none" w:sz="0" w:space="0" w:color="auto"/>
                <w:left w:val="none" w:sz="0" w:space="0" w:color="auto"/>
                <w:bottom w:val="none" w:sz="0" w:space="0" w:color="auto"/>
                <w:right w:val="none" w:sz="0" w:space="0" w:color="auto"/>
              </w:divBdr>
            </w:div>
            <w:div w:id="1370717424">
              <w:marLeft w:val="0"/>
              <w:marRight w:val="0"/>
              <w:marTop w:val="0"/>
              <w:marBottom w:val="0"/>
              <w:divBdr>
                <w:top w:val="none" w:sz="0" w:space="0" w:color="auto"/>
                <w:left w:val="none" w:sz="0" w:space="0" w:color="auto"/>
                <w:bottom w:val="none" w:sz="0" w:space="0" w:color="auto"/>
                <w:right w:val="none" w:sz="0" w:space="0" w:color="auto"/>
              </w:divBdr>
            </w:div>
            <w:div w:id="1472822763">
              <w:marLeft w:val="0"/>
              <w:marRight w:val="0"/>
              <w:marTop w:val="0"/>
              <w:marBottom w:val="0"/>
              <w:divBdr>
                <w:top w:val="none" w:sz="0" w:space="0" w:color="auto"/>
                <w:left w:val="none" w:sz="0" w:space="0" w:color="auto"/>
                <w:bottom w:val="none" w:sz="0" w:space="0" w:color="auto"/>
                <w:right w:val="none" w:sz="0" w:space="0" w:color="auto"/>
              </w:divBdr>
            </w:div>
            <w:div w:id="1601254475">
              <w:marLeft w:val="0"/>
              <w:marRight w:val="0"/>
              <w:marTop w:val="0"/>
              <w:marBottom w:val="0"/>
              <w:divBdr>
                <w:top w:val="none" w:sz="0" w:space="0" w:color="auto"/>
                <w:left w:val="none" w:sz="0" w:space="0" w:color="auto"/>
                <w:bottom w:val="none" w:sz="0" w:space="0" w:color="auto"/>
                <w:right w:val="none" w:sz="0" w:space="0" w:color="auto"/>
              </w:divBdr>
            </w:div>
            <w:div w:id="1850555989">
              <w:marLeft w:val="0"/>
              <w:marRight w:val="0"/>
              <w:marTop w:val="0"/>
              <w:marBottom w:val="0"/>
              <w:divBdr>
                <w:top w:val="none" w:sz="0" w:space="0" w:color="auto"/>
                <w:left w:val="none" w:sz="0" w:space="0" w:color="auto"/>
                <w:bottom w:val="none" w:sz="0" w:space="0" w:color="auto"/>
                <w:right w:val="none" w:sz="0" w:space="0" w:color="auto"/>
              </w:divBdr>
            </w:div>
            <w:div w:id="1869179277">
              <w:marLeft w:val="0"/>
              <w:marRight w:val="0"/>
              <w:marTop w:val="0"/>
              <w:marBottom w:val="0"/>
              <w:divBdr>
                <w:top w:val="none" w:sz="0" w:space="0" w:color="auto"/>
                <w:left w:val="none" w:sz="0" w:space="0" w:color="auto"/>
                <w:bottom w:val="none" w:sz="0" w:space="0" w:color="auto"/>
                <w:right w:val="none" w:sz="0" w:space="0" w:color="auto"/>
              </w:divBdr>
            </w:div>
            <w:div w:id="1924024734">
              <w:marLeft w:val="0"/>
              <w:marRight w:val="0"/>
              <w:marTop w:val="0"/>
              <w:marBottom w:val="0"/>
              <w:divBdr>
                <w:top w:val="none" w:sz="0" w:space="0" w:color="auto"/>
                <w:left w:val="none" w:sz="0" w:space="0" w:color="auto"/>
                <w:bottom w:val="none" w:sz="0" w:space="0" w:color="auto"/>
                <w:right w:val="none" w:sz="0" w:space="0" w:color="auto"/>
              </w:divBdr>
            </w:div>
            <w:div w:id="1978337201">
              <w:marLeft w:val="0"/>
              <w:marRight w:val="0"/>
              <w:marTop w:val="0"/>
              <w:marBottom w:val="0"/>
              <w:divBdr>
                <w:top w:val="none" w:sz="0" w:space="0" w:color="auto"/>
                <w:left w:val="none" w:sz="0" w:space="0" w:color="auto"/>
                <w:bottom w:val="none" w:sz="0" w:space="0" w:color="auto"/>
                <w:right w:val="none" w:sz="0" w:space="0" w:color="auto"/>
              </w:divBdr>
            </w:div>
            <w:div w:id="2067485425">
              <w:marLeft w:val="0"/>
              <w:marRight w:val="0"/>
              <w:marTop w:val="0"/>
              <w:marBottom w:val="0"/>
              <w:divBdr>
                <w:top w:val="none" w:sz="0" w:space="0" w:color="auto"/>
                <w:left w:val="none" w:sz="0" w:space="0" w:color="auto"/>
                <w:bottom w:val="none" w:sz="0" w:space="0" w:color="auto"/>
                <w:right w:val="none" w:sz="0" w:space="0" w:color="auto"/>
              </w:divBdr>
            </w:div>
            <w:div w:id="2095079774">
              <w:marLeft w:val="0"/>
              <w:marRight w:val="0"/>
              <w:marTop w:val="0"/>
              <w:marBottom w:val="0"/>
              <w:divBdr>
                <w:top w:val="none" w:sz="0" w:space="0" w:color="auto"/>
                <w:left w:val="none" w:sz="0" w:space="0" w:color="auto"/>
                <w:bottom w:val="none" w:sz="0" w:space="0" w:color="auto"/>
                <w:right w:val="none" w:sz="0" w:space="0" w:color="auto"/>
              </w:divBdr>
            </w:div>
            <w:div w:id="21148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2080">
      <w:bodyDiv w:val="1"/>
      <w:marLeft w:val="0"/>
      <w:marRight w:val="0"/>
      <w:marTop w:val="0"/>
      <w:marBottom w:val="0"/>
      <w:divBdr>
        <w:top w:val="none" w:sz="0" w:space="0" w:color="auto"/>
        <w:left w:val="none" w:sz="0" w:space="0" w:color="auto"/>
        <w:bottom w:val="none" w:sz="0" w:space="0" w:color="auto"/>
        <w:right w:val="none" w:sz="0" w:space="0" w:color="auto"/>
      </w:divBdr>
      <w:divsChild>
        <w:div w:id="841893137">
          <w:marLeft w:val="0"/>
          <w:marRight w:val="0"/>
          <w:marTop w:val="0"/>
          <w:marBottom w:val="0"/>
          <w:divBdr>
            <w:top w:val="none" w:sz="0" w:space="0" w:color="auto"/>
            <w:left w:val="none" w:sz="0" w:space="0" w:color="auto"/>
            <w:bottom w:val="none" w:sz="0" w:space="0" w:color="auto"/>
            <w:right w:val="none" w:sz="0" w:space="0" w:color="auto"/>
          </w:divBdr>
          <w:divsChild>
            <w:div w:id="24718696">
              <w:marLeft w:val="0"/>
              <w:marRight w:val="0"/>
              <w:marTop w:val="0"/>
              <w:marBottom w:val="0"/>
              <w:divBdr>
                <w:top w:val="none" w:sz="0" w:space="0" w:color="auto"/>
                <w:left w:val="none" w:sz="0" w:space="0" w:color="auto"/>
                <w:bottom w:val="none" w:sz="0" w:space="0" w:color="auto"/>
                <w:right w:val="none" w:sz="0" w:space="0" w:color="auto"/>
              </w:divBdr>
            </w:div>
            <w:div w:id="131946561">
              <w:marLeft w:val="0"/>
              <w:marRight w:val="0"/>
              <w:marTop w:val="0"/>
              <w:marBottom w:val="0"/>
              <w:divBdr>
                <w:top w:val="none" w:sz="0" w:space="0" w:color="auto"/>
                <w:left w:val="none" w:sz="0" w:space="0" w:color="auto"/>
                <w:bottom w:val="none" w:sz="0" w:space="0" w:color="auto"/>
                <w:right w:val="none" w:sz="0" w:space="0" w:color="auto"/>
              </w:divBdr>
            </w:div>
            <w:div w:id="211036491">
              <w:marLeft w:val="0"/>
              <w:marRight w:val="0"/>
              <w:marTop w:val="0"/>
              <w:marBottom w:val="0"/>
              <w:divBdr>
                <w:top w:val="none" w:sz="0" w:space="0" w:color="auto"/>
                <w:left w:val="none" w:sz="0" w:space="0" w:color="auto"/>
                <w:bottom w:val="none" w:sz="0" w:space="0" w:color="auto"/>
                <w:right w:val="none" w:sz="0" w:space="0" w:color="auto"/>
              </w:divBdr>
            </w:div>
            <w:div w:id="221522695">
              <w:marLeft w:val="0"/>
              <w:marRight w:val="0"/>
              <w:marTop w:val="0"/>
              <w:marBottom w:val="0"/>
              <w:divBdr>
                <w:top w:val="none" w:sz="0" w:space="0" w:color="auto"/>
                <w:left w:val="none" w:sz="0" w:space="0" w:color="auto"/>
                <w:bottom w:val="none" w:sz="0" w:space="0" w:color="auto"/>
                <w:right w:val="none" w:sz="0" w:space="0" w:color="auto"/>
              </w:divBdr>
            </w:div>
            <w:div w:id="239099923">
              <w:marLeft w:val="0"/>
              <w:marRight w:val="0"/>
              <w:marTop w:val="0"/>
              <w:marBottom w:val="0"/>
              <w:divBdr>
                <w:top w:val="none" w:sz="0" w:space="0" w:color="auto"/>
                <w:left w:val="none" w:sz="0" w:space="0" w:color="auto"/>
                <w:bottom w:val="none" w:sz="0" w:space="0" w:color="auto"/>
                <w:right w:val="none" w:sz="0" w:space="0" w:color="auto"/>
              </w:divBdr>
            </w:div>
            <w:div w:id="279462690">
              <w:marLeft w:val="0"/>
              <w:marRight w:val="0"/>
              <w:marTop w:val="0"/>
              <w:marBottom w:val="0"/>
              <w:divBdr>
                <w:top w:val="none" w:sz="0" w:space="0" w:color="auto"/>
                <w:left w:val="none" w:sz="0" w:space="0" w:color="auto"/>
                <w:bottom w:val="none" w:sz="0" w:space="0" w:color="auto"/>
                <w:right w:val="none" w:sz="0" w:space="0" w:color="auto"/>
              </w:divBdr>
            </w:div>
            <w:div w:id="285283522">
              <w:marLeft w:val="0"/>
              <w:marRight w:val="0"/>
              <w:marTop w:val="0"/>
              <w:marBottom w:val="0"/>
              <w:divBdr>
                <w:top w:val="none" w:sz="0" w:space="0" w:color="auto"/>
                <w:left w:val="none" w:sz="0" w:space="0" w:color="auto"/>
                <w:bottom w:val="none" w:sz="0" w:space="0" w:color="auto"/>
                <w:right w:val="none" w:sz="0" w:space="0" w:color="auto"/>
              </w:divBdr>
            </w:div>
            <w:div w:id="311914041">
              <w:marLeft w:val="0"/>
              <w:marRight w:val="0"/>
              <w:marTop w:val="0"/>
              <w:marBottom w:val="0"/>
              <w:divBdr>
                <w:top w:val="none" w:sz="0" w:space="0" w:color="auto"/>
                <w:left w:val="none" w:sz="0" w:space="0" w:color="auto"/>
                <w:bottom w:val="none" w:sz="0" w:space="0" w:color="auto"/>
                <w:right w:val="none" w:sz="0" w:space="0" w:color="auto"/>
              </w:divBdr>
            </w:div>
            <w:div w:id="330302357">
              <w:marLeft w:val="0"/>
              <w:marRight w:val="0"/>
              <w:marTop w:val="0"/>
              <w:marBottom w:val="0"/>
              <w:divBdr>
                <w:top w:val="none" w:sz="0" w:space="0" w:color="auto"/>
                <w:left w:val="none" w:sz="0" w:space="0" w:color="auto"/>
                <w:bottom w:val="none" w:sz="0" w:space="0" w:color="auto"/>
                <w:right w:val="none" w:sz="0" w:space="0" w:color="auto"/>
              </w:divBdr>
            </w:div>
            <w:div w:id="412632609">
              <w:marLeft w:val="0"/>
              <w:marRight w:val="0"/>
              <w:marTop w:val="0"/>
              <w:marBottom w:val="0"/>
              <w:divBdr>
                <w:top w:val="none" w:sz="0" w:space="0" w:color="auto"/>
                <w:left w:val="none" w:sz="0" w:space="0" w:color="auto"/>
                <w:bottom w:val="none" w:sz="0" w:space="0" w:color="auto"/>
                <w:right w:val="none" w:sz="0" w:space="0" w:color="auto"/>
              </w:divBdr>
            </w:div>
            <w:div w:id="575751921">
              <w:marLeft w:val="0"/>
              <w:marRight w:val="0"/>
              <w:marTop w:val="0"/>
              <w:marBottom w:val="0"/>
              <w:divBdr>
                <w:top w:val="none" w:sz="0" w:space="0" w:color="auto"/>
                <w:left w:val="none" w:sz="0" w:space="0" w:color="auto"/>
                <w:bottom w:val="none" w:sz="0" w:space="0" w:color="auto"/>
                <w:right w:val="none" w:sz="0" w:space="0" w:color="auto"/>
              </w:divBdr>
            </w:div>
            <w:div w:id="622081905">
              <w:marLeft w:val="0"/>
              <w:marRight w:val="0"/>
              <w:marTop w:val="0"/>
              <w:marBottom w:val="0"/>
              <w:divBdr>
                <w:top w:val="none" w:sz="0" w:space="0" w:color="auto"/>
                <w:left w:val="none" w:sz="0" w:space="0" w:color="auto"/>
                <w:bottom w:val="none" w:sz="0" w:space="0" w:color="auto"/>
                <w:right w:val="none" w:sz="0" w:space="0" w:color="auto"/>
              </w:divBdr>
            </w:div>
            <w:div w:id="626395390">
              <w:marLeft w:val="0"/>
              <w:marRight w:val="0"/>
              <w:marTop w:val="0"/>
              <w:marBottom w:val="0"/>
              <w:divBdr>
                <w:top w:val="none" w:sz="0" w:space="0" w:color="auto"/>
                <w:left w:val="none" w:sz="0" w:space="0" w:color="auto"/>
                <w:bottom w:val="none" w:sz="0" w:space="0" w:color="auto"/>
                <w:right w:val="none" w:sz="0" w:space="0" w:color="auto"/>
              </w:divBdr>
            </w:div>
            <w:div w:id="639194383">
              <w:marLeft w:val="0"/>
              <w:marRight w:val="0"/>
              <w:marTop w:val="0"/>
              <w:marBottom w:val="0"/>
              <w:divBdr>
                <w:top w:val="none" w:sz="0" w:space="0" w:color="auto"/>
                <w:left w:val="none" w:sz="0" w:space="0" w:color="auto"/>
                <w:bottom w:val="none" w:sz="0" w:space="0" w:color="auto"/>
                <w:right w:val="none" w:sz="0" w:space="0" w:color="auto"/>
              </w:divBdr>
            </w:div>
            <w:div w:id="693459611">
              <w:marLeft w:val="0"/>
              <w:marRight w:val="0"/>
              <w:marTop w:val="0"/>
              <w:marBottom w:val="0"/>
              <w:divBdr>
                <w:top w:val="none" w:sz="0" w:space="0" w:color="auto"/>
                <w:left w:val="none" w:sz="0" w:space="0" w:color="auto"/>
                <w:bottom w:val="none" w:sz="0" w:space="0" w:color="auto"/>
                <w:right w:val="none" w:sz="0" w:space="0" w:color="auto"/>
              </w:divBdr>
            </w:div>
            <w:div w:id="702480451">
              <w:marLeft w:val="0"/>
              <w:marRight w:val="0"/>
              <w:marTop w:val="0"/>
              <w:marBottom w:val="0"/>
              <w:divBdr>
                <w:top w:val="none" w:sz="0" w:space="0" w:color="auto"/>
                <w:left w:val="none" w:sz="0" w:space="0" w:color="auto"/>
                <w:bottom w:val="none" w:sz="0" w:space="0" w:color="auto"/>
                <w:right w:val="none" w:sz="0" w:space="0" w:color="auto"/>
              </w:divBdr>
            </w:div>
            <w:div w:id="731081550">
              <w:marLeft w:val="0"/>
              <w:marRight w:val="0"/>
              <w:marTop w:val="0"/>
              <w:marBottom w:val="0"/>
              <w:divBdr>
                <w:top w:val="none" w:sz="0" w:space="0" w:color="auto"/>
                <w:left w:val="none" w:sz="0" w:space="0" w:color="auto"/>
                <w:bottom w:val="none" w:sz="0" w:space="0" w:color="auto"/>
                <w:right w:val="none" w:sz="0" w:space="0" w:color="auto"/>
              </w:divBdr>
            </w:div>
            <w:div w:id="738405678">
              <w:marLeft w:val="0"/>
              <w:marRight w:val="0"/>
              <w:marTop w:val="0"/>
              <w:marBottom w:val="0"/>
              <w:divBdr>
                <w:top w:val="none" w:sz="0" w:space="0" w:color="auto"/>
                <w:left w:val="none" w:sz="0" w:space="0" w:color="auto"/>
                <w:bottom w:val="none" w:sz="0" w:space="0" w:color="auto"/>
                <w:right w:val="none" w:sz="0" w:space="0" w:color="auto"/>
              </w:divBdr>
            </w:div>
            <w:div w:id="844592936">
              <w:marLeft w:val="0"/>
              <w:marRight w:val="0"/>
              <w:marTop w:val="0"/>
              <w:marBottom w:val="0"/>
              <w:divBdr>
                <w:top w:val="none" w:sz="0" w:space="0" w:color="auto"/>
                <w:left w:val="none" w:sz="0" w:space="0" w:color="auto"/>
                <w:bottom w:val="none" w:sz="0" w:space="0" w:color="auto"/>
                <w:right w:val="none" w:sz="0" w:space="0" w:color="auto"/>
              </w:divBdr>
            </w:div>
            <w:div w:id="855731520">
              <w:marLeft w:val="0"/>
              <w:marRight w:val="0"/>
              <w:marTop w:val="0"/>
              <w:marBottom w:val="0"/>
              <w:divBdr>
                <w:top w:val="none" w:sz="0" w:space="0" w:color="auto"/>
                <w:left w:val="none" w:sz="0" w:space="0" w:color="auto"/>
                <w:bottom w:val="none" w:sz="0" w:space="0" w:color="auto"/>
                <w:right w:val="none" w:sz="0" w:space="0" w:color="auto"/>
              </w:divBdr>
            </w:div>
            <w:div w:id="864171463">
              <w:marLeft w:val="0"/>
              <w:marRight w:val="0"/>
              <w:marTop w:val="0"/>
              <w:marBottom w:val="0"/>
              <w:divBdr>
                <w:top w:val="none" w:sz="0" w:space="0" w:color="auto"/>
                <w:left w:val="none" w:sz="0" w:space="0" w:color="auto"/>
                <w:bottom w:val="none" w:sz="0" w:space="0" w:color="auto"/>
                <w:right w:val="none" w:sz="0" w:space="0" w:color="auto"/>
              </w:divBdr>
            </w:div>
            <w:div w:id="891816770">
              <w:marLeft w:val="0"/>
              <w:marRight w:val="0"/>
              <w:marTop w:val="0"/>
              <w:marBottom w:val="0"/>
              <w:divBdr>
                <w:top w:val="none" w:sz="0" w:space="0" w:color="auto"/>
                <w:left w:val="none" w:sz="0" w:space="0" w:color="auto"/>
                <w:bottom w:val="none" w:sz="0" w:space="0" w:color="auto"/>
                <w:right w:val="none" w:sz="0" w:space="0" w:color="auto"/>
              </w:divBdr>
            </w:div>
            <w:div w:id="917441773">
              <w:marLeft w:val="0"/>
              <w:marRight w:val="0"/>
              <w:marTop w:val="0"/>
              <w:marBottom w:val="0"/>
              <w:divBdr>
                <w:top w:val="none" w:sz="0" w:space="0" w:color="auto"/>
                <w:left w:val="none" w:sz="0" w:space="0" w:color="auto"/>
                <w:bottom w:val="none" w:sz="0" w:space="0" w:color="auto"/>
                <w:right w:val="none" w:sz="0" w:space="0" w:color="auto"/>
              </w:divBdr>
            </w:div>
            <w:div w:id="919294688">
              <w:marLeft w:val="0"/>
              <w:marRight w:val="0"/>
              <w:marTop w:val="0"/>
              <w:marBottom w:val="0"/>
              <w:divBdr>
                <w:top w:val="none" w:sz="0" w:space="0" w:color="auto"/>
                <w:left w:val="none" w:sz="0" w:space="0" w:color="auto"/>
                <w:bottom w:val="none" w:sz="0" w:space="0" w:color="auto"/>
                <w:right w:val="none" w:sz="0" w:space="0" w:color="auto"/>
              </w:divBdr>
            </w:div>
            <w:div w:id="1075469476">
              <w:marLeft w:val="0"/>
              <w:marRight w:val="0"/>
              <w:marTop w:val="0"/>
              <w:marBottom w:val="0"/>
              <w:divBdr>
                <w:top w:val="none" w:sz="0" w:space="0" w:color="auto"/>
                <w:left w:val="none" w:sz="0" w:space="0" w:color="auto"/>
                <w:bottom w:val="none" w:sz="0" w:space="0" w:color="auto"/>
                <w:right w:val="none" w:sz="0" w:space="0" w:color="auto"/>
              </w:divBdr>
            </w:div>
            <w:div w:id="1086685074">
              <w:marLeft w:val="0"/>
              <w:marRight w:val="0"/>
              <w:marTop w:val="0"/>
              <w:marBottom w:val="0"/>
              <w:divBdr>
                <w:top w:val="none" w:sz="0" w:space="0" w:color="auto"/>
                <w:left w:val="none" w:sz="0" w:space="0" w:color="auto"/>
                <w:bottom w:val="none" w:sz="0" w:space="0" w:color="auto"/>
                <w:right w:val="none" w:sz="0" w:space="0" w:color="auto"/>
              </w:divBdr>
            </w:div>
            <w:div w:id="1161197832">
              <w:marLeft w:val="0"/>
              <w:marRight w:val="0"/>
              <w:marTop w:val="0"/>
              <w:marBottom w:val="0"/>
              <w:divBdr>
                <w:top w:val="none" w:sz="0" w:space="0" w:color="auto"/>
                <w:left w:val="none" w:sz="0" w:space="0" w:color="auto"/>
                <w:bottom w:val="none" w:sz="0" w:space="0" w:color="auto"/>
                <w:right w:val="none" w:sz="0" w:space="0" w:color="auto"/>
              </w:divBdr>
            </w:div>
            <w:div w:id="1233199690">
              <w:marLeft w:val="0"/>
              <w:marRight w:val="0"/>
              <w:marTop w:val="0"/>
              <w:marBottom w:val="0"/>
              <w:divBdr>
                <w:top w:val="none" w:sz="0" w:space="0" w:color="auto"/>
                <w:left w:val="none" w:sz="0" w:space="0" w:color="auto"/>
                <w:bottom w:val="none" w:sz="0" w:space="0" w:color="auto"/>
                <w:right w:val="none" w:sz="0" w:space="0" w:color="auto"/>
              </w:divBdr>
            </w:div>
            <w:div w:id="1235043266">
              <w:marLeft w:val="0"/>
              <w:marRight w:val="0"/>
              <w:marTop w:val="0"/>
              <w:marBottom w:val="0"/>
              <w:divBdr>
                <w:top w:val="none" w:sz="0" w:space="0" w:color="auto"/>
                <w:left w:val="none" w:sz="0" w:space="0" w:color="auto"/>
                <w:bottom w:val="none" w:sz="0" w:space="0" w:color="auto"/>
                <w:right w:val="none" w:sz="0" w:space="0" w:color="auto"/>
              </w:divBdr>
            </w:div>
            <w:div w:id="1304391111">
              <w:marLeft w:val="0"/>
              <w:marRight w:val="0"/>
              <w:marTop w:val="0"/>
              <w:marBottom w:val="0"/>
              <w:divBdr>
                <w:top w:val="none" w:sz="0" w:space="0" w:color="auto"/>
                <w:left w:val="none" w:sz="0" w:space="0" w:color="auto"/>
                <w:bottom w:val="none" w:sz="0" w:space="0" w:color="auto"/>
                <w:right w:val="none" w:sz="0" w:space="0" w:color="auto"/>
              </w:divBdr>
            </w:div>
            <w:div w:id="1367608466">
              <w:marLeft w:val="0"/>
              <w:marRight w:val="0"/>
              <w:marTop w:val="0"/>
              <w:marBottom w:val="0"/>
              <w:divBdr>
                <w:top w:val="none" w:sz="0" w:space="0" w:color="auto"/>
                <w:left w:val="none" w:sz="0" w:space="0" w:color="auto"/>
                <w:bottom w:val="none" w:sz="0" w:space="0" w:color="auto"/>
                <w:right w:val="none" w:sz="0" w:space="0" w:color="auto"/>
              </w:divBdr>
            </w:div>
            <w:div w:id="1432966446">
              <w:marLeft w:val="0"/>
              <w:marRight w:val="0"/>
              <w:marTop w:val="0"/>
              <w:marBottom w:val="0"/>
              <w:divBdr>
                <w:top w:val="none" w:sz="0" w:space="0" w:color="auto"/>
                <w:left w:val="none" w:sz="0" w:space="0" w:color="auto"/>
                <w:bottom w:val="none" w:sz="0" w:space="0" w:color="auto"/>
                <w:right w:val="none" w:sz="0" w:space="0" w:color="auto"/>
              </w:divBdr>
            </w:div>
            <w:div w:id="1469782786">
              <w:marLeft w:val="0"/>
              <w:marRight w:val="0"/>
              <w:marTop w:val="0"/>
              <w:marBottom w:val="0"/>
              <w:divBdr>
                <w:top w:val="none" w:sz="0" w:space="0" w:color="auto"/>
                <w:left w:val="none" w:sz="0" w:space="0" w:color="auto"/>
                <w:bottom w:val="none" w:sz="0" w:space="0" w:color="auto"/>
                <w:right w:val="none" w:sz="0" w:space="0" w:color="auto"/>
              </w:divBdr>
            </w:div>
            <w:div w:id="1500660630">
              <w:marLeft w:val="0"/>
              <w:marRight w:val="0"/>
              <w:marTop w:val="0"/>
              <w:marBottom w:val="0"/>
              <w:divBdr>
                <w:top w:val="none" w:sz="0" w:space="0" w:color="auto"/>
                <w:left w:val="none" w:sz="0" w:space="0" w:color="auto"/>
                <w:bottom w:val="none" w:sz="0" w:space="0" w:color="auto"/>
                <w:right w:val="none" w:sz="0" w:space="0" w:color="auto"/>
              </w:divBdr>
            </w:div>
            <w:div w:id="1594240548">
              <w:marLeft w:val="0"/>
              <w:marRight w:val="0"/>
              <w:marTop w:val="0"/>
              <w:marBottom w:val="0"/>
              <w:divBdr>
                <w:top w:val="none" w:sz="0" w:space="0" w:color="auto"/>
                <w:left w:val="none" w:sz="0" w:space="0" w:color="auto"/>
                <w:bottom w:val="none" w:sz="0" w:space="0" w:color="auto"/>
                <w:right w:val="none" w:sz="0" w:space="0" w:color="auto"/>
              </w:divBdr>
            </w:div>
            <w:div w:id="1597711912">
              <w:marLeft w:val="0"/>
              <w:marRight w:val="0"/>
              <w:marTop w:val="0"/>
              <w:marBottom w:val="0"/>
              <w:divBdr>
                <w:top w:val="none" w:sz="0" w:space="0" w:color="auto"/>
                <w:left w:val="none" w:sz="0" w:space="0" w:color="auto"/>
                <w:bottom w:val="none" w:sz="0" w:space="0" w:color="auto"/>
                <w:right w:val="none" w:sz="0" w:space="0" w:color="auto"/>
              </w:divBdr>
            </w:div>
            <w:div w:id="1676110089">
              <w:marLeft w:val="0"/>
              <w:marRight w:val="0"/>
              <w:marTop w:val="0"/>
              <w:marBottom w:val="0"/>
              <w:divBdr>
                <w:top w:val="none" w:sz="0" w:space="0" w:color="auto"/>
                <w:left w:val="none" w:sz="0" w:space="0" w:color="auto"/>
                <w:bottom w:val="none" w:sz="0" w:space="0" w:color="auto"/>
                <w:right w:val="none" w:sz="0" w:space="0" w:color="auto"/>
              </w:divBdr>
            </w:div>
            <w:div w:id="1679893763">
              <w:marLeft w:val="0"/>
              <w:marRight w:val="0"/>
              <w:marTop w:val="0"/>
              <w:marBottom w:val="0"/>
              <w:divBdr>
                <w:top w:val="none" w:sz="0" w:space="0" w:color="auto"/>
                <w:left w:val="none" w:sz="0" w:space="0" w:color="auto"/>
                <w:bottom w:val="none" w:sz="0" w:space="0" w:color="auto"/>
                <w:right w:val="none" w:sz="0" w:space="0" w:color="auto"/>
              </w:divBdr>
            </w:div>
            <w:div w:id="1687050352">
              <w:marLeft w:val="0"/>
              <w:marRight w:val="0"/>
              <w:marTop w:val="0"/>
              <w:marBottom w:val="0"/>
              <w:divBdr>
                <w:top w:val="none" w:sz="0" w:space="0" w:color="auto"/>
                <w:left w:val="none" w:sz="0" w:space="0" w:color="auto"/>
                <w:bottom w:val="none" w:sz="0" w:space="0" w:color="auto"/>
                <w:right w:val="none" w:sz="0" w:space="0" w:color="auto"/>
              </w:divBdr>
            </w:div>
            <w:div w:id="1790584432">
              <w:marLeft w:val="0"/>
              <w:marRight w:val="0"/>
              <w:marTop w:val="0"/>
              <w:marBottom w:val="0"/>
              <w:divBdr>
                <w:top w:val="none" w:sz="0" w:space="0" w:color="auto"/>
                <w:left w:val="none" w:sz="0" w:space="0" w:color="auto"/>
                <w:bottom w:val="none" w:sz="0" w:space="0" w:color="auto"/>
                <w:right w:val="none" w:sz="0" w:space="0" w:color="auto"/>
              </w:divBdr>
            </w:div>
            <w:div w:id="1865441681">
              <w:marLeft w:val="0"/>
              <w:marRight w:val="0"/>
              <w:marTop w:val="0"/>
              <w:marBottom w:val="0"/>
              <w:divBdr>
                <w:top w:val="none" w:sz="0" w:space="0" w:color="auto"/>
                <w:left w:val="none" w:sz="0" w:space="0" w:color="auto"/>
                <w:bottom w:val="none" w:sz="0" w:space="0" w:color="auto"/>
                <w:right w:val="none" w:sz="0" w:space="0" w:color="auto"/>
              </w:divBdr>
            </w:div>
            <w:div w:id="1871800771">
              <w:marLeft w:val="0"/>
              <w:marRight w:val="0"/>
              <w:marTop w:val="0"/>
              <w:marBottom w:val="0"/>
              <w:divBdr>
                <w:top w:val="none" w:sz="0" w:space="0" w:color="auto"/>
                <w:left w:val="none" w:sz="0" w:space="0" w:color="auto"/>
                <w:bottom w:val="none" w:sz="0" w:space="0" w:color="auto"/>
                <w:right w:val="none" w:sz="0" w:space="0" w:color="auto"/>
              </w:divBdr>
            </w:div>
            <w:div w:id="1884050149">
              <w:marLeft w:val="0"/>
              <w:marRight w:val="0"/>
              <w:marTop w:val="0"/>
              <w:marBottom w:val="0"/>
              <w:divBdr>
                <w:top w:val="none" w:sz="0" w:space="0" w:color="auto"/>
                <w:left w:val="none" w:sz="0" w:space="0" w:color="auto"/>
                <w:bottom w:val="none" w:sz="0" w:space="0" w:color="auto"/>
                <w:right w:val="none" w:sz="0" w:space="0" w:color="auto"/>
              </w:divBdr>
            </w:div>
            <w:div w:id="1952929485">
              <w:marLeft w:val="0"/>
              <w:marRight w:val="0"/>
              <w:marTop w:val="0"/>
              <w:marBottom w:val="0"/>
              <w:divBdr>
                <w:top w:val="none" w:sz="0" w:space="0" w:color="auto"/>
                <w:left w:val="none" w:sz="0" w:space="0" w:color="auto"/>
                <w:bottom w:val="none" w:sz="0" w:space="0" w:color="auto"/>
                <w:right w:val="none" w:sz="0" w:space="0" w:color="auto"/>
              </w:divBdr>
            </w:div>
            <w:div w:id="1959985701">
              <w:marLeft w:val="0"/>
              <w:marRight w:val="0"/>
              <w:marTop w:val="0"/>
              <w:marBottom w:val="0"/>
              <w:divBdr>
                <w:top w:val="none" w:sz="0" w:space="0" w:color="auto"/>
                <w:left w:val="none" w:sz="0" w:space="0" w:color="auto"/>
                <w:bottom w:val="none" w:sz="0" w:space="0" w:color="auto"/>
                <w:right w:val="none" w:sz="0" w:space="0" w:color="auto"/>
              </w:divBdr>
            </w:div>
            <w:div w:id="1959989060">
              <w:marLeft w:val="0"/>
              <w:marRight w:val="0"/>
              <w:marTop w:val="0"/>
              <w:marBottom w:val="0"/>
              <w:divBdr>
                <w:top w:val="none" w:sz="0" w:space="0" w:color="auto"/>
                <w:left w:val="none" w:sz="0" w:space="0" w:color="auto"/>
                <w:bottom w:val="none" w:sz="0" w:space="0" w:color="auto"/>
                <w:right w:val="none" w:sz="0" w:space="0" w:color="auto"/>
              </w:divBdr>
            </w:div>
            <w:div w:id="1974015489">
              <w:marLeft w:val="0"/>
              <w:marRight w:val="0"/>
              <w:marTop w:val="0"/>
              <w:marBottom w:val="0"/>
              <w:divBdr>
                <w:top w:val="none" w:sz="0" w:space="0" w:color="auto"/>
                <w:left w:val="none" w:sz="0" w:space="0" w:color="auto"/>
                <w:bottom w:val="none" w:sz="0" w:space="0" w:color="auto"/>
                <w:right w:val="none" w:sz="0" w:space="0" w:color="auto"/>
              </w:divBdr>
            </w:div>
            <w:div w:id="1978299865">
              <w:marLeft w:val="0"/>
              <w:marRight w:val="0"/>
              <w:marTop w:val="0"/>
              <w:marBottom w:val="0"/>
              <w:divBdr>
                <w:top w:val="none" w:sz="0" w:space="0" w:color="auto"/>
                <w:left w:val="none" w:sz="0" w:space="0" w:color="auto"/>
                <w:bottom w:val="none" w:sz="0" w:space="0" w:color="auto"/>
                <w:right w:val="none" w:sz="0" w:space="0" w:color="auto"/>
              </w:divBdr>
            </w:div>
            <w:div w:id="1978758357">
              <w:marLeft w:val="0"/>
              <w:marRight w:val="0"/>
              <w:marTop w:val="0"/>
              <w:marBottom w:val="0"/>
              <w:divBdr>
                <w:top w:val="none" w:sz="0" w:space="0" w:color="auto"/>
                <w:left w:val="none" w:sz="0" w:space="0" w:color="auto"/>
                <w:bottom w:val="none" w:sz="0" w:space="0" w:color="auto"/>
                <w:right w:val="none" w:sz="0" w:space="0" w:color="auto"/>
              </w:divBdr>
            </w:div>
            <w:div w:id="212507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4814">
      <w:bodyDiv w:val="1"/>
      <w:marLeft w:val="0"/>
      <w:marRight w:val="0"/>
      <w:marTop w:val="0"/>
      <w:marBottom w:val="0"/>
      <w:divBdr>
        <w:top w:val="none" w:sz="0" w:space="0" w:color="auto"/>
        <w:left w:val="none" w:sz="0" w:space="0" w:color="auto"/>
        <w:bottom w:val="none" w:sz="0" w:space="0" w:color="auto"/>
        <w:right w:val="none" w:sz="0" w:space="0" w:color="auto"/>
      </w:divBdr>
      <w:divsChild>
        <w:div w:id="552157720">
          <w:marLeft w:val="0"/>
          <w:marRight w:val="0"/>
          <w:marTop w:val="0"/>
          <w:marBottom w:val="0"/>
          <w:divBdr>
            <w:top w:val="none" w:sz="0" w:space="0" w:color="auto"/>
            <w:left w:val="none" w:sz="0" w:space="0" w:color="auto"/>
            <w:bottom w:val="none" w:sz="0" w:space="0" w:color="auto"/>
            <w:right w:val="none" w:sz="0" w:space="0" w:color="auto"/>
          </w:divBdr>
          <w:divsChild>
            <w:div w:id="474303286">
              <w:marLeft w:val="0"/>
              <w:marRight w:val="0"/>
              <w:marTop w:val="0"/>
              <w:marBottom w:val="0"/>
              <w:divBdr>
                <w:top w:val="none" w:sz="0" w:space="0" w:color="auto"/>
                <w:left w:val="none" w:sz="0" w:space="0" w:color="auto"/>
                <w:bottom w:val="none" w:sz="0" w:space="0" w:color="auto"/>
                <w:right w:val="none" w:sz="0" w:space="0" w:color="auto"/>
              </w:divBdr>
            </w:div>
            <w:div w:id="502166810">
              <w:marLeft w:val="0"/>
              <w:marRight w:val="0"/>
              <w:marTop w:val="0"/>
              <w:marBottom w:val="0"/>
              <w:divBdr>
                <w:top w:val="none" w:sz="0" w:space="0" w:color="auto"/>
                <w:left w:val="none" w:sz="0" w:space="0" w:color="auto"/>
                <w:bottom w:val="none" w:sz="0" w:space="0" w:color="auto"/>
                <w:right w:val="none" w:sz="0" w:space="0" w:color="auto"/>
              </w:divBdr>
            </w:div>
            <w:div w:id="1319647734">
              <w:marLeft w:val="0"/>
              <w:marRight w:val="0"/>
              <w:marTop w:val="0"/>
              <w:marBottom w:val="0"/>
              <w:divBdr>
                <w:top w:val="none" w:sz="0" w:space="0" w:color="auto"/>
                <w:left w:val="none" w:sz="0" w:space="0" w:color="auto"/>
                <w:bottom w:val="none" w:sz="0" w:space="0" w:color="auto"/>
                <w:right w:val="none" w:sz="0" w:space="0" w:color="auto"/>
              </w:divBdr>
            </w:div>
            <w:div w:id="1657606076">
              <w:marLeft w:val="0"/>
              <w:marRight w:val="0"/>
              <w:marTop w:val="0"/>
              <w:marBottom w:val="0"/>
              <w:divBdr>
                <w:top w:val="none" w:sz="0" w:space="0" w:color="auto"/>
                <w:left w:val="none" w:sz="0" w:space="0" w:color="auto"/>
                <w:bottom w:val="none" w:sz="0" w:space="0" w:color="auto"/>
                <w:right w:val="none" w:sz="0" w:space="0" w:color="auto"/>
              </w:divBdr>
            </w:div>
            <w:div w:id="189164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30545">
      <w:bodyDiv w:val="1"/>
      <w:marLeft w:val="0"/>
      <w:marRight w:val="0"/>
      <w:marTop w:val="0"/>
      <w:marBottom w:val="0"/>
      <w:divBdr>
        <w:top w:val="none" w:sz="0" w:space="0" w:color="auto"/>
        <w:left w:val="none" w:sz="0" w:space="0" w:color="auto"/>
        <w:bottom w:val="none" w:sz="0" w:space="0" w:color="auto"/>
        <w:right w:val="none" w:sz="0" w:space="0" w:color="auto"/>
      </w:divBdr>
    </w:div>
    <w:div w:id="722558581">
      <w:bodyDiv w:val="1"/>
      <w:marLeft w:val="0"/>
      <w:marRight w:val="0"/>
      <w:marTop w:val="0"/>
      <w:marBottom w:val="0"/>
      <w:divBdr>
        <w:top w:val="none" w:sz="0" w:space="0" w:color="auto"/>
        <w:left w:val="none" w:sz="0" w:space="0" w:color="auto"/>
        <w:bottom w:val="none" w:sz="0" w:space="0" w:color="auto"/>
        <w:right w:val="none" w:sz="0" w:space="0" w:color="auto"/>
      </w:divBdr>
      <w:divsChild>
        <w:div w:id="844133165">
          <w:marLeft w:val="0"/>
          <w:marRight w:val="0"/>
          <w:marTop w:val="0"/>
          <w:marBottom w:val="0"/>
          <w:divBdr>
            <w:top w:val="none" w:sz="0" w:space="0" w:color="auto"/>
            <w:left w:val="none" w:sz="0" w:space="0" w:color="auto"/>
            <w:bottom w:val="none" w:sz="0" w:space="0" w:color="auto"/>
            <w:right w:val="none" w:sz="0" w:space="0" w:color="auto"/>
          </w:divBdr>
          <w:divsChild>
            <w:div w:id="33426368">
              <w:marLeft w:val="0"/>
              <w:marRight w:val="0"/>
              <w:marTop w:val="0"/>
              <w:marBottom w:val="0"/>
              <w:divBdr>
                <w:top w:val="none" w:sz="0" w:space="0" w:color="auto"/>
                <w:left w:val="none" w:sz="0" w:space="0" w:color="auto"/>
                <w:bottom w:val="none" w:sz="0" w:space="0" w:color="auto"/>
                <w:right w:val="none" w:sz="0" w:space="0" w:color="auto"/>
              </w:divBdr>
            </w:div>
            <w:div w:id="69928120">
              <w:marLeft w:val="0"/>
              <w:marRight w:val="0"/>
              <w:marTop w:val="0"/>
              <w:marBottom w:val="0"/>
              <w:divBdr>
                <w:top w:val="none" w:sz="0" w:space="0" w:color="auto"/>
                <w:left w:val="none" w:sz="0" w:space="0" w:color="auto"/>
                <w:bottom w:val="none" w:sz="0" w:space="0" w:color="auto"/>
                <w:right w:val="none" w:sz="0" w:space="0" w:color="auto"/>
              </w:divBdr>
            </w:div>
            <w:div w:id="129639060">
              <w:marLeft w:val="0"/>
              <w:marRight w:val="0"/>
              <w:marTop w:val="0"/>
              <w:marBottom w:val="0"/>
              <w:divBdr>
                <w:top w:val="none" w:sz="0" w:space="0" w:color="auto"/>
                <w:left w:val="none" w:sz="0" w:space="0" w:color="auto"/>
                <w:bottom w:val="none" w:sz="0" w:space="0" w:color="auto"/>
                <w:right w:val="none" w:sz="0" w:space="0" w:color="auto"/>
              </w:divBdr>
            </w:div>
            <w:div w:id="147526138">
              <w:marLeft w:val="0"/>
              <w:marRight w:val="0"/>
              <w:marTop w:val="0"/>
              <w:marBottom w:val="0"/>
              <w:divBdr>
                <w:top w:val="none" w:sz="0" w:space="0" w:color="auto"/>
                <w:left w:val="none" w:sz="0" w:space="0" w:color="auto"/>
                <w:bottom w:val="none" w:sz="0" w:space="0" w:color="auto"/>
                <w:right w:val="none" w:sz="0" w:space="0" w:color="auto"/>
              </w:divBdr>
            </w:div>
            <w:div w:id="151990748">
              <w:marLeft w:val="0"/>
              <w:marRight w:val="0"/>
              <w:marTop w:val="0"/>
              <w:marBottom w:val="0"/>
              <w:divBdr>
                <w:top w:val="none" w:sz="0" w:space="0" w:color="auto"/>
                <w:left w:val="none" w:sz="0" w:space="0" w:color="auto"/>
                <w:bottom w:val="none" w:sz="0" w:space="0" w:color="auto"/>
                <w:right w:val="none" w:sz="0" w:space="0" w:color="auto"/>
              </w:divBdr>
            </w:div>
            <w:div w:id="223831217">
              <w:marLeft w:val="0"/>
              <w:marRight w:val="0"/>
              <w:marTop w:val="0"/>
              <w:marBottom w:val="0"/>
              <w:divBdr>
                <w:top w:val="none" w:sz="0" w:space="0" w:color="auto"/>
                <w:left w:val="none" w:sz="0" w:space="0" w:color="auto"/>
                <w:bottom w:val="none" w:sz="0" w:space="0" w:color="auto"/>
                <w:right w:val="none" w:sz="0" w:space="0" w:color="auto"/>
              </w:divBdr>
            </w:div>
            <w:div w:id="239290380">
              <w:marLeft w:val="0"/>
              <w:marRight w:val="0"/>
              <w:marTop w:val="0"/>
              <w:marBottom w:val="0"/>
              <w:divBdr>
                <w:top w:val="none" w:sz="0" w:space="0" w:color="auto"/>
                <w:left w:val="none" w:sz="0" w:space="0" w:color="auto"/>
                <w:bottom w:val="none" w:sz="0" w:space="0" w:color="auto"/>
                <w:right w:val="none" w:sz="0" w:space="0" w:color="auto"/>
              </w:divBdr>
            </w:div>
            <w:div w:id="338387120">
              <w:marLeft w:val="0"/>
              <w:marRight w:val="0"/>
              <w:marTop w:val="0"/>
              <w:marBottom w:val="0"/>
              <w:divBdr>
                <w:top w:val="none" w:sz="0" w:space="0" w:color="auto"/>
                <w:left w:val="none" w:sz="0" w:space="0" w:color="auto"/>
                <w:bottom w:val="none" w:sz="0" w:space="0" w:color="auto"/>
                <w:right w:val="none" w:sz="0" w:space="0" w:color="auto"/>
              </w:divBdr>
            </w:div>
            <w:div w:id="347760903">
              <w:marLeft w:val="0"/>
              <w:marRight w:val="0"/>
              <w:marTop w:val="0"/>
              <w:marBottom w:val="0"/>
              <w:divBdr>
                <w:top w:val="none" w:sz="0" w:space="0" w:color="auto"/>
                <w:left w:val="none" w:sz="0" w:space="0" w:color="auto"/>
                <w:bottom w:val="none" w:sz="0" w:space="0" w:color="auto"/>
                <w:right w:val="none" w:sz="0" w:space="0" w:color="auto"/>
              </w:divBdr>
            </w:div>
            <w:div w:id="433787233">
              <w:marLeft w:val="0"/>
              <w:marRight w:val="0"/>
              <w:marTop w:val="0"/>
              <w:marBottom w:val="0"/>
              <w:divBdr>
                <w:top w:val="none" w:sz="0" w:space="0" w:color="auto"/>
                <w:left w:val="none" w:sz="0" w:space="0" w:color="auto"/>
                <w:bottom w:val="none" w:sz="0" w:space="0" w:color="auto"/>
                <w:right w:val="none" w:sz="0" w:space="0" w:color="auto"/>
              </w:divBdr>
            </w:div>
            <w:div w:id="456072660">
              <w:marLeft w:val="0"/>
              <w:marRight w:val="0"/>
              <w:marTop w:val="0"/>
              <w:marBottom w:val="0"/>
              <w:divBdr>
                <w:top w:val="none" w:sz="0" w:space="0" w:color="auto"/>
                <w:left w:val="none" w:sz="0" w:space="0" w:color="auto"/>
                <w:bottom w:val="none" w:sz="0" w:space="0" w:color="auto"/>
                <w:right w:val="none" w:sz="0" w:space="0" w:color="auto"/>
              </w:divBdr>
            </w:div>
            <w:div w:id="458569305">
              <w:marLeft w:val="0"/>
              <w:marRight w:val="0"/>
              <w:marTop w:val="0"/>
              <w:marBottom w:val="0"/>
              <w:divBdr>
                <w:top w:val="none" w:sz="0" w:space="0" w:color="auto"/>
                <w:left w:val="none" w:sz="0" w:space="0" w:color="auto"/>
                <w:bottom w:val="none" w:sz="0" w:space="0" w:color="auto"/>
                <w:right w:val="none" w:sz="0" w:space="0" w:color="auto"/>
              </w:divBdr>
            </w:div>
            <w:div w:id="462046156">
              <w:marLeft w:val="0"/>
              <w:marRight w:val="0"/>
              <w:marTop w:val="0"/>
              <w:marBottom w:val="0"/>
              <w:divBdr>
                <w:top w:val="none" w:sz="0" w:space="0" w:color="auto"/>
                <w:left w:val="none" w:sz="0" w:space="0" w:color="auto"/>
                <w:bottom w:val="none" w:sz="0" w:space="0" w:color="auto"/>
                <w:right w:val="none" w:sz="0" w:space="0" w:color="auto"/>
              </w:divBdr>
            </w:div>
            <w:div w:id="477694811">
              <w:marLeft w:val="0"/>
              <w:marRight w:val="0"/>
              <w:marTop w:val="0"/>
              <w:marBottom w:val="0"/>
              <w:divBdr>
                <w:top w:val="none" w:sz="0" w:space="0" w:color="auto"/>
                <w:left w:val="none" w:sz="0" w:space="0" w:color="auto"/>
                <w:bottom w:val="none" w:sz="0" w:space="0" w:color="auto"/>
                <w:right w:val="none" w:sz="0" w:space="0" w:color="auto"/>
              </w:divBdr>
            </w:div>
            <w:div w:id="526679457">
              <w:marLeft w:val="0"/>
              <w:marRight w:val="0"/>
              <w:marTop w:val="0"/>
              <w:marBottom w:val="0"/>
              <w:divBdr>
                <w:top w:val="none" w:sz="0" w:space="0" w:color="auto"/>
                <w:left w:val="none" w:sz="0" w:space="0" w:color="auto"/>
                <w:bottom w:val="none" w:sz="0" w:space="0" w:color="auto"/>
                <w:right w:val="none" w:sz="0" w:space="0" w:color="auto"/>
              </w:divBdr>
            </w:div>
            <w:div w:id="575943398">
              <w:marLeft w:val="0"/>
              <w:marRight w:val="0"/>
              <w:marTop w:val="0"/>
              <w:marBottom w:val="0"/>
              <w:divBdr>
                <w:top w:val="none" w:sz="0" w:space="0" w:color="auto"/>
                <w:left w:val="none" w:sz="0" w:space="0" w:color="auto"/>
                <w:bottom w:val="none" w:sz="0" w:space="0" w:color="auto"/>
                <w:right w:val="none" w:sz="0" w:space="0" w:color="auto"/>
              </w:divBdr>
            </w:div>
            <w:div w:id="618488325">
              <w:marLeft w:val="0"/>
              <w:marRight w:val="0"/>
              <w:marTop w:val="0"/>
              <w:marBottom w:val="0"/>
              <w:divBdr>
                <w:top w:val="none" w:sz="0" w:space="0" w:color="auto"/>
                <w:left w:val="none" w:sz="0" w:space="0" w:color="auto"/>
                <w:bottom w:val="none" w:sz="0" w:space="0" w:color="auto"/>
                <w:right w:val="none" w:sz="0" w:space="0" w:color="auto"/>
              </w:divBdr>
            </w:div>
            <w:div w:id="651106703">
              <w:marLeft w:val="0"/>
              <w:marRight w:val="0"/>
              <w:marTop w:val="0"/>
              <w:marBottom w:val="0"/>
              <w:divBdr>
                <w:top w:val="none" w:sz="0" w:space="0" w:color="auto"/>
                <w:left w:val="none" w:sz="0" w:space="0" w:color="auto"/>
                <w:bottom w:val="none" w:sz="0" w:space="0" w:color="auto"/>
                <w:right w:val="none" w:sz="0" w:space="0" w:color="auto"/>
              </w:divBdr>
            </w:div>
            <w:div w:id="673267116">
              <w:marLeft w:val="0"/>
              <w:marRight w:val="0"/>
              <w:marTop w:val="0"/>
              <w:marBottom w:val="0"/>
              <w:divBdr>
                <w:top w:val="none" w:sz="0" w:space="0" w:color="auto"/>
                <w:left w:val="none" w:sz="0" w:space="0" w:color="auto"/>
                <w:bottom w:val="none" w:sz="0" w:space="0" w:color="auto"/>
                <w:right w:val="none" w:sz="0" w:space="0" w:color="auto"/>
              </w:divBdr>
            </w:div>
            <w:div w:id="834881250">
              <w:marLeft w:val="0"/>
              <w:marRight w:val="0"/>
              <w:marTop w:val="0"/>
              <w:marBottom w:val="0"/>
              <w:divBdr>
                <w:top w:val="none" w:sz="0" w:space="0" w:color="auto"/>
                <w:left w:val="none" w:sz="0" w:space="0" w:color="auto"/>
                <w:bottom w:val="none" w:sz="0" w:space="0" w:color="auto"/>
                <w:right w:val="none" w:sz="0" w:space="0" w:color="auto"/>
              </w:divBdr>
            </w:div>
            <w:div w:id="869025427">
              <w:marLeft w:val="0"/>
              <w:marRight w:val="0"/>
              <w:marTop w:val="0"/>
              <w:marBottom w:val="0"/>
              <w:divBdr>
                <w:top w:val="none" w:sz="0" w:space="0" w:color="auto"/>
                <w:left w:val="none" w:sz="0" w:space="0" w:color="auto"/>
                <w:bottom w:val="none" w:sz="0" w:space="0" w:color="auto"/>
                <w:right w:val="none" w:sz="0" w:space="0" w:color="auto"/>
              </w:divBdr>
            </w:div>
            <w:div w:id="915242902">
              <w:marLeft w:val="0"/>
              <w:marRight w:val="0"/>
              <w:marTop w:val="0"/>
              <w:marBottom w:val="0"/>
              <w:divBdr>
                <w:top w:val="none" w:sz="0" w:space="0" w:color="auto"/>
                <w:left w:val="none" w:sz="0" w:space="0" w:color="auto"/>
                <w:bottom w:val="none" w:sz="0" w:space="0" w:color="auto"/>
                <w:right w:val="none" w:sz="0" w:space="0" w:color="auto"/>
              </w:divBdr>
            </w:div>
            <w:div w:id="946735195">
              <w:marLeft w:val="0"/>
              <w:marRight w:val="0"/>
              <w:marTop w:val="0"/>
              <w:marBottom w:val="0"/>
              <w:divBdr>
                <w:top w:val="none" w:sz="0" w:space="0" w:color="auto"/>
                <w:left w:val="none" w:sz="0" w:space="0" w:color="auto"/>
                <w:bottom w:val="none" w:sz="0" w:space="0" w:color="auto"/>
                <w:right w:val="none" w:sz="0" w:space="0" w:color="auto"/>
              </w:divBdr>
            </w:div>
            <w:div w:id="959922122">
              <w:marLeft w:val="0"/>
              <w:marRight w:val="0"/>
              <w:marTop w:val="0"/>
              <w:marBottom w:val="0"/>
              <w:divBdr>
                <w:top w:val="none" w:sz="0" w:space="0" w:color="auto"/>
                <w:left w:val="none" w:sz="0" w:space="0" w:color="auto"/>
                <w:bottom w:val="none" w:sz="0" w:space="0" w:color="auto"/>
                <w:right w:val="none" w:sz="0" w:space="0" w:color="auto"/>
              </w:divBdr>
            </w:div>
            <w:div w:id="971906089">
              <w:marLeft w:val="0"/>
              <w:marRight w:val="0"/>
              <w:marTop w:val="0"/>
              <w:marBottom w:val="0"/>
              <w:divBdr>
                <w:top w:val="none" w:sz="0" w:space="0" w:color="auto"/>
                <w:left w:val="none" w:sz="0" w:space="0" w:color="auto"/>
                <w:bottom w:val="none" w:sz="0" w:space="0" w:color="auto"/>
                <w:right w:val="none" w:sz="0" w:space="0" w:color="auto"/>
              </w:divBdr>
            </w:div>
            <w:div w:id="989139300">
              <w:marLeft w:val="0"/>
              <w:marRight w:val="0"/>
              <w:marTop w:val="0"/>
              <w:marBottom w:val="0"/>
              <w:divBdr>
                <w:top w:val="none" w:sz="0" w:space="0" w:color="auto"/>
                <w:left w:val="none" w:sz="0" w:space="0" w:color="auto"/>
                <w:bottom w:val="none" w:sz="0" w:space="0" w:color="auto"/>
                <w:right w:val="none" w:sz="0" w:space="0" w:color="auto"/>
              </w:divBdr>
            </w:div>
            <w:div w:id="1011177730">
              <w:marLeft w:val="0"/>
              <w:marRight w:val="0"/>
              <w:marTop w:val="0"/>
              <w:marBottom w:val="0"/>
              <w:divBdr>
                <w:top w:val="none" w:sz="0" w:space="0" w:color="auto"/>
                <w:left w:val="none" w:sz="0" w:space="0" w:color="auto"/>
                <w:bottom w:val="none" w:sz="0" w:space="0" w:color="auto"/>
                <w:right w:val="none" w:sz="0" w:space="0" w:color="auto"/>
              </w:divBdr>
            </w:div>
            <w:div w:id="1025055586">
              <w:marLeft w:val="0"/>
              <w:marRight w:val="0"/>
              <w:marTop w:val="0"/>
              <w:marBottom w:val="0"/>
              <w:divBdr>
                <w:top w:val="none" w:sz="0" w:space="0" w:color="auto"/>
                <w:left w:val="none" w:sz="0" w:space="0" w:color="auto"/>
                <w:bottom w:val="none" w:sz="0" w:space="0" w:color="auto"/>
                <w:right w:val="none" w:sz="0" w:space="0" w:color="auto"/>
              </w:divBdr>
            </w:div>
            <w:div w:id="1053777147">
              <w:marLeft w:val="0"/>
              <w:marRight w:val="0"/>
              <w:marTop w:val="0"/>
              <w:marBottom w:val="0"/>
              <w:divBdr>
                <w:top w:val="none" w:sz="0" w:space="0" w:color="auto"/>
                <w:left w:val="none" w:sz="0" w:space="0" w:color="auto"/>
                <w:bottom w:val="none" w:sz="0" w:space="0" w:color="auto"/>
                <w:right w:val="none" w:sz="0" w:space="0" w:color="auto"/>
              </w:divBdr>
            </w:div>
            <w:div w:id="1153764964">
              <w:marLeft w:val="0"/>
              <w:marRight w:val="0"/>
              <w:marTop w:val="0"/>
              <w:marBottom w:val="0"/>
              <w:divBdr>
                <w:top w:val="none" w:sz="0" w:space="0" w:color="auto"/>
                <w:left w:val="none" w:sz="0" w:space="0" w:color="auto"/>
                <w:bottom w:val="none" w:sz="0" w:space="0" w:color="auto"/>
                <w:right w:val="none" w:sz="0" w:space="0" w:color="auto"/>
              </w:divBdr>
            </w:div>
            <w:div w:id="1157110913">
              <w:marLeft w:val="0"/>
              <w:marRight w:val="0"/>
              <w:marTop w:val="0"/>
              <w:marBottom w:val="0"/>
              <w:divBdr>
                <w:top w:val="none" w:sz="0" w:space="0" w:color="auto"/>
                <w:left w:val="none" w:sz="0" w:space="0" w:color="auto"/>
                <w:bottom w:val="none" w:sz="0" w:space="0" w:color="auto"/>
                <w:right w:val="none" w:sz="0" w:space="0" w:color="auto"/>
              </w:divBdr>
            </w:div>
            <w:div w:id="1163275335">
              <w:marLeft w:val="0"/>
              <w:marRight w:val="0"/>
              <w:marTop w:val="0"/>
              <w:marBottom w:val="0"/>
              <w:divBdr>
                <w:top w:val="none" w:sz="0" w:space="0" w:color="auto"/>
                <w:left w:val="none" w:sz="0" w:space="0" w:color="auto"/>
                <w:bottom w:val="none" w:sz="0" w:space="0" w:color="auto"/>
                <w:right w:val="none" w:sz="0" w:space="0" w:color="auto"/>
              </w:divBdr>
            </w:div>
            <w:div w:id="1225138307">
              <w:marLeft w:val="0"/>
              <w:marRight w:val="0"/>
              <w:marTop w:val="0"/>
              <w:marBottom w:val="0"/>
              <w:divBdr>
                <w:top w:val="none" w:sz="0" w:space="0" w:color="auto"/>
                <w:left w:val="none" w:sz="0" w:space="0" w:color="auto"/>
                <w:bottom w:val="none" w:sz="0" w:space="0" w:color="auto"/>
                <w:right w:val="none" w:sz="0" w:space="0" w:color="auto"/>
              </w:divBdr>
            </w:div>
            <w:div w:id="1285848635">
              <w:marLeft w:val="0"/>
              <w:marRight w:val="0"/>
              <w:marTop w:val="0"/>
              <w:marBottom w:val="0"/>
              <w:divBdr>
                <w:top w:val="none" w:sz="0" w:space="0" w:color="auto"/>
                <w:left w:val="none" w:sz="0" w:space="0" w:color="auto"/>
                <w:bottom w:val="none" w:sz="0" w:space="0" w:color="auto"/>
                <w:right w:val="none" w:sz="0" w:space="0" w:color="auto"/>
              </w:divBdr>
            </w:div>
            <w:div w:id="1297759931">
              <w:marLeft w:val="0"/>
              <w:marRight w:val="0"/>
              <w:marTop w:val="0"/>
              <w:marBottom w:val="0"/>
              <w:divBdr>
                <w:top w:val="none" w:sz="0" w:space="0" w:color="auto"/>
                <w:left w:val="none" w:sz="0" w:space="0" w:color="auto"/>
                <w:bottom w:val="none" w:sz="0" w:space="0" w:color="auto"/>
                <w:right w:val="none" w:sz="0" w:space="0" w:color="auto"/>
              </w:divBdr>
            </w:div>
            <w:div w:id="1323658392">
              <w:marLeft w:val="0"/>
              <w:marRight w:val="0"/>
              <w:marTop w:val="0"/>
              <w:marBottom w:val="0"/>
              <w:divBdr>
                <w:top w:val="none" w:sz="0" w:space="0" w:color="auto"/>
                <w:left w:val="none" w:sz="0" w:space="0" w:color="auto"/>
                <w:bottom w:val="none" w:sz="0" w:space="0" w:color="auto"/>
                <w:right w:val="none" w:sz="0" w:space="0" w:color="auto"/>
              </w:divBdr>
            </w:div>
            <w:div w:id="1352680010">
              <w:marLeft w:val="0"/>
              <w:marRight w:val="0"/>
              <w:marTop w:val="0"/>
              <w:marBottom w:val="0"/>
              <w:divBdr>
                <w:top w:val="none" w:sz="0" w:space="0" w:color="auto"/>
                <w:left w:val="none" w:sz="0" w:space="0" w:color="auto"/>
                <w:bottom w:val="none" w:sz="0" w:space="0" w:color="auto"/>
                <w:right w:val="none" w:sz="0" w:space="0" w:color="auto"/>
              </w:divBdr>
            </w:div>
            <w:div w:id="1512452806">
              <w:marLeft w:val="0"/>
              <w:marRight w:val="0"/>
              <w:marTop w:val="0"/>
              <w:marBottom w:val="0"/>
              <w:divBdr>
                <w:top w:val="none" w:sz="0" w:space="0" w:color="auto"/>
                <w:left w:val="none" w:sz="0" w:space="0" w:color="auto"/>
                <w:bottom w:val="none" w:sz="0" w:space="0" w:color="auto"/>
                <w:right w:val="none" w:sz="0" w:space="0" w:color="auto"/>
              </w:divBdr>
            </w:div>
            <w:div w:id="1618676851">
              <w:marLeft w:val="0"/>
              <w:marRight w:val="0"/>
              <w:marTop w:val="0"/>
              <w:marBottom w:val="0"/>
              <w:divBdr>
                <w:top w:val="none" w:sz="0" w:space="0" w:color="auto"/>
                <w:left w:val="none" w:sz="0" w:space="0" w:color="auto"/>
                <w:bottom w:val="none" w:sz="0" w:space="0" w:color="auto"/>
                <w:right w:val="none" w:sz="0" w:space="0" w:color="auto"/>
              </w:divBdr>
            </w:div>
            <w:div w:id="1629312503">
              <w:marLeft w:val="0"/>
              <w:marRight w:val="0"/>
              <w:marTop w:val="0"/>
              <w:marBottom w:val="0"/>
              <w:divBdr>
                <w:top w:val="none" w:sz="0" w:space="0" w:color="auto"/>
                <w:left w:val="none" w:sz="0" w:space="0" w:color="auto"/>
                <w:bottom w:val="none" w:sz="0" w:space="0" w:color="auto"/>
                <w:right w:val="none" w:sz="0" w:space="0" w:color="auto"/>
              </w:divBdr>
            </w:div>
            <w:div w:id="1671904006">
              <w:marLeft w:val="0"/>
              <w:marRight w:val="0"/>
              <w:marTop w:val="0"/>
              <w:marBottom w:val="0"/>
              <w:divBdr>
                <w:top w:val="none" w:sz="0" w:space="0" w:color="auto"/>
                <w:left w:val="none" w:sz="0" w:space="0" w:color="auto"/>
                <w:bottom w:val="none" w:sz="0" w:space="0" w:color="auto"/>
                <w:right w:val="none" w:sz="0" w:space="0" w:color="auto"/>
              </w:divBdr>
            </w:div>
            <w:div w:id="1710111446">
              <w:marLeft w:val="0"/>
              <w:marRight w:val="0"/>
              <w:marTop w:val="0"/>
              <w:marBottom w:val="0"/>
              <w:divBdr>
                <w:top w:val="none" w:sz="0" w:space="0" w:color="auto"/>
                <w:left w:val="none" w:sz="0" w:space="0" w:color="auto"/>
                <w:bottom w:val="none" w:sz="0" w:space="0" w:color="auto"/>
                <w:right w:val="none" w:sz="0" w:space="0" w:color="auto"/>
              </w:divBdr>
            </w:div>
            <w:div w:id="1714621420">
              <w:marLeft w:val="0"/>
              <w:marRight w:val="0"/>
              <w:marTop w:val="0"/>
              <w:marBottom w:val="0"/>
              <w:divBdr>
                <w:top w:val="none" w:sz="0" w:space="0" w:color="auto"/>
                <w:left w:val="none" w:sz="0" w:space="0" w:color="auto"/>
                <w:bottom w:val="none" w:sz="0" w:space="0" w:color="auto"/>
                <w:right w:val="none" w:sz="0" w:space="0" w:color="auto"/>
              </w:divBdr>
            </w:div>
            <w:div w:id="1736660491">
              <w:marLeft w:val="0"/>
              <w:marRight w:val="0"/>
              <w:marTop w:val="0"/>
              <w:marBottom w:val="0"/>
              <w:divBdr>
                <w:top w:val="none" w:sz="0" w:space="0" w:color="auto"/>
                <w:left w:val="none" w:sz="0" w:space="0" w:color="auto"/>
                <w:bottom w:val="none" w:sz="0" w:space="0" w:color="auto"/>
                <w:right w:val="none" w:sz="0" w:space="0" w:color="auto"/>
              </w:divBdr>
            </w:div>
            <w:div w:id="1805928328">
              <w:marLeft w:val="0"/>
              <w:marRight w:val="0"/>
              <w:marTop w:val="0"/>
              <w:marBottom w:val="0"/>
              <w:divBdr>
                <w:top w:val="none" w:sz="0" w:space="0" w:color="auto"/>
                <w:left w:val="none" w:sz="0" w:space="0" w:color="auto"/>
                <w:bottom w:val="none" w:sz="0" w:space="0" w:color="auto"/>
                <w:right w:val="none" w:sz="0" w:space="0" w:color="auto"/>
              </w:divBdr>
            </w:div>
            <w:div w:id="1830054571">
              <w:marLeft w:val="0"/>
              <w:marRight w:val="0"/>
              <w:marTop w:val="0"/>
              <w:marBottom w:val="0"/>
              <w:divBdr>
                <w:top w:val="none" w:sz="0" w:space="0" w:color="auto"/>
                <w:left w:val="none" w:sz="0" w:space="0" w:color="auto"/>
                <w:bottom w:val="none" w:sz="0" w:space="0" w:color="auto"/>
                <w:right w:val="none" w:sz="0" w:space="0" w:color="auto"/>
              </w:divBdr>
            </w:div>
            <w:div w:id="1839034714">
              <w:marLeft w:val="0"/>
              <w:marRight w:val="0"/>
              <w:marTop w:val="0"/>
              <w:marBottom w:val="0"/>
              <w:divBdr>
                <w:top w:val="none" w:sz="0" w:space="0" w:color="auto"/>
                <w:left w:val="none" w:sz="0" w:space="0" w:color="auto"/>
                <w:bottom w:val="none" w:sz="0" w:space="0" w:color="auto"/>
                <w:right w:val="none" w:sz="0" w:space="0" w:color="auto"/>
              </w:divBdr>
            </w:div>
            <w:div w:id="1855801589">
              <w:marLeft w:val="0"/>
              <w:marRight w:val="0"/>
              <w:marTop w:val="0"/>
              <w:marBottom w:val="0"/>
              <w:divBdr>
                <w:top w:val="none" w:sz="0" w:space="0" w:color="auto"/>
                <w:left w:val="none" w:sz="0" w:space="0" w:color="auto"/>
                <w:bottom w:val="none" w:sz="0" w:space="0" w:color="auto"/>
                <w:right w:val="none" w:sz="0" w:space="0" w:color="auto"/>
              </w:divBdr>
            </w:div>
            <w:div w:id="2069642421">
              <w:marLeft w:val="0"/>
              <w:marRight w:val="0"/>
              <w:marTop w:val="0"/>
              <w:marBottom w:val="0"/>
              <w:divBdr>
                <w:top w:val="none" w:sz="0" w:space="0" w:color="auto"/>
                <w:left w:val="none" w:sz="0" w:space="0" w:color="auto"/>
                <w:bottom w:val="none" w:sz="0" w:space="0" w:color="auto"/>
                <w:right w:val="none" w:sz="0" w:space="0" w:color="auto"/>
              </w:divBdr>
            </w:div>
            <w:div w:id="209166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5818">
      <w:bodyDiv w:val="1"/>
      <w:marLeft w:val="0"/>
      <w:marRight w:val="0"/>
      <w:marTop w:val="0"/>
      <w:marBottom w:val="0"/>
      <w:divBdr>
        <w:top w:val="none" w:sz="0" w:space="0" w:color="auto"/>
        <w:left w:val="none" w:sz="0" w:space="0" w:color="auto"/>
        <w:bottom w:val="none" w:sz="0" w:space="0" w:color="auto"/>
        <w:right w:val="none" w:sz="0" w:space="0" w:color="auto"/>
      </w:divBdr>
      <w:divsChild>
        <w:div w:id="1778014092">
          <w:marLeft w:val="0"/>
          <w:marRight w:val="0"/>
          <w:marTop w:val="0"/>
          <w:marBottom w:val="0"/>
          <w:divBdr>
            <w:top w:val="none" w:sz="0" w:space="0" w:color="auto"/>
            <w:left w:val="none" w:sz="0" w:space="0" w:color="auto"/>
            <w:bottom w:val="none" w:sz="0" w:space="0" w:color="auto"/>
            <w:right w:val="none" w:sz="0" w:space="0" w:color="auto"/>
          </w:divBdr>
          <w:divsChild>
            <w:div w:id="38558219">
              <w:marLeft w:val="0"/>
              <w:marRight w:val="0"/>
              <w:marTop w:val="0"/>
              <w:marBottom w:val="0"/>
              <w:divBdr>
                <w:top w:val="none" w:sz="0" w:space="0" w:color="auto"/>
                <w:left w:val="none" w:sz="0" w:space="0" w:color="auto"/>
                <w:bottom w:val="none" w:sz="0" w:space="0" w:color="auto"/>
                <w:right w:val="none" w:sz="0" w:space="0" w:color="auto"/>
              </w:divBdr>
            </w:div>
            <w:div w:id="134883240">
              <w:marLeft w:val="0"/>
              <w:marRight w:val="0"/>
              <w:marTop w:val="0"/>
              <w:marBottom w:val="0"/>
              <w:divBdr>
                <w:top w:val="none" w:sz="0" w:space="0" w:color="auto"/>
                <w:left w:val="none" w:sz="0" w:space="0" w:color="auto"/>
                <w:bottom w:val="none" w:sz="0" w:space="0" w:color="auto"/>
                <w:right w:val="none" w:sz="0" w:space="0" w:color="auto"/>
              </w:divBdr>
            </w:div>
            <w:div w:id="589702844">
              <w:marLeft w:val="0"/>
              <w:marRight w:val="0"/>
              <w:marTop w:val="0"/>
              <w:marBottom w:val="0"/>
              <w:divBdr>
                <w:top w:val="none" w:sz="0" w:space="0" w:color="auto"/>
                <w:left w:val="none" w:sz="0" w:space="0" w:color="auto"/>
                <w:bottom w:val="none" w:sz="0" w:space="0" w:color="auto"/>
                <w:right w:val="none" w:sz="0" w:space="0" w:color="auto"/>
              </w:divBdr>
            </w:div>
            <w:div w:id="1661035140">
              <w:marLeft w:val="0"/>
              <w:marRight w:val="0"/>
              <w:marTop w:val="0"/>
              <w:marBottom w:val="0"/>
              <w:divBdr>
                <w:top w:val="none" w:sz="0" w:space="0" w:color="auto"/>
                <w:left w:val="none" w:sz="0" w:space="0" w:color="auto"/>
                <w:bottom w:val="none" w:sz="0" w:space="0" w:color="auto"/>
                <w:right w:val="none" w:sz="0" w:space="0" w:color="auto"/>
              </w:divBdr>
            </w:div>
            <w:div w:id="191570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6823">
      <w:bodyDiv w:val="1"/>
      <w:marLeft w:val="0"/>
      <w:marRight w:val="0"/>
      <w:marTop w:val="0"/>
      <w:marBottom w:val="0"/>
      <w:divBdr>
        <w:top w:val="none" w:sz="0" w:space="0" w:color="auto"/>
        <w:left w:val="none" w:sz="0" w:space="0" w:color="auto"/>
        <w:bottom w:val="none" w:sz="0" w:space="0" w:color="auto"/>
        <w:right w:val="none" w:sz="0" w:space="0" w:color="auto"/>
      </w:divBdr>
    </w:div>
    <w:div w:id="826748105">
      <w:bodyDiv w:val="1"/>
      <w:marLeft w:val="0"/>
      <w:marRight w:val="0"/>
      <w:marTop w:val="0"/>
      <w:marBottom w:val="0"/>
      <w:divBdr>
        <w:top w:val="none" w:sz="0" w:space="0" w:color="auto"/>
        <w:left w:val="none" w:sz="0" w:space="0" w:color="auto"/>
        <w:bottom w:val="none" w:sz="0" w:space="0" w:color="auto"/>
        <w:right w:val="none" w:sz="0" w:space="0" w:color="auto"/>
      </w:divBdr>
      <w:divsChild>
        <w:div w:id="946619922">
          <w:marLeft w:val="0"/>
          <w:marRight w:val="0"/>
          <w:marTop w:val="0"/>
          <w:marBottom w:val="0"/>
          <w:divBdr>
            <w:top w:val="none" w:sz="0" w:space="0" w:color="auto"/>
            <w:left w:val="none" w:sz="0" w:space="0" w:color="auto"/>
            <w:bottom w:val="none" w:sz="0" w:space="0" w:color="auto"/>
            <w:right w:val="none" w:sz="0" w:space="0" w:color="auto"/>
          </w:divBdr>
          <w:divsChild>
            <w:div w:id="83769285">
              <w:marLeft w:val="0"/>
              <w:marRight w:val="0"/>
              <w:marTop w:val="0"/>
              <w:marBottom w:val="0"/>
              <w:divBdr>
                <w:top w:val="none" w:sz="0" w:space="0" w:color="auto"/>
                <w:left w:val="none" w:sz="0" w:space="0" w:color="auto"/>
                <w:bottom w:val="none" w:sz="0" w:space="0" w:color="auto"/>
                <w:right w:val="none" w:sz="0" w:space="0" w:color="auto"/>
              </w:divBdr>
            </w:div>
            <w:div w:id="186718817">
              <w:marLeft w:val="0"/>
              <w:marRight w:val="0"/>
              <w:marTop w:val="0"/>
              <w:marBottom w:val="0"/>
              <w:divBdr>
                <w:top w:val="none" w:sz="0" w:space="0" w:color="auto"/>
                <w:left w:val="none" w:sz="0" w:space="0" w:color="auto"/>
                <w:bottom w:val="none" w:sz="0" w:space="0" w:color="auto"/>
                <w:right w:val="none" w:sz="0" w:space="0" w:color="auto"/>
              </w:divBdr>
            </w:div>
            <w:div w:id="283317158">
              <w:marLeft w:val="0"/>
              <w:marRight w:val="0"/>
              <w:marTop w:val="0"/>
              <w:marBottom w:val="0"/>
              <w:divBdr>
                <w:top w:val="none" w:sz="0" w:space="0" w:color="auto"/>
                <w:left w:val="none" w:sz="0" w:space="0" w:color="auto"/>
                <w:bottom w:val="none" w:sz="0" w:space="0" w:color="auto"/>
                <w:right w:val="none" w:sz="0" w:space="0" w:color="auto"/>
              </w:divBdr>
            </w:div>
            <w:div w:id="406924547">
              <w:marLeft w:val="0"/>
              <w:marRight w:val="0"/>
              <w:marTop w:val="0"/>
              <w:marBottom w:val="0"/>
              <w:divBdr>
                <w:top w:val="none" w:sz="0" w:space="0" w:color="auto"/>
                <w:left w:val="none" w:sz="0" w:space="0" w:color="auto"/>
                <w:bottom w:val="none" w:sz="0" w:space="0" w:color="auto"/>
                <w:right w:val="none" w:sz="0" w:space="0" w:color="auto"/>
              </w:divBdr>
            </w:div>
            <w:div w:id="519005167">
              <w:marLeft w:val="0"/>
              <w:marRight w:val="0"/>
              <w:marTop w:val="0"/>
              <w:marBottom w:val="0"/>
              <w:divBdr>
                <w:top w:val="none" w:sz="0" w:space="0" w:color="auto"/>
                <w:left w:val="none" w:sz="0" w:space="0" w:color="auto"/>
                <w:bottom w:val="none" w:sz="0" w:space="0" w:color="auto"/>
                <w:right w:val="none" w:sz="0" w:space="0" w:color="auto"/>
              </w:divBdr>
            </w:div>
            <w:div w:id="520167533">
              <w:marLeft w:val="0"/>
              <w:marRight w:val="0"/>
              <w:marTop w:val="0"/>
              <w:marBottom w:val="0"/>
              <w:divBdr>
                <w:top w:val="none" w:sz="0" w:space="0" w:color="auto"/>
                <w:left w:val="none" w:sz="0" w:space="0" w:color="auto"/>
                <w:bottom w:val="none" w:sz="0" w:space="0" w:color="auto"/>
                <w:right w:val="none" w:sz="0" w:space="0" w:color="auto"/>
              </w:divBdr>
            </w:div>
            <w:div w:id="521477458">
              <w:marLeft w:val="0"/>
              <w:marRight w:val="0"/>
              <w:marTop w:val="0"/>
              <w:marBottom w:val="0"/>
              <w:divBdr>
                <w:top w:val="none" w:sz="0" w:space="0" w:color="auto"/>
                <w:left w:val="none" w:sz="0" w:space="0" w:color="auto"/>
                <w:bottom w:val="none" w:sz="0" w:space="0" w:color="auto"/>
                <w:right w:val="none" w:sz="0" w:space="0" w:color="auto"/>
              </w:divBdr>
            </w:div>
            <w:div w:id="704713439">
              <w:marLeft w:val="0"/>
              <w:marRight w:val="0"/>
              <w:marTop w:val="0"/>
              <w:marBottom w:val="0"/>
              <w:divBdr>
                <w:top w:val="none" w:sz="0" w:space="0" w:color="auto"/>
                <w:left w:val="none" w:sz="0" w:space="0" w:color="auto"/>
                <w:bottom w:val="none" w:sz="0" w:space="0" w:color="auto"/>
                <w:right w:val="none" w:sz="0" w:space="0" w:color="auto"/>
              </w:divBdr>
            </w:div>
            <w:div w:id="948783208">
              <w:marLeft w:val="0"/>
              <w:marRight w:val="0"/>
              <w:marTop w:val="0"/>
              <w:marBottom w:val="0"/>
              <w:divBdr>
                <w:top w:val="none" w:sz="0" w:space="0" w:color="auto"/>
                <w:left w:val="none" w:sz="0" w:space="0" w:color="auto"/>
                <w:bottom w:val="none" w:sz="0" w:space="0" w:color="auto"/>
                <w:right w:val="none" w:sz="0" w:space="0" w:color="auto"/>
              </w:divBdr>
            </w:div>
            <w:div w:id="968243927">
              <w:marLeft w:val="0"/>
              <w:marRight w:val="0"/>
              <w:marTop w:val="0"/>
              <w:marBottom w:val="0"/>
              <w:divBdr>
                <w:top w:val="none" w:sz="0" w:space="0" w:color="auto"/>
                <w:left w:val="none" w:sz="0" w:space="0" w:color="auto"/>
                <w:bottom w:val="none" w:sz="0" w:space="0" w:color="auto"/>
                <w:right w:val="none" w:sz="0" w:space="0" w:color="auto"/>
              </w:divBdr>
            </w:div>
            <w:div w:id="1032153562">
              <w:marLeft w:val="0"/>
              <w:marRight w:val="0"/>
              <w:marTop w:val="0"/>
              <w:marBottom w:val="0"/>
              <w:divBdr>
                <w:top w:val="none" w:sz="0" w:space="0" w:color="auto"/>
                <w:left w:val="none" w:sz="0" w:space="0" w:color="auto"/>
                <w:bottom w:val="none" w:sz="0" w:space="0" w:color="auto"/>
                <w:right w:val="none" w:sz="0" w:space="0" w:color="auto"/>
              </w:divBdr>
            </w:div>
            <w:div w:id="1358191339">
              <w:marLeft w:val="0"/>
              <w:marRight w:val="0"/>
              <w:marTop w:val="0"/>
              <w:marBottom w:val="0"/>
              <w:divBdr>
                <w:top w:val="none" w:sz="0" w:space="0" w:color="auto"/>
                <w:left w:val="none" w:sz="0" w:space="0" w:color="auto"/>
                <w:bottom w:val="none" w:sz="0" w:space="0" w:color="auto"/>
                <w:right w:val="none" w:sz="0" w:space="0" w:color="auto"/>
              </w:divBdr>
            </w:div>
            <w:div w:id="1362440403">
              <w:marLeft w:val="0"/>
              <w:marRight w:val="0"/>
              <w:marTop w:val="0"/>
              <w:marBottom w:val="0"/>
              <w:divBdr>
                <w:top w:val="none" w:sz="0" w:space="0" w:color="auto"/>
                <w:left w:val="none" w:sz="0" w:space="0" w:color="auto"/>
                <w:bottom w:val="none" w:sz="0" w:space="0" w:color="auto"/>
                <w:right w:val="none" w:sz="0" w:space="0" w:color="auto"/>
              </w:divBdr>
            </w:div>
            <w:div w:id="1484279286">
              <w:marLeft w:val="0"/>
              <w:marRight w:val="0"/>
              <w:marTop w:val="0"/>
              <w:marBottom w:val="0"/>
              <w:divBdr>
                <w:top w:val="none" w:sz="0" w:space="0" w:color="auto"/>
                <w:left w:val="none" w:sz="0" w:space="0" w:color="auto"/>
                <w:bottom w:val="none" w:sz="0" w:space="0" w:color="auto"/>
                <w:right w:val="none" w:sz="0" w:space="0" w:color="auto"/>
              </w:divBdr>
            </w:div>
            <w:div w:id="1705906812">
              <w:marLeft w:val="0"/>
              <w:marRight w:val="0"/>
              <w:marTop w:val="0"/>
              <w:marBottom w:val="0"/>
              <w:divBdr>
                <w:top w:val="none" w:sz="0" w:space="0" w:color="auto"/>
                <w:left w:val="none" w:sz="0" w:space="0" w:color="auto"/>
                <w:bottom w:val="none" w:sz="0" w:space="0" w:color="auto"/>
                <w:right w:val="none" w:sz="0" w:space="0" w:color="auto"/>
              </w:divBdr>
            </w:div>
            <w:div w:id="1799835754">
              <w:marLeft w:val="0"/>
              <w:marRight w:val="0"/>
              <w:marTop w:val="0"/>
              <w:marBottom w:val="0"/>
              <w:divBdr>
                <w:top w:val="none" w:sz="0" w:space="0" w:color="auto"/>
                <w:left w:val="none" w:sz="0" w:space="0" w:color="auto"/>
                <w:bottom w:val="none" w:sz="0" w:space="0" w:color="auto"/>
                <w:right w:val="none" w:sz="0" w:space="0" w:color="auto"/>
              </w:divBdr>
            </w:div>
            <w:div w:id="1804540808">
              <w:marLeft w:val="0"/>
              <w:marRight w:val="0"/>
              <w:marTop w:val="0"/>
              <w:marBottom w:val="0"/>
              <w:divBdr>
                <w:top w:val="none" w:sz="0" w:space="0" w:color="auto"/>
                <w:left w:val="none" w:sz="0" w:space="0" w:color="auto"/>
                <w:bottom w:val="none" w:sz="0" w:space="0" w:color="auto"/>
                <w:right w:val="none" w:sz="0" w:space="0" w:color="auto"/>
              </w:divBdr>
            </w:div>
            <w:div w:id="1830705114">
              <w:marLeft w:val="0"/>
              <w:marRight w:val="0"/>
              <w:marTop w:val="0"/>
              <w:marBottom w:val="0"/>
              <w:divBdr>
                <w:top w:val="none" w:sz="0" w:space="0" w:color="auto"/>
                <w:left w:val="none" w:sz="0" w:space="0" w:color="auto"/>
                <w:bottom w:val="none" w:sz="0" w:space="0" w:color="auto"/>
                <w:right w:val="none" w:sz="0" w:space="0" w:color="auto"/>
              </w:divBdr>
            </w:div>
            <w:div w:id="1863665237">
              <w:marLeft w:val="0"/>
              <w:marRight w:val="0"/>
              <w:marTop w:val="0"/>
              <w:marBottom w:val="0"/>
              <w:divBdr>
                <w:top w:val="none" w:sz="0" w:space="0" w:color="auto"/>
                <w:left w:val="none" w:sz="0" w:space="0" w:color="auto"/>
                <w:bottom w:val="none" w:sz="0" w:space="0" w:color="auto"/>
                <w:right w:val="none" w:sz="0" w:space="0" w:color="auto"/>
              </w:divBdr>
            </w:div>
            <w:div w:id="1865048753">
              <w:marLeft w:val="0"/>
              <w:marRight w:val="0"/>
              <w:marTop w:val="0"/>
              <w:marBottom w:val="0"/>
              <w:divBdr>
                <w:top w:val="none" w:sz="0" w:space="0" w:color="auto"/>
                <w:left w:val="none" w:sz="0" w:space="0" w:color="auto"/>
                <w:bottom w:val="none" w:sz="0" w:space="0" w:color="auto"/>
                <w:right w:val="none" w:sz="0" w:space="0" w:color="auto"/>
              </w:divBdr>
            </w:div>
            <w:div w:id="1920947476">
              <w:marLeft w:val="0"/>
              <w:marRight w:val="0"/>
              <w:marTop w:val="0"/>
              <w:marBottom w:val="0"/>
              <w:divBdr>
                <w:top w:val="none" w:sz="0" w:space="0" w:color="auto"/>
                <w:left w:val="none" w:sz="0" w:space="0" w:color="auto"/>
                <w:bottom w:val="none" w:sz="0" w:space="0" w:color="auto"/>
                <w:right w:val="none" w:sz="0" w:space="0" w:color="auto"/>
              </w:divBdr>
            </w:div>
            <w:div w:id="2041201858">
              <w:marLeft w:val="0"/>
              <w:marRight w:val="0"/>
              <w:marTop w:val="0"/>
              <w:marBottom w:val="0"/>
              <w:divBdr>
                <w:top w:val="none" w:sz="0" w:space="0" w:color="auto"/>
                <w:left w:val="none" w:sz="0" w:space="0" w:color="auto"/>
                <w:bottom w:val="none" w:sz="0" w:space="0" w:color="auto"/>
                <w:right w:val="none" w:sz="0" w:space="0" w:color="auto"/>
              </w:divBdr>
            </w:div>
            <w:div w:id="210530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98721">
      <w:bodyDiv w:val="1"/>
      <w:marLeft w:val="0"/>
      <w:marRight w:val="0"/>
      <w:marTop w:val="0"/>
      <w:marBottom w:val="0"/>
      <w:divBdr>
        <w:top w:val="none" w:sz="0" w:space="0" w:color="auto"/>
        <w:left w:val="none" w:sz="0" w:space="0" w:color="auto"/>
        <w:bottom w:val="none" w:sz="0" w:space="0" w:color="auto"/>
        <w:right w:val="none" w:sz="0" w:space="0" w:color="auto"/>
      </w:divBdr>
      <w:divsChild>
        <w:div w:id="822239480">
          <w:marLeft w:val="0"/>
          <w:marRight w:val="0"/>
          <w:marTop w:val="0"/>
          <w:marBottom w:val="0"/>
          <w:divBdr>
            <w:top w:val="none" w:sz="0" w:space="0" w:color="auto"/>
            <w:left w:val="none" w:sz="0" w:space="0" w:color="auto"/>
            <w:bottom w:val="none" w:sz="0" w:space="0" w:color="auto"/>
            <w:right w:val="none" w:sz="0" w:space="0" w:color="auto"/>
          </w:divBdr>
          <w:divsChild>
            <w:div w:id="23407700">
              <w:marLeft w:val="0"/>
              <w:marRight w:val="0"/>
              <w:marTop w:val="0"/>
              <w:marBottom w:val="0"/>
              <w:divBdr>
                <w:top w:val="none" w:sz="0" w:space="0" w:color="auto"/>
                <w:left w:val="none" w:sz="0" w:space="0" w:color="auto"/>
                <w:bottom w:val="none" w:sz="0" w:space="0" w:color="auto"/>
                <w:right w:val="none" w:sz="0" w:space="0" w:color="auto"/>
              </w:divBdr>
            </w:div>
            <w:div w:id="76831576">
              <w:marLeft w:val="0"/>
              <w:marRight w:val="0"/>
              <w:marTop w:val="0"/>
              <w:marBottom w:val="0"/>
              <w:divBdr>
                <w:top w:val="none" w:sz="0" w:space="0" w:color="auto"/>
                <w:left w:val="none" w:sz="0" w:space="0" w:color="auto"/>
                <w:bottom w:val="none" w:sz="0" w:space="0" w:color="auto"/>
                <w:right w:val="none" w:sz="0" w:space="0" w:color="auto"/>
              </w:divBdr>
            </w:div>
            <w:div w:id="76873859">
              <w:marLeft w:val="0"/>
              <w:marRight w:val="0"/>
              <w:marTop w:val="0"/>
              <w:marBottom w:val="0"/>
              <w:divBdr>
                <w:top w:val="none" w:sz="0" w:space="0" w:color="auto"/>
                <w:left w:val="none" w:sz="0" w:space="0" w:color="auto"/>
                <w:bottom w:val="none" w:sz="0" w:space="0" w:color="auto"/>
                <w:right w:val="none" w:sz="0" w:space="0" w:color="auto"/>
              </w:divBdr>
            </w:div>
            <w:div w:id="205876425">
              <w:marLeft w:val="0"/>
              <w:marRight w:val="0"/>
              <w:marTop w:val="0"/>
              <w:marBottom w:val="0"/>
              <w:divBdr>
                <w:top w:val="none" w:sz="0" w:space="0" w:color="auto"/>
                <w:left w:val="none" w:sz="0" w:space="0" w:color="auto"/>
                <w:bottom w:val="none" w:sz="0" w:space="0" w:color="auto"/>
                <w:right w:val="none" w:sz="0" w:space="0" w:color="auto"/>
              </w:divBdr>
            </w:div>
            <w:div w:id="579027753">
              <w:marLeft w:val="0"/>
              <w:marRight w:val="0"/>
              <w:marTop w:val="0"/>
              <w:marBottom w:val="0"/>
              <w:divBdr>
                <w:top w:val="none" w:sz="0" w:space="0" w:color="auto"/>
                <w:left w:val="none" w:sz="0" w:space="0" w:color="auto"/>
                <w:bottom w:val="none" w:sz="0" w:space="0" w:color="auto"/>
                <w:right w:val="none" w:sz="0" w:space="0" w:color="auto"/>
              </w:divBdr>
            </w:div>
            <w:div w:id="595483138">
              <w:marLeft w:val="0"/>
              <w:marRight w:val="0"/>
              <w:marTop w:val="0"/>
              <w:marBottom w:val="0"/>
              <w:divBdr>
                <w:top w:val="none" w:sz="0" w:space="0" w:color="auto"/>
                <w:left w:val="none" w:sz="0" w:space="0" w:color="auto"/>
                <w:bottom w:val="none" w:sz="0" w:space="0" w:color="auto"/>
                <w:right w:val="none" w:sz="0" w:space="0" w:color="auto"/>
              </w:divBdr>
            </w:div>
            <w:div w:id="19240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4364">
      <w:bodyDiv w:val="1"/>
      <w:marLeft w:val="0"/>
      <w:marRight w:val="0"/>
      <w:marTop w:val="0"/>
      <w:marBottom w:val="0"/>
      <w:divBdr>
        <w:top w:val="none" w:sz="0" w:space="0" w:color="auto"/>
        <w:left w:val="none" w:sz="0" w:space="0" w:color="auto"/>
        <w:bottom w:val="none" w:sz="0" w:space="0" w:color="auto"/>
        <w:right w:val="none" w:sz="0" w:space="0" w:color="auto"/>
      </w:divBdr>
      <w:divsChild>
        <w:div w:id="845366645">
          <w:marLeft w:val="0"/>
          <w:marRight w:val="0"/>
          <w:marTop w:val="0"/>
          <w:marBottom w:val="0"/>
          <w:divBdr>
            <w:top w:val="none" w:sz="0" w:space="0" w:color="auto"/>
            <w:left w:val="none" w:sz="0" w:space="0" w:color="auto"/>
            <w:bottom w:val="none" w:sz="0" w:space="0" w:color="auto"/>
            <w:right w:val="none" w:sz="0" w:space="0" w:color="auto"/>
          </w:divBdr>
          <w:divsChild>
            <w:div w:id="1088887084">
              <w:marLeft w:val="0"/>
              <w:marRight w:val="0"/>
              <w:marTop w:val="0"/>
              <w:marBottom w:val="0"/>
              <w:divBdr>
                <w:top w:val="none" w:sz="0" w:space="0" w:color="auto"/>
                <w:left w:val="none" w:sz="0" w:space="0" w:color="auto"/>
                <w:bottom w:val="none" w:sz="0" w:space="0" w:color="auto"/>
                <w:right w:val="none" w:sz="0" w:space="0" w:color="auto"/>
              </w:divBdr>
            </w:div>
            <w:div w:id="1700622257">
              <w:marLeft w:val="0"/>
              <w:marRight w:val="0"/>
              <w:marTop w:val="0"/>
              <w:marBottom w:val="0"/>
              <w:divBdr>
                <w:top w:val="none" w:sz="0" w:space="0" w:color="auto"/>
                <w:left w:val="none" w:sz="0" w:space="0" w:color="auto"/>
                <w:bottom w:val="none" w:sz="0" w:space="0" w:color="auto"/>
                <w:right w:val="none" w:sz="0" w:space="0" w:color="auto"/>
              </w:divBdr>
            </w:div>
            <w:div w:id="2123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08574">
      <w:bodyDiv w:val="1"/>
      <w:marLeft w:val="0"/>
      <w:marRight w:val="0"/>
      <w:marTop w:val="0"/>
      <w:marBottom w:val="0"/>
      <w:divBdr>
        <w:top w:val="none" w:sz="0" w:space="0" w:color="auto"/>
        <w:left w:val="none" w:sz="0" w:space="0" w:color="auto"/>
        <w:bottom w:val="none" w:sz="0" w:space="0" w:color="auto"/>
        <w:right w:val="none" w:sz="0" w:space="0" w:color="auto"/>
      </w:divBdr>
      <w:divsChild>
        <w:div w:id="826676020">
          <w:marLeft w:val="0"/>
          <w:marRight w:val="0"/>
          <w:marTop w:val="0"/>
          <w:marBottom w:val="0"/>
          <w:divBdr>
            <w:top w:val="none" w:sz="0" w:space="0" w:color="auto"/>
            <w:left w:val="none" w:sz="0" w:space="0" w:color="auto"/>
            <w:bottom w:val="none" w:sz="0" w:space="0" w:color="auto"/>
            <w:right w:val="none" w:sz="0" w:space="0" w:color="auto"/>
          </w:divBdr>
          <w:divsChild>
            <w:div w:id="41829392">
              <w:marLeft w:val="0"/>
              <w:marRight w:val="0"/>
              <w:marTop w:val="0"/>
              <w:marBottom w:val="0"/>
              <w:divBdr>
                <w:top w:val="none" w:sz="0" w:space="0" w:color="auto"/>
                <w:left w:val="none" w:sz="0" w:space="0" w:color="auto"/>
                <w:bottom w:val="none" w:sz="0" w:space="0" w:color="auto"/>
                <w:right w:val="none" w:sz="0" w:space="0" w:color="auto"/>
              </w:divBdr>
            </w:div>
            <w:div w:id="68119462">
              <w:marLeft w:val="0"/>
              <w:marRight w:val="0"/>
              <w:marTop w:val="0"/>
              <w:marBottom w:val="0"/>
              <w:divBdr>
                <w:top w:val="none" w:sz="0" w:space="0" w:color="auto"/>
                <w:left w:val="none" w:sz="0" w:space="0" w:color="auto"/>
                <w:bottom w:val="none" w:sz="0" w:space="0" w:color="auto"/>
                <w:right w:val="none" w:sz="0" w:space="0" w:color="auto"/>
              </w:divBdr>
            </w:div>
            <w:div w:id="176116518">
              <w:marLeft w:val="0"/>
              <w:marRight w:val="0"/>
              <w:marTop w:val="0"/>
              <w:marBottom w:val="0"/>
              <w:divBdr>
                <w:top w:val="none" w:sz="0" w:space="0" w:color="auto"/>
                <w:left w:val="none" w:sz="0" w:space="0" w:color="auto"/>
                <w:bottom w:val="none" w:sz="0" w:space="0" w:color="auto"/>
                <w:right w:val="none" w:sz="0" w:space="0" w:color="auto"/>
              </w:divBdr>
            </w:div>
            <w:div w:id="201791537">
              <w:marLeft w:val="0"/>
              <w:marRight w:val="0"/>
              <w:marTop w:val="0"/>
              <w:marBottom w:val="0"/>
              <w:divBdr>
                <w:top w:val="none" w:sz="0" w:space="0" w:color="auto"/>
                <w:left w:val="none" w:sz="0" w:space="0" w:color="auto"/>
                <w:bottom w:val="none" w:sz="0" w:space="0" w:color="auto"/>
                <w:right w:val="none" w:sz="0" w:space="0" w:color="auto"/>
              </w:divBdr>
            </w:div>
            <w:div w:id="208808065">
              <w:marLeft w:val="0"/>
              <w:marRight w:val="0"/>
              <w:marTop w:val="0"/>
              <w:marBottom w:val="0"/>
              <w:divBdr>
                <w:top w:val="none" w:sz="0" w:space="0" w:color="auto"/>
                <w:left w:val="none" w:sz="0" w:space="0" w:color="auto"/>
                <w:bottom w:val="none" w:sz="0" w:space="0" w:color="auto"/>
                <w:right w:val="none" w:sz="0" w:space="0" w:color="auto"/>
              </w:divBdr>
            </w:div>
            <w:div w:id="266041732">
              <w:marLeft w:val="0"/>
              <w:marRight w:val="0"/>
              <w:marTop w:val="0"/>
              <w:marBottom w:val="0"/>
              <w:divBdr>
                <w:top w:val="none" w:sz="0" w:space="0" w:color="auto"/>
                <w:left w:val="none" w:sz="0" w:space="0" w:color="auto"/>
                <w:bottom w:val="none" w:sz="0" w:space="0" w:color="auto"/>
                <w:right w:val="none" w:sz="0" w:space="0" w:color="auto"/>
              </w:divBdr>
            </w:div>
            <w:div w:id="372730089">
              <w:marLeft w:val="0"/>
              <w:marRight w:val="0"/>
              <w:marTop w:val="0"/>
              <w:marBottom w:val="0"/>
              <w:divBdr>
                <w:top w:val="none" w:sz="0" w:space="0" w:color="auto"/>
                <w:left w:val="none" w:sz="0" w:space="0" w:color="auto"/>
                <w:bottom w:val="none" w:sz="0" w:space="0" w:color="auto"/>
                <w:right w:val="none" w:sz="0" w:space="0" w:color="auto"/>
              </w:divBdr>
            </w:div>
            <w:div w:id="413552367">
              <w:marLeft w:val="0"/>
              <w:marRight w:val="0"/>
              <w:marTop w:val="0"/>
              <w:marBottom w:val="0"/>
              <w:divBdr>
                <w:top w:val="none" w:sz="0" w:space="0" w:color="auto"/>
                <w:left w:val="none" w:sz="0" w:space="0" w:color="auto"/>
                <w:bottom w:val="none" w:sz="0" w:space="0" w:color="auto"/>
                <w:right w:val="none" w:sz="0" w:space="0" w:color="auto"/>
              </w:divBdr>
            </w:div>
            <w:div w:id="417602119">
              <w:marLeft w:val="0"/>
              <w:marRight w:val="0"/>
              <w:marTop w:val="0"/>
              <w:marBottom w:val="0"/>
              <w:divBdr>
                <w:top w:val="none" w:sz="0" w:space="0" w:color="auto"/>
                <w:left w:val="none" w:sz="0" w:space="0" w:color="auto"/>
                <w:bottom w:val="none" w:sz="0" w:space="0" w:color="auto"/>
                <w:right w:val="none" w:sz="0" w:space="0" w:color="auto"/>
              </w:divBdr>
            </w:div>
            <w:div w:id="506600558">
              <w:marLeft w:val="0"/>
              <w:marRight w:val="0"/>
              <w:marTop w:val="0"/>
              <w:marBottom w:val="0"/>
              <w:divBdr>
                <w:top w:val="none" w:sz="0" w:space="0" w:color="auto"/>
                <w:left w:val="none" w:sz="0" w:space="0" w:color="auto"/>
                <w:bottom w:val="none" w:sz="0" w:space="0" w:color="auto"/>
                <w:right w:val="none" w:sz="0" w:space="0" w:color="auto"/>
              </w:divBdr>
            </w:div>
            <w:div w:id="532231864">
              <w:marLeft w:val="0"/>
              <w:marRight w:val="0"/>
              <w:marTop w:val="0"/>
              <w:marBottom w:val="0"/>
              <w:divBdr>
                <w:top w:val="none" w:sz="0" w:space="0" w:color="auto"/>
                <w:left w:val="none" w:sz="0" w:space="0" w:color="auto"/>
                <w:bottom w:val="none" w:sz="0" w:space="0" w:color="auto"/>
                <w:right w:val="none" w:sz="0" w:space="0" w:color="auto"/>
              </w:divBdr>
            </w:div>
            <w:div w:id="584729507">
              <w:marLeft w:val="0"/>
              <w:marRight w:val="0"/>
              <w:marTop w:val="0"/>
              <w:marBottom w:val="0"/>
              <w:divBdr>
                <w:top w:val="none" w:sz="0" w:space="0" w:color="auto"/>
                <w:left w:val="none" w:sz="0" w:space="0" w:color="auto"/>
                <w:bottom w:val="none" w:sz="0" w:space="0" w:color="auto"/>
                <w:right w:val="none" w:sz="0" w:space="0" w:color="auto"/>
              </w:divBdr>
            </w:div>
            <w:div w:id="658191273">
              <w:marLeft w:val="0"/>
              <w:marRight w:val="0"/>
              <w:marTop w:val="0"/>
              <w:marBottom w:val="0"/>
              <w:divBdr>
                <w:top w:val="none" w:sz="0" w:space="0" w:color="auto"/>
                <w:left w:val="none" w:sz="0" w:space="0" w:color="auto"/>
                <w:bottom w:val="none" w:sz="0" w:space="0" w:color="auto"/>
                <w:right w:val="none" w:sz="0" w:space="0" w:color="auto"/>
              </w:divBdr>
            </w:div>
            <w:div w:id="745492510">
              <w:marLeft w:val="0"/>
              <w:marRight w:val="0"/>
              <w:marTop w:val="0"/>
              <w:marBottom w:val="0"/>
              <w:divBdr>
                <w:top w:val="none" w:sz="0" w:space="0" w:color="auto"/>
                <w:left w:val="none" w:sz="0" w:space="0" w:color="auto"/>
                <w:bottom w:val="none" w:sz="0" w:space="0" w:color="auto"/>
                <w:right w:val="none" w:sz="0" w:space="0" w:color="auto"/>
              </w:divBdr>
            </w:div>
            <w:div w:id="771437990">
              <w:marLeft w:val="0"/>
              <w:marRight w:val="0"/>
              <w:marTop w:val="0"/>
              <w:marBottom w:val="0"/>
              <w:divBdr>
                <w:top w:val="none" w:sz="0" w:space="0" w:color="auto"/>
                <w:left w:val="none" w:sz="0" w:space="0" w:color="auto"/>
                <w:bottom w:val="none" w:sz="0" w:space="0" w:color="auto"/>
                <w:right w:val="none" w:sz="0" w:space="0" w:color="auto"/>
              </w:divBdr>
            </w:div>
            <w:div w:id="774062416">
              <w:marLeft w:val="0"/>
              <w:marRight w:val="0"/>
              <w:marTop w:val="0"/>
              <w:marBottom w:val="0"/>
              <w:divBdr>
                <w:top w:val="none" w:sz="0" w:space="0" w:color="auto"/>
                <w:left w:val="none" w:sz="0" w:space="0" w:color="auto"/>
                <w:bottom w:val="none" w:sz="0" w:space="0" w:color="auto"/>
                <w:right w:val="none" w:sz="0" w:space="0" w:color="auto"/>
              </w:divBdr>
            </w:div>
            <w:div w:id="794254857">
              <w:marLeft w:val="0"/>
              <w:marRight w:val="0"/>
              <w:marTop w:val="0"/>
              <w:marBottom w:val="0"/>
              <w:divBdr>
                <w:top w:val="none" w:sz="0" w:space="0" w:color="auto"/>
                <w:left w:val="none" w:sz="0" w:space="0" w:color="auto"/>
                <w:bottom w:val="none" w:sz="0" w:space="0" w:color="auto"/>
                <w:right w:val="none" w:sz="0" w:space="0" w:color="auto"/>
              </w:divBdr>
            </w:div>
            <w:div w:id="829515600">
              <w:marLeft w:val="0"/>
              <w:marRight w:val="0"/>
              <w:marTop w:val="0"/>
              <w:marBottom w:val="0"/>
              <w:divBdr>
                <w:top w:val="none" w:sz="0" w:space="0" w:color="auto"/>
                <w:left w:val="none" w:sz="0" w:space="0" w:color="auto"/>
                <w:bottom w:val="none" w:sz="0" w:space="0" w:color="auto"/>
                <w:right w:val="none" w:sz="0" w:space="0" w:color="auto"/>
              </w:divBdr>
            </w:div>
            <w:div w:id="846401872">
              <w:marLeft w:val="0"/>
              <w:marRight w:val="0"/>
              <w:marTop w:val="0"/>
              <w:marBottom w:val="0"/>
              <w:divBdr>
                <w:top w:val="none" w:sz="0" w:space="0" w:color="auto"/>
                <w:left w:val="none" w:sz="0" w:space="0" w:color="auto"/>
                <w:bottom w:val="none" w:sz="0" w:space="0" w:color="auto"/>
                <w:right w:val="none" w:sz="0" w:space="0" w:color="auto"/>
              </w:divBdr>
            </w:div>
            <w:div w:id="956453707">
              <w:marLeft w:val="0"/>
              <w:marRight w:val="0"/>
              <w:marTop w:val="0"/>
              <w:marBottom w:val="0"/>
              <w:divBdr>
                <w:top w:val="none" w:sz="0" w:space="0" w:color="auto"/>
                <w:left w:val="none" w:sz="0" w:space="0" w:color="auto"/>
                <w:bottom w:val="none" w:sz="0" w:space="0" w:color="auto"/>
                <w:right w:val="none" w:sz="0" w:space="0" w:color="auto"/>
              </w:divBdr>
            </w:div>
            <w:div w:id="1009793379">
              <w:marLeft w:val="0"/>
              <w:marRight w:val="0"/>
              <w:marTop w:val="0"/>
              <w:marBottom w:val="0"/>
              <w:divBdr>
                <w:top w:val="none" w:sz="0" w:space="0" w:color="auto"/>
                <w:left w:val="none" w:sz="0" w:space="0" w:color="auto"/>
                <w:bottom w:val="none" w:sz="0" w:space="0" w:color="auto"/>
                <w:right w:val="none" w:sz="0" w:space="0" w:color="auto"/>
              </w:divBdr>
            </w:div>
            <w:div w:id="1055734811">
              <w:marLeft w:val="0"/>
              <w:marRight w:val="0"/>
              <w:marTop w:val="0"/>
              <w:marBottom w:val="0"/>
              <w:divBdr>
                <w:top w:val="none" w:sz="0" w:space="0" w:color="auto"/>
                <w:left w:val="none" w:sz="0" w:space="0" w:color="auto"/>
                <w:bottom w:val="none" w:sz="0" w:space="0" w:color="auto"/>
                <w:right w:val="none" w:sz="0" w:space="0" w:color="auto"/>
              </w:divBdr>
            </w:div>
            <w:div w:id="1093628911">
              <w:marLeft w:val="0"/>
              <w:marRight w:val="0"/>
              <w:marTop w:val="0"/>
              <w:marBottom w:val="0"/>
              <w:divBdr>
                <w:top w:val="none" w:sz="0" w:space="0" w:color="auto"/>
                <w:left w:val="none" w:sz="0" w:space="0" w:color="auto"/>
                <w:bottom w:val="none" w:sz="0" w:space="0" w:color="auto"/>
                <w:right w:val="none" w:sz="0" w:space="0" w:color="auto"/>
              </w:divBdr>
            </w:div>
            <w:div w:id="1126316093">
              <w:marLeft w:val="0"/>
              <w:marRight w:val="0"/>
              <w:marTop w:val="0"/>
              <w:marBottom w:val="0"/>
              <w:divBdr>
                <w:top w:val="none" w:sz="0" w:space="0" w:color="auto"/>
                <w:left w:val="none" w:sz="0" w:space="0" w:color="auto"/>
                <w:bottom w:val="none" w:sz="0" w:space="0" w:color="auto"/>
                <w:right w:val="none" w:sz="0" w:space="0" w:color="auto"/>
              </w:divBdr>
            </w:div>
            <w:div w:id="1133863043">
              <w:marLeft w:val="0"/>
              <w:marRight w:val="0"/>
              <w:marTop w:val="0"/>
              <w:marBottom w:val="0"/>
              <w:divBdr>
                <w:top w:val="none" w:sz="0" w:space="0" w:color="auto"/>
                <w:left w:val="none" w:sz="0" w:space="0" w:color="auto"/>
                <w:bottom w:val="none" w:sz="0" w:space="0" w:color="auto"/>
                <w:right w:val="none" w:sz="0" w:space="0" w:color="auto"/>
              </w:divBdr>
            </w:div>
            <w:div w:id="1178500230">
              <w:marLeft w:val="0"/>
              <w:marRight w:val="0"/>
              <w:marTop w:val="0"/>
              <w:marBottom w:val="0"/>
              <w:divBdr>
                <w:top w:val="none" w:sz="0" w:space="0" w:color="auto"/>
                <w:left w:val="none" w:sz="0" w:space="0" w:color="auto"/>
                <w:bottom w:val="none" w:sz="0" w:space="0" w:color="auto"/>
                <w:right w:val="none" w:sz="0" w:space="0" w:color="auto"/>
              </w:divBdr>
            </w:div>
            <w:div w:id="1199244551">
              <w:marLeft w:val="0"/>
              <w:marRight w:val="0"/>
              <w:marTop w:val="0"/>
              <w:marBottom w:val="0"/>
              <w:divBdr>
                <w:top w:val="none" w:sz="0" w:space="0" w:color="auto"/>
                <w:left w:val="none" w:sz="0" w:space="0" w:color="auto"/>
                <w:bottom w:val="none" w:sz="0" w:space="0" w:color="auto"/>
                <w:right w:val="none" w:sz="0" w:space="0" w:color="auto"/>
              </w:divBdr>
            </w:div>
            <w:div w:id="1291783992">
              <w:marLeft w:val="0"/>
              <w:marRight w:val="0"/>
              <w:marTop w:val="0"/>
              <w:marBottom w:val="0"/>
              <w:divBdr>
                <w:top w:val="none" w:sz="0" w:space="0" w:color="auto"/>
                <w:left w:val="none" w:sz="0" w:space="0" w:color="auto"/>
                <w:bottom w:val="none" w:sz="0" w:space="0" w:color="auto"/>
                <w:right w:val="none" w:sz="0" w:space="0" w:color="auto"/>
              </w:divBdr>
            </w:div>
            <w:div w:id="1314025694">
              <w:marLeft w:val="0"/>
              <w:marRight w:val="0"/>
              <w:marTop w:val="0"/>
              <w:marBottom w:val="0"/>
              <w:divBdr>
                <w:top w:val="none" w:sz="0" w:space="0" w:color="auto"/>
                <w:left w:val="none" w:sz="0" w:space="0" w:color="auto"/>
                <w:bottom w:val="none" w:sz="0" w:space="0" w:color="auto"/>
                <w:right w:val="none" w:sz="0" w:space="0" w:color="auto"/>
              </w:divBdr>
            </w:div>
            <w:div w:id="1352099172">
              <w:marLeft w:val="0"/>
              <w:marRight w:val="0"/>
              <w:marTop w:val="0"/>
              <w:marBottom w:val="0"/>
              <w:divBdr>
                <w:top w:val="none" w:sz="0" w:space="0" w:color="auto"/>
                <w:left w:val="none" w:sz="0" w:space="0" w:color="auto"/>
                <w:bottom w:val="none" w:sz="0" w:space="0" w:color="auto"/>
                <w:right w:val="none" w:sz="0" w:space="0" w:color="auto"/>
              </w:divBdr>
            </w:div>
            <w:div w:id="1360662196">
              <w:marLeft w:val="0"/>
              <w:marRight w:val="0"/>
              <w:marTop w:val="0"/>
              <w:marBottom w:val="0"/>
              <w:divBdr>
                <w:top w:val="none" w:sz="0" w:space="0" w:color="auto"/>
                <w:left w:val="none" w:sz="0" w:space="0" w:color="auto"/>
                <w:bottom w:val="none" w:sz="0" w:space="0" w:color="auto"/>
                <w:right w:val="none" w:sz="0" w:space="0" w:color="auto"/>
              </w:divBdr>
            </w:div>
            <w:div w:id="1405955321">
              <w:marLeft w:val="0"/>
              <w:marRight w:val="0"/>
              <w:marTop w:val="0"/>
              <w:marBottom w:val="0"/>
              <w:divBdr>
                <w:top w:val="none" w:sz="0" w:space="0" w:color="auto"/>
                <w:left w:val="none" w:sz="0" w:space="0" w:color="auto"/>
                <w:bottom w:val="none" w:sz="0" w:space="0" w:color="auto"/>
                <w:right w:val="none" w:sz="0" w:space="0" w:color="auto"/>
              </w:divBdr>
            </w:div>
            <w:div w:id="1421676030">
              <w:marLeft w:val="0"/>
              <w:marRight w:val="0"/>
              <w:marTop w:val="0"/>
              <w:marBottom w:val="0"/>
              <w:divBdr>
                <w:top w:val="none" w:sz="0" w:space="0" w:color="auto"/>
                <w:left w:val="none" w:sz="0" w:space="0" w:color="auto"/>
                <w:bottom w:val="none" w:sz="0" w:space="0" w:color="auto"/>
                <w:right w:val="none" w:sz="0" w:space="0" w:color="auto"/>
              </w:divBdr>
            </w:div>
            <w:div w:id="1424260737">
              <w:marLeft w:val="0"/>
              <w:marRight w:val="0"/>
              <w:marTop w:val="0"/>
              <w:marBottom w:val="0"/>
              <w:divBdr>
                <w:top w:val="none" w:sz="0" w:space="0" w:color="auto"/>
                <w:left w:val="none" w:sz="0" w:space="0" w:color="auto"/>
                <w:bottom w:val="none" w:sz="0" w:space="0" w:color="auto"/>
                <w:right w:val="none" w:sz="0" w:space="0" w:color="auto"/>
              </w:divBdr>
            </w:div>
            <w:div w:id="1447656189">
              <w:marLeft w:val="0"/>
              <w:marRight w:val="0"/>
              <w:marTop w:val="0"/>
              <w:marBottom w:val="0"/>
              <w:divBdr>
                <w:top w:val="none" w:sz="0" w:space="0" w:color="auto"/>
                <w:left w:val="none" w:sz="0" w:space="0" w:color="auto"/>
                <w:bottom w:val="none" w:sz="0" w:space="0" w:color="auto"/>
                <w:right w:val="none" w:sz="0" w:space="0" w:color="auto"/>
              </w:divBdr>
            </w:div>
            <w:div w:id="1447962433">
              <w:marLeft w:val="0"/>
              <w:marRight w:val="0"/>
              <w:marTop w:val="0"/>
              <w:marBottom w:val="0"/>
              <w:divBdr>
                <w:top w:val="none" w:sz="0" w:space="0" w:color="auto"/>
                <w:left w:val="none" w:sz="0" w:space="0" w:color="auto"/>
                <w:bottom w:val="none" w:sz="0" w:space="0" w:color="auto"/>
                <w:right w:val="none" w:sz="0" w:space="0" w:color="auto"/>
              </w:divBdr>
            </w:div>
            <w:div w:id="1542326527">
              <w:marLeft w:val="0"/>
              <w:marRight w:val="0"/>
              <w:marTop w:val="0"/>
              <w:marBottom w:val="0"/>
              <w:divBdr>
                <w:top w:val="none" w:sz="0" w:space="0" w:color="auto"/>
                <w:left w:val="none" w:sz="0" w:space="0" w:color="auto"/>
                <w:bottom w:val="none" w:sz="0" w:space="0" w:color="auto"/>
                <w:right w:val="none" w:sz="0" w:space="0" w:color="auto"/>
              </w:divBdr>
            </w:div>
            <w:div w:id="1556971488">
              <w:marLeft w:val="0"/>
              <w:marRight w:val="0"/>
              <w:marTop w:val="0"/>
              <w:marBottom w:val="0"/>
              <w:divBdr>
                <w:top w:val="none" w:sz="0" w:space="0" w:color="auto"/>
                <w:left w:val="none" w:sz="0" w:space="0" w:color="auto"/>
                <w:bottom w:val="none" w:sz="0" w:space="0" w:color="auto"/>
                <w:right w:val="none" w:sz="0" w:space="0" w:color="auto"/>
              </w:divBdr>
            </w:div>
            <w:div w:id="1560676551">
              <w:marLeft w:val="0"/>
              <w:marRight w:val="0"/>
              <w:marTop w:val="0"/>
              <w:marBottom w:val="0"/>
              <w:divBdr>
                <w:top w:val="none" w:sz="0" w:space="0" w:color="auto"/>
                <w:left w:val="none" w:sz="0" w:space="0" w:color="auto"/>
                <w:bottom w:val="none" w:sz="0" w:space="0" w:color="auto"/>
                <w:right w:val="none" w:sz="0" w:space="0" w:color="auto"/>
              </w:divBdr>
            </w:div>
            <w:div w:id="1582518465">
              <w:marLeft w:val="0"/>
              <w:marRight w:val="0"/>
              <w:marTop w:val="0"/>
              <w:marBottom w:val="0"/>
              <w:divBdr>
                <w:top w:val="none" w:sz="0" w:space="0" w:color="auto"/>
                <w:left w:val="none" w:sz="0" w:space="0" w:color="auto"/>
                <w:bottom w:val="none" w:sz="0" w:space="0" w:color="auto"/>
                <w:right w:val="none" w:sz="0" w:space="0" w:color="auto"/>
              </w:divBdr>
            </w:div>
            <w:div w:id="1661234566">
              <w:marLeft w:val="0"/>
              <w:marRight w:val="0"/>
              <w:marTop w:val="0"/>
              <w:marBottom w:val="0"/>
              <w:divBdr>
                <w:top w:val="none" w:sz="0" w:space="0" w:color="auto"/>
                <w:left w:val="none" w:sz="0" w:space="0" w:color="auto"/>
                <w:bottom w:val="none" w:sz="0" w:space="0" w:color="auto"/>
                <w:right w:val="none" w:sz="0" w:space="0" w:color="auto"/>
              </w:divBdr>
            </w:div>
            <w:div w:id="1700660559">
              <w:marLeft w:val="0"/>
              <w:marRight w:val="0"/>
              <w:marTop w:val="0"/>
              <w:marBottom w:val="0"/>
              <w:divBdr>
                <w:top w:val="none" w:sz="0" w:space="0" w:color="auto"/>
                <w:left w:val="none" w:sz="0" w:space="0" w:color="auto"/>
                <w:bottom w:val="none" w:sz="0" w:space="0" w:color="auto"/>
                <w:right w:val="none" w:sz="0" w:space="0" w:color="auto"/>
              </w:divBdr>
            </w:div>
            <w:div w:id="1728139945">
              <w:marLeft w:val="0"/>
              <w:marRight w:val="0"/>
              <w:marTop w:val="0"/>
              <w:marBottom w:val="0"/>
              <w:divBdr>
                <w:top w:val="none" w:sz="0" w:space="0" w:color="auto"/>
                <w:left w:val="none" w:sz="0" w:space="0" w:color="auto"/>
                <w:bottom w:val="none" w:sz="0" w:space="0" w:color="auto"/>
                <w:right w:val="none" w:sz="0" w:space="0" w:color="auto"/>
              </w:divBdr>
            </w:div>
            <w:div w:id="1759209533">
              <w:marLeft w:val="0"/>
              <w:marRight w:val="0"/>
              <w:marTop w:val="0"/>
              <w:marBottom w:val="0"/>
              <w:divBdr>
                <w:top w:val="none" w:sz="0" w:space="0" w:color="auto"/>
                <w:left w:val="none" w:sz="0" w:space="0" w:color="auto"/>
                <w:bottom w:val="none" w:sz="0" w:space="0" w:color="auto"/>
                <w:right w:val="none" w:sz="0" w:space="0" w:color="auto"/>
              </w:divBdr>
            </w:div>
            <w:div w:id="1775321068">
              <w:marLeft w:val="0"/>
              <w:marRight w:val="0"/>
              <w:marTop w:val="0"/>
              <w:marBottom w:val="0"/>
              <w:divBdr>
                <w:top w:val="none" w:sz="0" w:space="0" w:color="auto"/>
                <w:left w:val="none" w:sz="0" w:space="0" w:color="auto"/>
                <w:bottom w:val="none" w:sz="0" w:space="0" w:color="auto"/>
                <w:right w:val="none" w:sz="0" w:space="0" w:color="auto"/>
              </w:divBdr>
            </w:div>
            <w:div w:id="1809081700">
              <w:marLeft w:val="0"/>
              <w:marRight w:val="0"/>
              <w:marTop w:val="0"/>
              <w:marBottom w:val="0"/>
              <w:divBdr>
                <w:top w:val="none" w:sz="0" w:space="0" w:color="auto"/>
                <w:left w:val="none" w:sz="0" w:space="0" w:color="auto"/>
                <w:bottom w:val="none" w:sz="0" w:space="0" w:color="auto"/>
                <w:right w:val="none" w:sz="0" w:space="0" w:color="auto"/>
              </w:divBdr>
            </w:div>
            <w:div w:id="1814635104">
              <w:marLeft w:val="0"/>
              <w:marRight w:val="0"/>
              <w:marTop w:val="0"/>
              <w:marBottom w:val="0"/>
              <w:divBdr>
                <w:top w:val="none" w:sz="0" w:space="0" w:color="auto"/>
                <w:left w:val="none" w:sz="0" w:space="0" w:color="auto"/>
                <w:bottom w:val="none" w:sz="0" w:space="0" w:color="auto"/>
                <w:right w:val="none" w:sz="0" w:space="0" w:color="auto"/>
              </w:divBdr>
            </w:div>
            <w:div w:id="1844010015">
              <w:marLeft w:val="0"/>
              <w:marRight w:val="0"/>
              <w:marTop w:val="0"/>
              <w:marBottom w:val="0"/>
              <w:divBdr>
                <w:top w:val="none" w:sz="0" w:space="0" w:color="auto"/>
                <w:left w:val="none" w:sz="0" w:space="0" w:color="auto"/>
                <w:bottom w:val="none" w:sz="0" w:space="0" w:color="auto"/>
                <w:right w:val="none" w:sz="0" w:space="0" w:color="auto"/>
              </w:divBdr>
            </w:div>
            <w:div w:id="1898005501">
              <w:marLeft w:val="0"/>
              <w:marRight w:val="0"/>
              <w:marTop w:val="0"/>
              <w:marBottom w:val="0"/>
              <w:divBdr>
                <w:top w:val="none" w:sz="0" w:space="0" w:color="auto"/>
                <w:left w:val="none" w:sz="0" w:space="0" w:color="auto"/>
                <w:bottom w:val="none" w:sz="0" w:space="0" w:color="auto"/>
                <w:right w:val="none" w:sz="0" w:space="0" w:color="auto"/>
              </w:divBdr>
            </w:div>
            <w:div w:id="214211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7901">
      <w:bodyDiv w:val="1"/>
      <w:marLeft w:val="0"/>
      <w:marRight w:val="0"/>
      <w:marTop w:val="0"/>
      <w:marBottom w:val="0"/>
      <w:divBdr>
        <w:top w:val="none" w:sz="0" w:space="0" w:color="auto"/>
        <w:left w:val="none" w:sz="0" w:space="0" w:color="auto"/>
        <w:bottom w:val="none" w:sz="0" w:space="0" w:color="auto"/>
        <w:right w:val="none" w:sz="0" w:space="0" w:color="auto"/>
      </w:divBdr>
      <w:divsChild>
        <w:div w:id="765422891">
          <w:marLeft w:val="0"/>
          <w:marRight w:val="0"/>
          <w:marTop w:val="0"/>
          <w:marBottom w:val="0"/>
          <w:divBdr>
            <w:top w:val="none" w:sz="0" w:space="0" w:color="auto"/>
            <w:left w:val="none" w:sz="0" w:space="0" w:color="auto"/>
            <w:bottom w:val="none" w:sz="0" w:space="0" w:color="auto"/>
            <w:right w:val="none" w:sz="0" w:space="0" w:color="auto"/>
          </w:divBdr>
          <w:divsChild>
            <w:div w:id="81922241">
              <w:marLeft w:val="0"/>
              <w:marRight w:val="0"/>
              <w:marTop w:val="0"/>
              <w:marBottom w:val="0"/>
              <w:divBdr>
                <w:top w:val="none" w:sz="0" w:space="0" w:color="auto"/>
                <w:left w:val="none" w:sz="0" w:space="0" w:color="auto"/>
                <w:bottom w:val="none" w:sz="0" w:space="0" w:color="auto"/>
                <w:right w:val="none" w:sz="0" w:space="0" w:color="auto"/>
              </w:divBdr>
            </w:div>
            <w:div w:id="433016370">
              <w:marLeft w:val="0"/>
              <w:marRight w:val="0"/>
              <w:marTop w:val="0"/>
              <w:marBottom w:val="0"/>
              <w:divBdr>
                <w:top w:val="none" w:sz="0" w:space="0" w:color="auto"/>
                <w:left w:val="none" w:sz="0" w:space="0" w:color="auto"/>
                <w:bottom w:val="none" w:sz="0" w:space="0" w:color="auto"/>
                <w:right w:val="none" w:sz="0" w:space="0" w:color="auto"/>
              </w:divBdr>
            </w:div>
            <w:div w:id="1217931326">
              <w:marLeft w:val="0"/>
              <w:marRight w:val="0"/>
              <w:marTop w:val="0"/>
              <w:marBottom w:val="0"/>
              <w:divBdr>
                <w:top w:val="none" w:sz="0" w:space="0" w:color="auto"/>
                <w:left w:val="none" w:sz="0" w:space="0" w:color="auto"/>
                <w:bottom w:val="none" w:sz="0" w:space="0" w:color="auto"/>
                <w:right w:val="none" w:sz="0" w:space="0" w:color="auto"/>
              </w:divBdr>
            </w:div>
            <w:div w:id="1336877163">
              <w:marLeft w:val="0"/>
              <w:marRight w:val="0"/>
              <w:marTop w:val="0"/>
              <w:marBottom w:val="0"/>
              <w:divBdr>
                <w:top w:val="none" w:sz="0" w:space="0" w:color="auto"/>
                <w:left w:val="none" w:sz="0" w:space="0" w:color="auto"/>
                <w:bottom w:val="none" w:sz="0" w:space="0" w:color="auto"/>
                <w:right w:val="none" w:sz="0" w:space="0" w:color="auto"/>
              </w:divBdr>
            </w:div>
            <w:div w:id="1630892308">
              <w:marLeft w:val="0"/>
              <w:marRight w:val="0"/>
              <w:marTop w:val="0"/>
              <w:marBottom w:val="0"/>
              <w:divBdr>
                <w:top w:val="none" w:sz="0" w:space="0" w:color="auto"/>
                <w:left w:val="none" w:sz="0" w:space="0" w:color="auto"/>
                <w:bottom w:val="none" w:sz="0" w:space="0" w:color="auto"/>
                <w:right w:val="none" w:sz="0" w:space="0" w:color="auto"/>
              </w:divBdr>
            </w:div>
            <w:div w:id="1764455618">
              <w:marLeft w:val="0"/>
              <w:marRight w:val="0"/>
              <w:marTop w:val="0"/>
              <w:marBottom w:val="0"/>
              <w:divBdr>
                <w:top w:val="none" w:sz="0" w:space="0" w:color="auto"/>
                <w:left w:val="none" w:sz="0" w:space="0" w:color="auto"/>
                <w:bottom w:val="none" w:sz="0" w:space="0" w:color="auto"/>
                <w:right w:val="none" w:sz="0" w:space="0" w:color="auto"/>
              </w:divBdr>
            </w:div>
            <w:div w:id="17811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80332">
      <w:bodyDiv w:val="1"/>
      <w:marLeft w:val="0"/>
      <w:marRight w:val="0"/>
      <w:marTop w:val="0"/>
      <w:marBottom w:val="0"/>
      <w:divBdr>
        <w:top w:val="none" w:sz="0" w:space="0" w:color="auto"/>
        <w:left w:val="none" w:sz="0" w:space="0" w:color="auto"/>
        <w:bottom w:val="none" w:sz="0" w:space="0" w:color="auto"/>
        <w:right w:val="none" w:sz="0" w:space="0" w:color="auto"/>
      </w:divBdr>
      <w:divsChild>
        <w:div w:id="452407698">
          <w:marLeft w:val="0"/>
          <w:marRight w:val="0"/>
          <w:marTop w:val="0"/>
          <w:marBottom w:val="0"/>
          <w:divBdr>
            <w:top w:val="none" w:sz="0" w:space="0" w:color="auto"/>
            <w:left w:val="none" w:sz="0" w:space="0" w:color="auto"/>
            <w:bottom w:val="none" w:sz="0" w:space="0" w:color="auto"/>
            <w:right w:val="none" w:sz="0" w:space="0" w:color="auto"/>
          </w:divBdr>
          <w:divsChild>
            <w:div w:id="141699928">
              <w:marLeft w:val="0"/>
              <w:marRight w:val="0"/>
              <w:marTop w:val="0"/>
              <w:marBottom w:val="0"/>
              <w:divBdr>
                <w:top w:val="none" w:sz="0" w:space="0" w:color="auto"/>
                <w:left w:val="none" w:sz="0" w:space="0" w:color="auto"/>
                <w:bottom w:val="none" w:sz="0" w:space="0" w:color="auto"/>
                <w:right w:val="none" w:sz="0" w:space="0" w:color="auto"/>
              </w:divBdr>
            </w:div>
            <w:div w:id="737284794">
              <w:marLeft w:val="0"/>
              <w:marRight w:val="0"/>
              <w:marTop w:val="0"/>
              <w:marBottom w:val="0"/>
              <w:divBdr>
                <w:top w:val="none" w:sz="0" w:space="0" w:color="auto"/>
                <w:left w:val="none" w:sz="0" w:space="0" w:color="auto"/>
                <w:bottom w:val="none" w:sz="0" w:space="0" w:color="auto"/>
                <w:right w:val="none" w:sz="0" w:space="0" w:color="auto"/>
              </w:divBdr>
            </w:div>
            <w:div w:id="1228345672">
              <w:marLeft w:val="0"/>
              <w:marRight w:val="0"/>
              <w:marTop w:val="0"/>
              <w:marBottom w:val="0"/>
              <w:divBdr>
                <w:top w:val="none" w:sz="0" w:space="0" w:color="auto"/>
                <w:left w:val="none" w:sz="0" w:space="0" w:color="auto"/>
                <w:bottom w:val="none" w:sz="0" w:space="0" w:color="auto"/>
                <w:right w:val="none" w:sz="0" w:space="0" w:color="auto"/>
              </w:divBdr>
            </w:div>
            <w:div w:id="1288465353">
              <w:marLeft w:val="0"/>
              <w:marRight w:val="0"/>
              <w:marTop w:val="0"/>
              <w:marBottom w:val="0"/>
              <w:divBdr>
                <w:top w:val="none" w:sz="0" w:space="0" w:color="auto"/>
                <w:left w:val="none" w:sz="0" w:space="0" w:color="auto"/>
                <w:bottom w:val="none" w:sz="0" w:space="0" w:color="auto"/>
                <w:right w:val="none" w:sz="0" w:space="0" w:color="auto"/>
              </w:divBdr>
            </w:div>
            <w:div w:id="1545288026">
              <w:marLeft w:val="0"/>
              <w:marRight w:val="0"/>
              <w:marTop w:val="0"/>
              <w:marBottom w:val="0"/>
              <w:divBdr>
                <w:top w:val="none" w:sz="0" w:space="0" w:color="auto"/>
                <w:left w:val="none" w:sz="0" w:space="0" w:color="auto"/>
                <w:bottom w:val="none" w:sz="0" w:space="0" w:color="auto"/>
                <w:right w:val="none" w:sz="0" w:space="0" w:color="auto"/>
              </w:divBdr>
            </w:div>
            <w:div w:id="1771243342">
              <w:marLeft w:val="0"/>
              <w:marRight w:val="0"/>
              <w:marTop w:val="0"/>
              <w:marBottom w:val="0"/>
              <w:divBdr>
                <w:top w:val="none" w:sz="0" w:space="0" w:color="auto"/>
                <w:left w:val="none" w:sz="0" w:space="0" w:color="auto"/>
                <w:bottom w:val="none" w:sz="0" w:space="0" w:color="auto"/>
                <w:right w:val="none" w:sz="0" w:space="0" w:color="auto"/>
              </w:divBdr>
            </w:div>
            <w:div w:id="196269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32356">
      <w:bodyDiv w:val="1"/>
      <w:marLeft w:val="0"/>
      <w:marRight w:val="0"/>
      <w:marTop w:val="0"/>
      <w:marBottom w:val="0"/>
      <w:divBdr>
        <w:top w:val="none" w:sz="0" w:space="0" w:color="auto"/>
        <w:left w:val="none" w:sz="0" w:space="0" w:color="auto"/>
        <w:bottom w:val="none" w:sz="0" w:space="0" w:color="auto"/>
        <w:right w:val="none" w:sz="0" w:space="0" w:color="auto"/>
      </w:divBdr>
      <w:divsChild>
        <w:div w:id="106853772">
          <w:marLeft w:val="0"/>
          <w:marRight w:val="0"/>
          <w:marTop w:val="0"/>
          <w:marBottom w:val="0"/>
          <w:divBdr>
            <w:top w:val="none" w:sz="0" w:space="0" w:color="auto"/>
            <w:left w:val="none" w:sz="0" w:space="0" w:color="auto"/>
            <w:bottom w:val="none" w:sz="0" w:space="0" w:color="auto"/>
            <w:right w:val="none" w:sz="0" w:space="0" w:color="auto"/>
          </w:divBdr>
          <w:divsChild>
            <w:div w:id="222254366">
              <w:marLeft w:val="0"/>
              <w:marRight w:val="0"/>
              <w:marTop w:val="0"/>
              <w:marBottom w:val="0"/>
              <w:divBdr>
                <w:top w:val="none" w:sz="0" w:space="0" w:color="auto"/>
                <w:left w:val="none" w:sz="0" w:space="0" w:color="auto"/>
                <w:bottom w:val="none" w:sz="0" w:space="0" w:color="auto"/>
                <w:right w:val="none" w:sz="0" w:space="0" w:color="auto"/>
              </w:divBdr>
            </w:div>
            <w:div w:id="448403340">
              <w:marLeft w:val="0"/>
              <w:marRight w:val="0"/>
              <w:marTop w:val="0"/>
              <w:marBottom w:val="0"/>
              <w:divBdr>
                <w:top w:val="none" w:sz="0" w:space="0" w:color="auto"/>
                <w:left w:val="none" w:sz="0" w:space="0" w:color="auto"/>
                <w:bottom w:val="none" w:sz="0" w:space="0" w:color="auto"/>
                <w:right w:val="none" w:sz="0" w:space="0" w:color="auto"/>
              </w:divBdr>
            </w:div>
            <w:div w:id="1025255155">
              <w:marLeft w:val="0"/>
              <w:marRight w:val="0"/>
              <w:marTop w:val="0"/>
              <w:marBottom w:val="0"/>
              <w:divBdr>
                <w:top w:val="none" w:sz="0" w:space="0" w:color="auto"/>
                <w:left w:val="none" w:sz="0" w:space="0" w:color="auto"/>
                <w:bottom w:val="none" w:sz="0" w:space="0" w:color="auto"/>
                <w:right w:val="none" w:sz="0" w:space="0" w:color="auto"/>
              </w:divBdr>
            </w:div>
            <w:div w:id="1054893547">
              <w:marLeft w:val="0"/>
              <w:marRight w:val="0"/>
              <w:marTop w:val="0"/>
              <w:marBottom w:val="0"/>
              <w:divBdr>
                <w:top w:val="none" w:sz="0" w:space="0" w:color="auto"/>
                <w:left w:val="none" w:sz="0" w:space="0" w:color="auto"/>
                <w:bottom w:val="none" w:sz="0" w:space="0" w:color="auto"/>
                <w:right w:val="none" w:sz="0" w:space="0" w:color="auto"/>
              </w:divBdr>
            </w:div>
            <w:div w:id="1962421900">
              <w:marLeft w:val="0"/>
              <w:marRight w:val="0"/>
              <w:marTop w:val="0"/>
              <w:marBottom w:val="0"/>
              <w:divBdr>
                <w:top w:val="none" w:sz="0" w:space="0" w:color="auto"/>
                <w:left w:val="none" w:sz="0" w:space="0" w:color="auto"/>
                <w:bottom w:val="none" w:sz="0" w:space="0" w:color="auto"/>
                <w:right w:val="none" w:sz="0" w:space="0" w:color="auto"/>
              </w:divBdr>
            </w:div>
            <w:div w:id="19866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9802">
      <w:bodyDiv w:val="1"/>
      <w:marLeft w:val="0"/>
      <w:marRight w:val="0"/>
      <w:marTop w:val="0"/>
      <w:marBottom w:val="0"/>
      <w:divBdr>
        <w:top w:val="none" w:sz="0" w:space="0" w:color="auto"/>
        <w:left w:val="none" w:sz="0" w:space="0" w:color="auto"/>
        <w:bottom w:val="none" w:sz="0" w:space="0" w:color="auto"/>
        <w:right w:val="none" w:sz="0" w:space="0" w:color="auto"/>
      </w:divBdr>
      <w:divsChild>
        <w:div w:id="1400395837">
          <w:marLeft w:val="0"/>
          <w:marRight w:val="0"/>
          <w:marTop w:val="0"/>
          <w:marBottom w:val="0"/>
          <w:divBdr>
            <w:top w:val="none" w:sz="0" w:space="0" w:color="auto"/>
            <w:left w:val="none" w:sz="0" w:space="0" w:color="auto"/>
            <w:bottom w:val="none" w:sz="0" w:space="0" w:color="auto"/>
            <w:right w:val="none" w:sz="0" w:space="0" w:color="auto"/>
          </w:divBdr>
          <w:divsChild>
            <w:div w:id="74896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0302">
      <w:bodyDiv w:val="1"/>
      <w:marLeft w:val="0"/>
      <w:marRight w:val="0"/>
      <w:marTop w:val="0"/>
      <w:marBottom w:val="0"/>
      <w:divBdr>
        <w:top w:val="none" w:sz="0" w:space="0" w:color="auto"/>
        <w:left w:val="none" w:sz="0" w:space="0" w:color="auto"/>
        <w:bottom w:val="none" w:sz="0" w:space="0" w:color="auto"/>
        <w:right w:val="none" w:sz="0" w:space="0" w:color="auto"/>
      </w:divBdr>
      <w:divsChild>
        <w:div w:id="1726679326">
          <w:marLeft w:val="0"/>
          <w:marRight w:val="0"/>
          <w:marTop w:val="0"/>
          <w:marBottom w:val="0"/>
          <w:divBdr>
            <w:top w:val="none" w:sz="0" w:space="0" w:color="auto"/>
            <w:left w:val="none" w:sz="0" w:space="0" w:color="auto"/>
            <w:bottom w:val="none" w:sz="0" w:space="0" w:color="auto"/>
            <w:right w:val="none" w:sz="0" w:space="0" w:color="auto"/>
          </w:divBdr>
          <w:divsChild>
            <w:div w:id="189221568">
              <w:marLeft w:val="0"/>
              <w:marRight w:val="0"/>
              <w:marTop w:val="0"/>
              <w:marBottom w:val="0"/>
              <w:divBdr>
                <w:top w:val="none" w:sz="0" w:space="0" w:color="auto"/>
                <w:left w:val="none" w:sz="0" w:space="0" w:color="auto"/>
                <w:bottom w:val="none" w:sz="0" w:space="0" w:color="auto"/>
                <w:right w:val="none" w:sz="0" w:space="0" w:color="auto"/>
              </w:divBdr>
            </w:div>
            <w:div w:id="654408000">
              <w:marLeft w:val="0"/>
              <w:marRight w:val="0"/>
              <w:marTop w:val="0"/>
              <w:marBottom w:val="0"/>
              <w:divBdr>
                <w:top w:val="none" w:sz="0" w:space="0" w:color="auto"/>
                <w:left w:val="none" w:sz="0" w:space="0" w:color="auto"/>
                <w:bottom w:val="none" w:sz="0" w:space="0" w:color="auto"/>
                <w:right w:val="none" w:sz="0" w:space="0" w:color="auto"/>
              </w:divBdr>
            </w:div>
            <w:div w:id="967508442">
              <w:marLeft w:val="0"/>
              <w:marRight w:val="0"/>
              <w:marTop w:val="0"/>
              <w:marBottom w:val="0"/>
              <w:divBdr>
                <w:top w:val="none" w:sz="0" w:space="0" w:color="auto"/>
                <w:left w:val="none" w:sz="0" w:space="0" w:color="auto"/>
                <w:bottom w:val="none" w:sz="0" w:space="0" w:color="auto"/>
                <w:right w:val="none" w:sz="0" w:space="0" w:color="auto"/>
              </w:divBdr>
            </w:div>
            <w:div w:id="1033530138">
              <w:marLeft w:val="0"/>
              <w:marRight w:val="0"/>
              <w:marTop w:val="0"/>
              <w:marBottom w:val="0"/>
              <w:divBdr>
                <w:top w:val="none" w:sz="0" w:space="0" w:color="auto"/>
                <w:left w:val="none" w:sz="0" w:space="0" w:color="auto"/>
                <w:bottom w:val="none" w:sz="0" w:space="0" w:color="auto"/>
                <w:right w:val="none" w:sz="0" w:space="0" w:color="auto"/>
              </w:divBdr>
            </w:div>
            <w:div w:id="1363476788">
              <w:marLeft w:val="0"/>
              <w:marRight w:val="0"/>
              <w:marTop w:val="0"/>
              <w:marBottom w:val="0"/>
              <w:divBdr>
                <w:top w:val="none" w:sz="0" w:space="0" w:color="auto"/>
                <w:left w:val="none" w:sz="0" w:space="0" w:color="auto"/>
                <w:bottom w:val="none" w:sz="0" w:space="0" w:color="auto"/>
                <w:right w:val="none" w:sz="0" w:space="0" w:color="auto"/>
              </w:divBdr>
            </w:div>
            <w:div w:id="147517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3232">
      <w:bodyDiv w:val="1"/>
      <w:marLeft w:val="0"/>
      <w:marRight w:val="0"/>
      <w:marTop w:val="0"/>
      <w:marBottom w:val="0"/>
      <w:divBdr>
        <w:top w:val="none" w:sz="0" w:space="0" w:color="auto"/>
        <w:left w:val="none" w:sz="0" w:space="0" w:color="auto"/>
        <w:bottom w:val="none" w:sz="0" w:space="0" w:color="auto"/>
        <w:right w:val="none" w:sz="0" w:space="0" w:color="auto"/>
      </w:divBdr>
      <w:divsChild>
        <w:div w:id="808942429">
          <w:marLeft w:val="0"/>
          <w:marRight w:val="0"/>
          <w:marTop w:val="0"/>
          <w:marBottom w:val="0"/>
          <w:divBdr>
            <w:top w:val="none" w:sz="0" w:space="0" w:color="auto"/>
            <w:left w:val="none" w:sz="0" w:space="0" w:color="auto"/>
            <w:bottom w:val="none" w:sz="0" w:space="0" w:color="auto"/>
            <w:right w:val="none" w:sz="0" w:space="0" w:color="auto"/>
          </w:divBdr>
          <w:divsChild>
            <w:div w:id="5324962">
              <w:marLeft w:val="0"/>
              <w:marRight w:val="0"/>
              <w:marTop w:val="0"/>
              <w:marBottom w:val="0"/>
              <w:divBdr>
                <w:top w:val="none" w:sz="0" w:space="0" w:color="auto"/>
                <w:left w:val="none" w:sz="0" w:space="0" w:color="auto"/>
                <w:bottom w:val="none" w:sz="0" w:space="0" w:color="auto"/>
                <w:right w:val="none" w:sz="0" w:space="0" w:color="auto"/>
              </w:divBdr>
            </w:div>
            <w:div w:id="23288427">
              <w:marLeft w:val="0"/>
              <w:marRight w:val="0"/>
              <w:marTop w:val="0"/>
              <w:marBottom w:val="0"/>
              <w:divBdr>
                <w:top w:val="none" w:sz="0" w:space="0" w:color="auto"/>
                <w:left w:val="none" w:sz="0" w:space="0" w:color="auto"/>
                <w:bottom w:val="none" w:sz="0" w:space="0" w:color="auto"/>
                <w:right w:val="none" w:sz="0" w:space="0" w:color="auto"/>
              </w:divBdr>
            </w:div>
            <w:div w:id="47270718">
              <w:marLeft w:val="0"/>
              <w:marRight w:val="0"/>
              <w:marTop w:val="0"/>
              <w:marBottom w:val="0"/>
              <w:divBdr>
                <w:top w:val="none" w:sz="0" w:space="0" w:color="auto"/>
                <w:left w:val="none" w:sz="0" w:space="0" w:color="auto"/>
                <w:bottom w:val="none" w:sz="0" w:space="0" w:color="auto"/>
                <w:right w:val="none" w:sz="0" w:space="0" w:color="auto"/>
              </w:divBdr>
            </w:div>
            <w:div w:id="459031643">
              <w:marLeft w:val="0"/>
              <w:marRight w:val="0"/>
              <w:marTop w:val="0"/>
              <w:marBottom w:val="0"/>
              <w:divBdr>
                <w:top w:val="none" w:sz="0" w:space="0" w:color="auto"/>
                <w:left w:val="none" w:sz="0" w:space="0" w:color="auto"/>
                <w:bottom w:val="none" w:sz="0" w:space="0" w:color="auto"/>
                <w:right w:val="none" w:sz="0" w:space="0" w:color="auto"/>
              </w:divBdr>
            </w:div>
            <w:div w:id="544105539">
              <w:marLeft w:val="0"/>
              <w:marRight w:val="0"/>
              <w:marTop w:val="0"/>
              <w:marBottom w:val="0"/>
              <w:divBdr>
                <w:top w:val="none" w:sz="0" w:space="0" w:color="auto"/>
                <w:left w:val="none" w:sz="0" w:space="0" w:color="auto"/>
                <w:bottom w:val="none" w:sz="0" w:space="0" w:color="auto"/>
                <w:right w:val="none" w:sz="0" w:space="0" w:color="auto"/>
              </w:divBdr>
            </w:div>
            <w:div w:id="683702402">
              <w:marLeft w:val="0"/>
              <w:marRight w:val="0"/>
              <w:marTop w:val="0"/>
              <w:marBottom w:val="0"/>
              <w:divBdr>
                <w:top w:val="none" w:sz="0" w:space="0" w:color="auto"/>
                <w:left w:val="none" w:sz="0" w:space="0" w:color="auto"/>
                <w:bottom w:val="none" w:sz="0" w:space="0" w:color="auto"/>
                <w:right w:val="none" w:sz="0" w:space="0" w:color="auto"/>
              </w:divBdr>
            </w:div>
            <w:div w:id="877469850">
              <w:marLeft w:val="0"/>
              <w:marRight w:val="0"/>
              <w:marTop w:val="0"/>
              <w:marBottom w:val="0"/>
              <w:divBdr>
                <w:top w:val="none" w:sz="0" w:space="0" w:color="auto"/>
                <w:left w:val="none" w:sz="0" w:space="0" w:color="auto"/>
                <w:bottom w:val="none" w:sz="0" w:space="0" w:color="auto"/>
                <w:right w:val="none" w:sz="0" w:space="0" w:color="auto"/>
              </w:divBdr>
            </w:div>
            <w:div w:id="1310553446">
              <w:marLeft w:val="0"/>
              <w:marRight w:val="0"/>
              <w:marTop w:val="0"/>
              <w:marBottom w:val="0"/>
              <w:divBdr>
                <w:top w:val="none" w:sz="0" w:space="0" w:color="auto"/>
                <w:left w:val="none" w:sz="0" w:space="0" w:color="auto"/>
                <w:bottom w:val="none" w:sz="0" w:space="0" w:color="auto"/>
                <w:right w:val="none" w:sz="0" w:space="0" w:color="auto"/>
              </w:divBdr>
            </w:div>
            <w:div w:id="1449394778">
              <w:marLeft w:val="0"/>
              <w:marRight w:val="0"/>
              <w:marTop w:val="0"/>
              <w:marBottom w:val="0"/>
              <w:divBdr>
                <w:top w:val="none" w:sz="0" w:space="0" w:color="auto"/>
                <w:left w:val="none" w:sz="0" w:space="0" w:color="auto"/>
                <w:bottom w:val="none" w:sz="0" w:space="0" w:color="auto"/>
                <w:right w:val="none" w:sz="0" w:space="0" w:color="auto"/>
              </w:divBdr>
            </w:div>
            <w:div w:id="1690371292">
              <w:marLeft w:val="0"/>
              <w:marRight w:val="0"/>
              <w:marTop w:val="0"/>
              <w:marBottom w:val="0"/>
              <w:divBdr>
                <w:top w:val="none" w:sz="0" w:space="0" w:color="auto"/>
                <w:left w:val="none" w:sz="0" w:space="0" w:color="auto"/>
                <w:bottom w:val="none" w:sz="0" w:space="0" w:color="auto"/>
                <w:right w:val="none" w:sz="0" w:space="0" w:color="auto"/>
              </w:divBdr>
            </w:div>
            <w:div w:id="1806657371">
              <w:marLeft w:val="0"/>
              <w:marRight w:val="0"/>
              <w:marTop w:val="0"/>
              <w:marBottom w:val="0"/>
              <w:divBdr>
                <w:top w:val="none" w:sz="0" w:space="0" w:color="auto"/>
                <w:left w:val="none" w:sz="0" w:space="0" w:color="auto"/>
                <w:bottom w:val="none" w:sz="0" w:space="0" w:color="auto"/>
                <w:right w:val="none" w:sz="0" w:space="0" w:color="auto"/>
              </w:divBdr>
            </w:div>
            <w:div w:id="1820028982">
              <w:marLeft w:val="0"/>
              <w:marRight w:val="0"/>
              <w:marTop w:val="0"/>
              <w:marBottom w:val="0"/>
              <w:divBdr>
                <w:top w:val="none" w:sz="0" w:space="0" w:color="auto"/>
                <w:left w:val="none" w:sz="0" w:space="0" w:color="auto"/>
                <w:bottom w:val="none" w:sz="0" w:space="0" w:color="auto"/>
                <w:right w:val="none" w:sz="0" w:space="0" w:color="auto"/>
              </w:divBdr>
            </w:div>
            <w:div w:id="1897814753">
              <w:marLeft w:val="0"/>
              <w:marRight w:val="0"/>
              <w:marTop w:val="0"/>
              <w:marBottom w:val="0"/>
              <w:divBdr>
                <w:top w:val="none" w:sz="0" w:space="0" w:color="auto"/>
                <w:left w:val="none" w:sz="0" w:space="0" w:color="auto"/>
                <w:bottom w:val="none" w:sz="0" w:space="0" w:color="auto"/>
                <w:right w:val="none" w:sz="0" w:space="0" w:color="auto"/>
              </w:divBdr>
            </w:div>
            <w:div w:id="204879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29981">
      <w:bodyDiv w:val="1"/>
      <w:marLeft w:val="0"/>
      <w:marRight w:val="0"/>
      <w:marTop w:val="0"/>
      <w:marBottom w:val="0"/>
      <w:divBdr>
        <w:top w:val="none" w:sz="0" w:space="0" w:color="auto"/>
        <w:left w:val="none" w:sz="0" w:space="0" w:color="auto"/>
        <w:bottom w:val="none" w:sz="0" w:space="0" w:color="auto"/>
        <w:right w:val="none" w:sz="0" w:space="0" w:color="auto"/>
      </w:divBdr>
    </w:div>
    <w:div w:id="1150367617">
      <w:bodyDiv w:val="1"/>
      <w:marLeft w:val="0"/>
      <w:marRight w:val="0"/>
      <w:marTop w:val="0"/>
      <w:marBottom w:val="0"/>
      <w:divBdr>
        <w:top w:val="none" w:sz="0" w:space="0" w:color="auto"/>
        <w:left w:val="none" w:sz="0" w:space="0" w:color="auto"/>
        <w:bottom w:val="none" w:sz="0" w:space="0" w:color="auto"/>
        <w:right w:val="none" w:sz="0" w:space="0" w:color="auto"/>
      </w:divBdr>
      <w:divsChild>
        <w:div w:id="848983911">
          <w:marLeft w:val="0"/>
          <w:marRight w:val="0"/>
          <w:marTop w:val="0"/>
          <w:marBottom w:val="0"/>
          <w:divBdr>
            <w:top w:val="none" w:sz="0" w:space="0" w:color="auto"/>
            <w:left w:val="none" w:sz="0" w:space="0" w:color="auto"/>
            <w:bottom w:val="none" w:sz="0" w:space="0" w:color="auto"/>
            <w:right w:val="none" w:sz="0" w:space="0" w:color="auto"/>
          </w:divBdr>
          <w:divsChild>
            <w:div w:id="9840704">
              <w:marLeft w:val="0"/>
              <w:marRight w:val="0"/>
              <w:marTop w:val="0"/>
              <w:marBottom w:val="0"/>
              <w:divBdr>
                <w:top w:val="none" w:sz="0" w:space="0" w:color="auto"/>
                <w:left w:val="none" w:sz="0" w:space="0" w:color="auto"/>
                <w:bottom w:val="none" w:sz="0" w:space="0" w:color="auto"/>
                <w:right w:val="none" w:sz="0" w:space="0" w:color="auto"/>
              </w:divBdr>
            </w:div>
            <w:div w:id="11628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39644">
      <w:bodyDiv w:val="1"/>
      <w:marLeft w:val="0"/>
      <w:marRight w:val="0"/>
      <w:marTop w:val="0"/>
      <w:marBottom w:val="0"/>
      <w:divBdr>
        <w:top w:val="none" w:sz="0" w:space="0" w:color="auto"/>
        <w:left w:val="none" w:sz="0" w:space="0" w:color="auto"/>
        <w:bottom w:val="none" w:sz="0" w:space="0" w:color="auto"/>
        <w:right w:val="none" w:sz="0" w:space="0" w:color="auto"/>
      </w:divBdr>
      <w:divsChild>
        <w:div w:id="1010839590">
          <w:marLeft w:val="0"/>
          <w:marRight w:val="0"/>
          <w:marTop w:val="0"/>
          <w:marBottom w:val="0"/>
          <w:divBdr>
            <w:top w:val="none" w:sz="0" w:space="0" w:color="auto"/>
            <w:left w:val="none" w:sz="0" w:space="0" w:color="auto"/>
            <w:bottom w:val="none" w:sz="0" w:space="0" w:color="auto"/>
            <w:right w:val="none" w:sz="0" w:space="0" w:color="auto"/>
          </w:divBdr>
          <w:divsChild>
            <w:div w:id="27991945">
              <w:marLeft w:val="0"/>
              <w:marRight w:val="0"/>
              <w:marTop w:val="0"/>
              <w:marBottom w:val="0"/>
              <w:divBdr>
                <w:top w:val="none" w:sz="0" w:space="0" w:color="auto"/>
                <w:left w:val="none" w:sz="0" w:space="0" w:color="auto"/>
                <w:bottom w:val="none" w:sz="0" w:space="0" w:color="auto"/>
                <w:right w:val="none" w:sz="0" w:space="0" w:color="auto"/>
              </w:divBdr>
            </w:div>
            <w:div w:id="13267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14239">
      <w:bodyDiv w:val="1"/>
      <w:marLeft w:val="0"/>
      <w:marRight w:val="0"/>
      <w:marTop w:val="0"/>
      <w:marBottom w:val="0"/>
      <w:divBdr>
        <w:top w:val="none" w:sz="0" w:space="0" w:color="auto"/>
        <w:left w:val="none" w:sz="0" w:space="0" w:color="auto"/>
        <w:bottom w:val="none" w:sz="0" w:space="0" w:color="auto"/>
        <w:right w:val="none" w:sz="0" w:space="0" w:color="auto"/>
      </w:divBdr>
      <w:divsChild>
        <w:div w:id="1307587055">
          <w:marLeft w:val="0"/>
          <w:marRight w:val="0"/>
          <w:marTop w:val="0"/>
          <w:marBottom w:val="0"/>
          <w:divBdr>
            <w:top w:val="none" w:sz="0" w:space="0" w:color="auto"/>
            <w:left w:val="none" w:sz="0" w:space="0" w:color="auto"/>
            <w:bottom w:val="none" w:sz="0" w:space="0" w:color="auto"/>
            <w:right w:val="none" w:sz="0" w:space="0" w:color="auto"/>
          </w:divBdr>
          <w:divsChild>
            <w:div w:id="144519225">
              <w:marLeft w:val="0"/>
              <w:marRight w:val="0"/>
              <w:marTop w:val="0"/>
              <w:marBottom w:val="0"/>
              <w:divBdr>
                <w:top w:val="none" w:sz="0" w:space="0" w:color="auto"/>
                <w:left w:val="none" w:sz="0" w:space="0" w:color="auto"/>
                <w:bottom w:val="none" w:sz="0" w:space="0" w:color="auto"/>
                <w:right w:val="none" w:sz="0" w:space="0" w:color="auto"/>
              </w:divBdr>
            </w:div>
            <w:div w:id="265310028">
              <w:marLeft w:val="0"/>
              <w:marRight w:val="0"/>
              <w:marTop w:val="0"/>
              <w:marBottom w:val="0"/>
              <w:divBdr>
                <w:top w:val="none" w:sz="0" w:space="0" w:color="auto"/>
                <w:left w:val="none" w:sz="0" w:space="0" w:color="auto"/>
                <w:bottom w:val="none" w:sz="0" w:space="0" w:color="auto"/>
                <w:right w:val="none" w:sz="0" w:space="0" w:color="auto"/>
              </w:divBdr>
            </w:div>
            <w:div w:id="271060708">
              <w:marLeft w:val="0"/>
              <w:marRight w:val="0"/>
              <w:marTop w:val="0"/>
              <w:marBottom w:val="0"/>
              <w:divBdr>
                <w:top w:val="none" w:sz="0" w:space="0" w:color="auto"/>
                <w:left w:val="none" w:sz="0" w:space="0" w:color="auto"/>
                <w:bottom w:val="none" w:sz="0" w:space="0" w:color="auto"/>
                <w:right w:val="none" w:sz="0" w:space="0" w:color="auto"/>
              </w:divBdr>
            </w:div>
            <w:div w:id="477914946">
              <w:marLeft w:val="0"/>
              <w:marRight w:val="0"/>
              <w:marTop w:val="0"/>
              <w:marBottom w:val="0"/>
              <w:divBdr>
                <w:top w:val="none" w:sz="0" w:space="0" w:color="auto"/>
                <w:left w:val="none" w:sz="0" w:space="0" w:color="auto"/>
                <w:bottom w:val="none" w:sz="0" w:space="0" w:color="auto"/>
                <w:right w:val="none" w:sz="0" w:space="0" w:color="auto"/>
              </w:divBdr>
            </w:div>
            <w:div w:id="947855072">
              <w:marLeft w:val="0"/>
              <w:marRight w:val="0"/>
              <w:marTop w:val="0"/>
              <w:marBottom w:val="0"/>
              <w:divBdr>
                <w:top w:val="none" w:sz="0" w:space="0" w:color="auto"/>
                <w:left w:val="none" w:sz="0" w:space="0" w:color="auto"/>
                <w:bottom w:val="none" w:sz="0" w:space="0" w:color="auto"/>
                <w:right w:val="none" w:sz="0" w:space="0" w:color="auto"/>
              </w:divBdr>
            </w:div>
            <w:div w:id="1095828410">
              <w:marLeft w:val="0"/>
              <w:marRight w:val="0"/>
              <w:marTop w:val="0"/>
              <w:marBottom w:val="0"/>
              <w:divBdr>
                <w:top w:val="none" w:sz="0" w:space="0" w:color="auto"/>
                <w:left w:val="none" w:sz="0" w:space="0" w:color="auto"/>
                <w:bottom w:val="none" w:sz="0" w:space="0" w:color="auto"/>
                <w:right w:val="none" w:sz="0" w:space="0" w:color="auto"/>
              </w:divBdr>
            </w:div>
            <w:div w:id="1244757570">
              <w:marLeft w:val="0"/>
              <w:marRight w:val="0"/>
              <w:marTop w:val="0"/>
              <w:marBottom w:val="0"/>
              <w:divBdr>
                <w:top w:val="none" w:sz="0" w:space="0" w:color="auto"/>
                <w:left w:val="none" w:sz="0" w:space="0" w:color="auto"/>
                <w:bottom w:val="none" w:sz="0" w:space="0" w:color="auto"/>
                <w:right w:val="none" w:sz="0" w:space="0" w:color="auto"/>
              </w:divBdr>
            </w:div>
            <w:div w:id="1790972513">
              <w:marLeft w:val="0"/>
              <w:marRight w:val="0"/>
              <w:marTop w:val="0"/>
              <w:marBottom w:val="0"/>
              <w:divBdr>
                <w:top w:val="none" w:sz="0" w:space="0" w:color="auto"/>
                <w:left w:val="none" w:sz="0" w:space="0" w:color="auto"/>
                <w:bottom w:val="none" w:sz="0" w:space="0" w:color="auto"/>
                <w:right w:val="none" w:sz="0" w:space="0" w:color="auto"/>
              </w:divBdr>
            </w:div>
            <w:div w:id="1834446035">
              <w:marLeft w:val="0"/>
              <w:marRight w:val="0"/>
              <w:marTop w:val="0"/>
              <w:marBottom w:val="0"/>
              <w:divBdr>
                <w:top w:val="none" w:sz="0" w:space="0" w:color="auto"/>
                <w:left w:val="none" w:sz="0" w:space="0" w:color="auto"/>
                <w:bottom w:val="none" w:sz="0" w:space="0" w:color="auto"/>
                <w:right w:val="none" w:sz="0" w:space="0" w:color="auto"/>
              </w:divBdr>
            </w:div>
            <w:div w:id="1837114377">
              <w:marLeft w:val="0"/>
              <w:marRight w:val="0"/>
              <w:marTop w:val="0"/>
              <w:marBottom w:val="0"/>
              <w:divBdr>
                <w:top w:val="none" w:sz="0" w:space="0" w:color="auto"/>
                <w:left w:val="none" w:sz="0" w:space="0" w:color="auto"/>
                <w:bottom w:val="none" w:sz="0" w:space="0" w:color="auto"/>
                <w:right w:val="none" w:sz="0" w:space="0" w:color="auto"/>
              </w:divBdr>
            </w:div>
            <w:div w:id="1983849951">
              <w:marLeft w:val="0"/>
              <w:marRight w:val="0"/>
              <w:marTop w:val="0"/>
              <w:marBottom w:val="0"/>
              <w:divBdr>
                <w:top w:val="none" w:sz="0" w:space="0" w:color="auto"/>
                <w:left w:val="none" w:sz="0" w:space="0" w:color="auto"/>
                <w:bottom w:val="none" w:sz="0" w:space="0" w:color="auto"/>
                <w:right w:val="none" w:sz="0" w:space="0" w:color="auto"/>
              </w:divBdr>
            </w:div>
            <w:div w:id="198627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54506">
      <w:bodyDiv w:val="1"/>
      <w:marLeft w:val="0"/>
      <w:marRight w:val="0"/>
      <w:marTop w:val="0"/>
      <w:marBottom w:val="0"/>
      <w:divBdr>
        <w:top w:val="none" w:sz="0" w:space="0" w:color="auto"/>
        <w:left w:val="none" w:sz="0" w:space="0" w:color="auto"/>
        <w:bottom w:val="none" w:sz="0" w:space="0" w:color="auto"/>
        <w:right w:val="none" w:sz="0" w:space="0" w:color="auto"/>
      </w:divBdr>
      <w:divsChild>
        <w:div w:id="1169100055">
          <w:marLeft w:val="0"/>
          <w:marRight w:val="0"/>
          <w:marTop w:val="0"/>
          <w:marBottom w:val="0"/>
          <w:divBdr>
            <w:top w:val="none" w:sz="0" w:space="0" w:color="auto"/>
            <w:left w:val="none" w:sz="0" w:space="0" w:color="auto"/>
            <w:bottom w:val="none" w:sz="0" w:space="0" w:color="auto"/>
            <w:right w:val="none" w:sz="0" w:space="0" w:color="auto"/>
          </w:divBdr>
          <w:divsChild>
            <w:div w:id="86191771">
              <w:marLeft w:val="0"/>
              <w:marRight w:val="0"/>
              <w:marTop w:val="0"/>
              <w:marBottom w:val="0"/>
              <w:divBdr>
                <w:top w:val="none" w:sz="0" w:space="0" w:color="auto"/>
                <w:left w:val="none" w:sz="0" w:space="0" w:color="auto"/>
                <w:bottom w:val="none" w:sz="0" w:space="0" w:color="auto"/>
                <w:right w:val="none" w:sz="0" w:space="0" w:color="auto"/>
              </w:divBdr>
            </w:div>
            <w:div w:id="219832342">
              <w:marLeft w:val="0"/>
              <w:marRight w:val="0"/>
              <w:marTop w:val="0"/>
              <w:marBottom w:val="0"/>
              <w:divBdr>
                <w:top w:val="none" w:sz="0" w:space="0" w:color="auto"/>
                <w:left w:val="none" w:sz="0" w:space="0" w:color="auto"/>
                <w:bottom w:val="none" w:sz="0" w:space="0" w:color="auto"/>
                <w:right w:val="none" w:sz="0" w:space="0" w:color="auto"/>
              </w:divBdr>
            </w:div>
            <w:div w:id="14060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6684">
      <w:bodyDiv w:val="1"/>
      <w:marLeft w:val="0"/>
      <w:marRight w:val="0"/>
      <w:marTop w:val="0"/>
      <w:marBottom w:val="0"/>
      <w:divBdr>
        <w:top w:val="none" w:sz="0" w:space="0" w:color="auto"/>
        <w:left w:val="none" w:sz="0" w:space="0" w:color="auto"/>
        <w:bottom w:val="none" w:sz="0" w:space="0" w:color="auto"/>
        <w:right w:val="none" w:sz="0" w:space="0" w:color="auto"/>
      </w:divBdr>
      <w:divsChild>
        <w:div w:id="199821871">
          <w:marLeft w:val="0"/>
          <w:marRight w:val="0"/>
          <w:marTop w:val="0"/>
          <w:marBottom w:val="0"/>
          <w:divBdr>
            <w:top w:val="none" w:sz="0" w:space="0" w:color="auto"/>
            <w:left w:val="none" w:sz="0" w:space="0" w:color="auto"/>
            <w:bottom w:val="none" w:sz="0" w:space="0" w:color="auto"/>
            <w:right w:val="none" w:sz="0" w:space="0" w:color="auto"/>
          </w:divBdr>
          <w:divsChild>
            <w:div w:id="935946895">
              <w:marLeft w:val="0"/>
              <w:marRight w:val="0"/>
              <w:marTop w:val="0"/>
              <w:marBottom w:val="0"/>
              <w:divBdr>
                <w:top w:val="none" w:sz="0" w:space="0" w:color="auto"/>
                <w:left w:val="none" w:sz="0" w:space="0" w:color="auto"/>
                <w:bottom w:val="none" w:sz="0" w:space="0" w:color="auto"/>
                <w:right w:val="none" w:sz="0" w:space="0" w:color="auto"/>
              </w:divBdr>
            </w:div>
            <w:div w:id="937834251">
              <w:marLeft w:val="0"/>
              <w:marRight w:val="0"/>
              <w:marTop w:val="0"/>
              <w:marBottom w:val="0"/>
              <w:divBdr>
                <w:top w:val="none" w:sz="0" w:space="0" w:color="auto"/>
                <w:left w:val="none" w:sz="0" w:space="0" w:color="auto"/>
                <w:bottom w:val="none" w:sz="0" w:space="0" w:color="auto"/>
                <w:right w:val="none" w:sz="0" w:space="0" w:color="auto"/>
              </w:divBdr>
            </w:div>
            <w:div w:id="1034697894">
              <w:marLeft w:val="0"/>
              <w:marRight w:val="0"/>
              <w:marTop w:val="0"/>
              <w:marBottom w:val="0"/>
              <w:divBdr>
                <w:top w:val="none" w:sz="0" w:space="0" w:color="auto"/>
                <w:left w:val="none" w:sz="0" w:space="0" w:color="auto"/>
                <w:bottom w:val="none" w:sz="0" w:space="0" w:color="auto"/>
                <w:right w:val="none" w:sz="0" w:space="0" w:color="auto"/>
              </w:divBdr>
            </w:div>
            <w:div w:id="1300961598">
              <w:marLeft w:val="0"/>
              <w:marRight w:val="0"/>
              <w:marTop w:val="0"/>
              <w:marBottom w:val="0"/>
              <w:divBdr>
                <w:top w:val="none" w:sz="0" w:space="0" w:color="auto"/>
                <w:left w:val="none" w:sz="0" w:space="0" w:color="auto"/>
                <w:bottom w:val="none" w:sz="0" w:space="0" w:color="auto"/>
                <w:right w:val="none" w:sz="0" w:space="0" w:color="auto"/>
              </w:divBdr>
            </w:div>
            <w:div w:id="1531458782">
              <w:marLeft w:val="0"/>
              <w:marRight w:val="0"/>
              <w:marTop w:val="0"/>
              <w:marBottom w:val="0"/>
              <w:divBdr>
                <w:top w:val="none" w:sz="0" w:space="0" w:color="auto"/>
                <w:left w:val="none" w:sz="0" w:space="0" w:color="auto"/>
                <w:bottom w:val="none" w:sz="0" w:space="0" w:color="auto"/>
                <w:right w:val="none" w:sz="0" w:space="0" w:color="auto"/>
              </w:divBdr>
            </w:div>
            <w:div w:id="20813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0122">
      <w:bodyDiv w:val="1"/>
      <w:marLeft w:val="0"/>
      <w:marRight w:val="0"/>
      <w:marTop w:val="0"/>
      <w:marBottom w:val="0"/>
      <w:divBdr>
        <w:top w:val="none" w:sz="0" w:space="0" w:color="auto"/>
        <w:left w:val="none" w:sz="0" w:space="0" w:color="auto"/>
        <w:bottom w:val="none" w:sz="0" w:space="0" w:color="auto"/>
        <w:right w:val="none" w:sz="0" w:space="0" w:color="auto"/>
      </w:divBdr>
    </w:div>
    <w:div w:id="1222254761">
      <w:bodyDiv w:val="1"/>
      <w:marLeft w:val="0"/>
      <w:marRight w:val="0"/>
      <w:marTop w:val="0"/>
      <w:marBottom w:val="0"/>
      <w:divBdr>
        <w:top w:val="none" w:sz="0" w:space="0" w:color="auto"/>
        <w:left w:val="none" w:sz="0" w:space="0" w:color="auto"/>
        <w:bottom w:val="none" w:sz="0" w:space="0" w:color="auto"/>
        <w:right w:val="none" w:sz="0" w:space="0" w:color="auto"/>
      </w:divBdr>
      <w:divsChild>
        <w:div w:id="1259603607">
          <w:marLeft w:val="0"/>
          <w:marRight w:val="0"/>
          <w:marTop w:val="0"/>
          <w:marBottom w:val="0"/>
          <w:divBdr>
            <w:top w:val="none" w:sz="0" w:space="0" w:color="auto"/>
            <w:left w:val="none" w:sz="0" w:space="0" w:color="auto"/>
            <w:bottom w:val="none" w:sz="0" w:space="0" w:color="auto"/>
            <w:right w:val="none" w:sz="0" w:space="0" w:color="auto"/>
          </w:divBdr>
          <w:divsChild>
            <w:div w:id="833645197">
              <w:marLeft w:val="0"/>
              <w:marRight w:val="0"/>
              <w:marTop w:val="0"/>
              <w:marBottom w:val="0"/>
              <w:divBdr>
                <w:top w:val="none" w:sz="0" w:space="0" w:color="auto"/>
                <w:left w:val="none" w:sz="0" w:space="0" w:color="auto"/>
                <w:bottom w:val="none" w:sz="0" w:space="0" w:color="auto"/>
                <w:right w:val="none" w:sz="0" w:space="0" w:color="auto"/>
              </w:divBdr>
              <w:divsChild>
                <w:div w:id="9248076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5070228">
      <w:bodyDiv w:val="1"/>
      <w:marLeft w:val="0"/>
      <w:marRight w:val="0"/>
      <w:marTop w:val="0"/>
      <w:marBottom w:val="0"/>
      <w:divBdr>
        <w:top w:val="none" w:sz="0" w:space="0" w:color="auto"/>
        <w:left w:val="none" w:sz="0" w:space="0" w:color="auto"/>
        <w:bottom w:val="none" w:sz="0" w:space="0" w:color="auto"/>
        <w:right w:val="none" w:sz="0" w:space="0" w:color="auto"/>
      </w:divBdr>
      <w:divsChild>
        <w:div w:id="1666204">
          <w:marLeft w:val="0"/>
          <w:marRight w:val="0"/>
          <w:marTop w:val="0"/>
          <w:marBottom w:val="0"/>
          <w:divBdr>
            <w:top w:val="none" w:sz="0" w:space="0" w:color="auto"/>
            <w:left w:val="none" w:sz="0" w:space="0" w:color="auto"/>
            <w:bottom w:val="none" w:sz="0" w:space="0" w:color="auto"/>
            <w:right w:val="none" w:sz="0" w:space="0" w:color="auto"/>
          </w:divBdr>
          <w:divsChild>
            <w:div w:id="27919512">
              <w:marLeft w:val="0"/>
              <w:marRight w:val="0"/>
              <w:marTop w:val="0"/>
              <w:marBottom w:val="0"/>
              <w:divBdr>
                <w:top w:val="none" w:sz="0" w:space="0" w:color="auto"/>
                <w:left w:val="none" w:sz="0" w:space="0" w:color="auto"/>
                <w:bottom w:val="none" w:sz="0" w:space="0" w:color="auto"/>
                <w:right w:val="none" w:sz="0" w:space="0" w:color="auto"/>
              </w:divBdr>
            </w:div>
            <w:div w:id="45644534">
              <w:marLeft w:val="0"/>
              <w:marRight w:val="0"/>
              <w:marTop w:val="0"/>
              <w:marBottom w:val="0"/>
              <w:divBdr>
                <w:top w:val="none" w:sz="0" w:space="0" w:color="auto"/>
                <w:left w:val="none" w:sz="0" w:space="0" w:color="auto"/>
                <w:bottom w:val="none" w:sz="0" w:space="0" w:color="auto"/>
                <w:right w:val="none" w:sz="0" w:space="0" w:color="auto"/>
              </w:divBdr>
            </w:div>
            <w:div w:id="150487113">
              <w:marLeft w:val="0"/>
              <w:marRight w:val="0"/>
              <w:marTop w:val="0"/>
              <w:marBottom w:val="0"/>
              <w:divBdr>
                <w:top w:val="none" w:sz="0" w:space="0" w:color="auto"/>
                <w:left w:val="none" w:sz="0" w:space="0" w:color="auto"/>
                <w:bottom w:val="none" w:sz="0" w:space="0" w:color="auto"/>
                <w:right w:val="none" w:sz="0" w:space="0" w:color="auto"/>
              </w:divBdr>
            </w:div>
            <w:div w:id="150608036">
              <w:marLeft w:val="0"/>
              <w:marRight w:val="0"/>
              <w:marTop w:val="0"/>
              <w:marBottom w:val="0"/>
              <w:divBdr>
                <w:top w:val="none" w:sz="0" w:space="0" w:color="auto"/>
                <w:left w:val="none" w:sz="0" w:space="0" w:color="auto"/>
                <w:bottom w:val="none" w:sz="0" w:space="0" w:color="auto"/>
                <w:right w:val="none" w:sz="0" w:space="0" w:color="auto"/>
              </w:divBdr>
            </w:div>
            <w:div w:id="304626306">
              <w:marLeft w:val="0"/>
              <w:marRight w:val="0"/>
              <w:marTop w:val="0"/>
              <w:marBottom w:val="0"/>
              <w:divBdr>
                <w:top w:val="none" w:sz="0" w:space="0" w:color="auto"/>
                <w:left w:val="none" w:sz="0" w:space="0" w:color="auto"/>
                <w:bottom w:val="none" w:sz="0" w:space="0" w:color="auto"/>
                <w:right w:val="none" w:sz="0" w:space="0" w:color="auto"/>
              </w:divBdr>
            </w:div>
            <w:div w:id="730928453">
              <w:marLeft w:val="0"/>
              <w:marRight w:val="0"/>
              <w:marTop w:val="0"/>
              <w:marBottom w:val="0"/>
              <w:divBdr>
                <w:top w:val="none" w:sz="0" w:space="0" w:color="auto"/>
                <w:left w:val="none" w:sz="0" w:space="0" w:color="auto"/>
                <w:bottom w:val="none" w:sz="0" w:space="0" w:color="auto"/>
                <w:right w:val="none" w:sz="0" w:space="0" w:color="auto"/>
              </w:divBdr>
            </w:div>
            <w:div w:id="977496037">
              <w:marLeft w:val="0"/>
              <w:marRight w:val="0"/>
              <w:marTop w:val="0"/>
              <w:marBottom w:val="0"/>
              <w:divBdr>
                <w:top w:val="none" w:sz="0" w:space="0" w:color="auto"/>
                <w:left w:val="none" w:sz="0" w:space="0" w:color="auto"/>
                <w:bottom w:val="none" w:sz="0" w:space="0" w:color="auto"/>
                <w:right w:val="none" w:sz="0" w:space="0" w:color="auto"/>
              </w:divBdr>
            </w:div>
            <w:div w:id="1391268468">
              <w:marLeft w:val="0"/>
              <w:marRight w:val="0"/>
              <w:marTop w:val="0"/>
              <w:marBottom w:val="0"/>
              <w:divBdr>
                <w:top w:val="none" w:sz="0" w:space="0" w:color="auto"/>
                <w:left w:val="none" w:sz="0" w:space="0" w:color="auto"/>
                <w:bottom w:val="none" w:sz="0" w:space="0" w:color="auto"/>
                <w:right w:val="none" w:sz="0" w:space="0" w:color="auto"/>
              </w:divBdr>
            </w:div>
            <w:div w:id="1422987295">
              <w:marLeft w:val="0"/>
              <w:marRight w:val="0"/>
              <w:marTop w:val="0"/>
              <w:marBottom w:val="0"/>
              <w:divBdr>
                <w:top w:val="none" w:sz="0" w:space="0" w:color="auto"/>
                <w:left w:val="none" w:sz="0" w:space="0" w:color="auto"/>
                <w:bottom w:val="none" w:sz="0" w:space="0" w:color="auto"/>
                <w:right w:val="none" w:sz="0" w:space="0" w:color="auto"/>
              </w:divBdr>
            </w:div>
            <w:div w:id="1424035888">
              <w:marLeft w:val="0"/>
              <w:marRight w:val="0"/>
              <w:marTop w:val="0"/>
              <w:marBottom w:val="0"/>
              <w:divBdr>
                <w:top w:val="none" w:sz="0" w:space="0" w:color="auto"/>
                <w:left w:val="none" w:sz="0" w:space="0" w:color="auto"/>
                <w:bottom w:val="none" w:sz="0" w:space="0" w:color="auto"/>
                <w:right w:val="none" w:sz="0" w:space="0" w:color="auto"/>
              </w:divBdr>
            </w:div>
            <w:div w:id="1586457693">
              <w:marLeft w:val="0"/>
              <w:marRight w:val="0"/>
              <w:marTop w:val="0"/>
              <w:marBottom w:val="0"/>
              <w:divBdr>
                <w:top w:val="none" w:sz="0" w:space="0" w:color="auto"/>
                <w:left w:val="none" w:sz="0" w:space="0" w:color="auto"/>
                <w:bottom w:val="none" w:sz="0" w:space="0" w:color="auto"/>
                <w:right w:val="none" w:sz="0" w:space="0" w:color="auto"/>
              </w:divBdr>
            </w:div>
            <w:div w:id="16310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4818">
      <w:bodyDiv w:val="1"/>
      <w:marLeft w:val="0"/>
      <w:marRight w:val="0"/>
      <w:marTop w:val="0"/>
      <w:marBottom w:val="0"/>
      <w:divBdr>
        <w:top w:val="none" w:sz="0" w:space="0" w:color="auto"/>
        <w:left w:val="none" w:sz="0" w:space="0" w:color="auto"/>
        <w:bottom w:val="none" w:sz="0" w:space="0" w:color="auto"/>
        <w:right w:val="none" w:sz="0" w:space="0" w:color="auto"/>
      </w:divBdr>
    </w:div>
    <w:div w:id="1318727381">
      <w:bodyDiv w:val="1"/>
      <w:marLeft w:val="0"/>
      <w:marRight w:val="0"/>
      <w:marTop w:val="0"/>
      <w:marBottom w:val="0"/>
      <w:divBdr>
        <w:top w:val="none" w:sz="0" w:space="0" w:color="auto"/>
        <w:left w:val="none" w:sz="0" w:space="0" w:color="auto"/>
        <w:bottom w:val="none" w:sz="0" w:space="0" w:color="auto"/>
        <w:right w:val="none" w:sz="0" w:space="0" w:color="auto"/>
      </w:divBdr>
      <w:divsChild>
        <w:div w:id="942155814">
          <w:marLeft w:val="0"/>
          <w:marRight w:val="0"/>
          <w:marTop w:val="0"/>
          <w:marBottom w:val="0"/>
          <w:divBdr>
            <w:top w:val="none" w:sz="0" w:space="0" w:color="auto"/>
            <w:left w:val="none" w:sz="0" w:space="0" w:color="auto"/>
            <w:bottom w:val="none" w:sz="0" w:space="0" w:color="auto"/>
            <w:right w:val="none" w:sz="0" w:space="0" w:color="auto"/>
          </w:divBdr>
          <w:divsChild>
            <w:div w:id="160892064">
              <w:marLeft w:val="0"/>
              <w:marRight w:val="0"/>
              <w:marTop w:val="0"/>
              <w:marBottom w:val="0"/>
              <w:divBdr>
                <w:top w:val="none" w:sz="0" w:space="0" w:color="auto"/>
                <w:left w:val="none" w:sz="0" w:space="0" w:color="auto"/>
                <w:bottom w:val="none" w:sz="0" w:space="0" w:color="auto"/>
                <w:right w:val="none" w:sz="0" w:space="0" w:color="auto"/>
              </w:divBdr>
            </w:div>
            <w:div w:id="1880166128">
              <w:marLeft w:val="0"/>
              <w:marRight w:val="0"/>
              <w:marTop w:val="0"/>
              <w:marBottom w:val="0"/>
              <w:divBdr>
                <w:top w:val="none" w:sz="0" w:space="0" w:color="auto"/>
                <w:left w:val="none" w:sz="0" w:space="0" w:color="auto"/>
                <w:bottom w:val="none" w:sz="0" w:space="0" w:color="auto"/>
                <w:right w:val="none" w:sz="0" w:space="0" w:color="auto"/>
              </w:divBdr>
            </w:div>
            <w:div w:id="188620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49271">
      <w:bodyDiv w:val="1"/>
      <w:marLeft w:val="0"/>
      <w:marRight w:val="0"/>
      <w:marTop w:val="0"/>
      <w:marBottom w:val="0"/>
      <w:divBdr>
        <w:top w:val="none" w:sz="0" w:space="0" w:color="auto"/>
        <w:left w:val="none" w:sz="0" w:space="0" w:color="auto"/>
        <w:bottom w:val="none" w:sz="0" w:space="0" w:color="auto"/>
        <w:right w:val="none" w:sz="0" w:space="0" w:color="auto"/>
      </w:divBdr>
      <w:divsChild>
        <w:div w:id="688724842">
          <w:marLeft w:val="0"/>
          <w:marRight w:val="0"/>
          <w:marTop w:val="0"/>
          <w:marBottom w:val="0"/>
          <w:divBdr>
            <w:top w:val="none" w:sz="0" w:space="0" w:color="auto"/>
            <w:left w:val="none" w:sz="0" w:space="0" w:color="auto"/>
            <w:bottom w:val="none" w:sz="0" w:space="0" w:color="auto"/>
            <w:right w:val="none" w:sz="0" w:space="0" w:color="auto"/>
          </w:divBdr>
          <w:divsChild>
            <w:div w:id="749740462">
              <w:marLeft w:val="0"/>
              <w:marRight w:val="0"/>
              <w:marTop w:val="0"/>
              <w:marBottom w:val="0"/>
              <w:divBdr>
                <w:top w:val="none" w:sz="0" w:space="0" w:color="auto"/>
                <w:left w:val="none" w:sz="0" w:space="0" w:color="auto"/>
                <w:bottom w:val="none" w:sz="0" w:space="0" w:color="auto"/>
                <w:right w:val="none" w:sz="0" w:space="0" w:color="auto"/>
              </w:divBdr>
            </w:div>
            <w:div w:id="844134042">
              <w:marLeft w:val="0"/>
              <w:marRight w:val="0"/>
              <w:marTop w:val="0"/>
              <w:marBottom w:val="0"/>
              <w:divBdr>
                <w:top w:val="none" w:sz="0" w:space="0" w:color="auto"/>
                <w:left w:val="none" w:sz="0" w:space="0" w:color="auto"/>
                <w:bottom w:val="none" w:sz="0" w:space="0" w:color="auto"/>
                <w:right w:val="none" w:sz="0" w:space="0" w:color="auto"/>
              </w:divBdr>
            </w:div>
            <w:div w:id="20792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362">
      <w:bodyDiv w:val="1"/>
      <w:marLeft w:val="0"/>
      <w:marRight w:val="0"/>
      <w:marTop w:val="0"/>
      <w:marBottom w:val="0"/>
      <w:divBdr>
        <w:top w:val="none" w:sz="0" w:space="0" w:color="auto"/>
        <w:left w:val="none" w:sz="0" w:space="0" w:color="auto"/>
        <w:bottom w:val="none" w:sz="0" w:space="0" w:color="auto"/>
        <w:right w:val="none" w:sz="0" w:space="0" w:color="auto"/>
      </w:divBdr>
      <w:divsChild>
        <w:div w:id="191919408">
          <w:marLeft w:val="0"/>
          <w:marRight w:val="0"/>
          <w:marTop w:val="0"/>
          <w:marBottom w:val="0"/>
          <w:divBdr>
            <w:top w:val="none" w:sz="0" w:space="0" w:color="auto"/>
            <w:left w:val="none" w:sz="0" w:space="0" w:color="auto"/>
            <w:bottom w:val="none" w:sz="0" w:space="0" w:color="auto"/>
            <w:right w:val="none" w:sz="0" w:space="0" w:color="auto"/>
          </w:divBdr>
          <w:divsChild>
            <w:div w:id="145778097">
              <w:marLeft w:val="0"/>
              <w:marRight w:val="0"/>
              <w:marTop w:val="0"/>
              <w:marBottom w:val="0"/>
              <w:divBdr>
                <w:top w:val="none" w:sz="0" w:space="0" w:color="auto"/>
                <w:left w:val="none" w:sz="0" w:space="0" w:color="auto"/>
                <w:bottom w:val="none" w:sz="0" w:space="0" w:color="auto"/>
                <w:right w:val="none" w:sz="0" w:space="0" w:color="auto"/>
              </w:divBdr>
            </w:div>
            <w:div w:id="262883118">
              <w:marLeft w:val="0"/>
              <w:marRight w:val="0"/>
              <w:marTop w:val="0"/>
              <w:marBottom w:val="0"/>
              <w:divBdr>
                <w:top w:val="none" w:sz="0" w:space="0" w:color="auto"/>
                <w:left w:val="none" w:sz="0" w:space="0" w:color="auto"/>
                <w:bottom w:val="none" w:sz="0" w:space="0" w:color="auto"/>
                <w:right w:val="none" w:sz="0" w:space="0" w:color="auto"/>
              </w:divBdr>
            </w:div>
            <w:div w:id="430703552">
              <w:marLeft w:val="0"/>
              <w:marRight w:val="0"/>
              <w:marTop w:val="0"/>
              <w:marBottom w:val="0"/>
              <w:divBdr>
                <w:top w:val="none" w:sz="0" w:space="0" w:color="auto"/>
                <w:left w:val="none" w:sz="0" w:space="0" w:color="auto"/>
                <w:bottom w:val="none" w:sz="0" w:space="0" w:color="auto"/>
                <w:right w:val="none" w:sz="0" w:space="0" w:color="auto"/>
              </w:divBdr>
            </w:div>
            <w:div w:id="474108498">
              <w:marLeft w:val="0"/>
              <w:marRight w:val="0"/>
              <w:marTop w:val="0"/>
              <w:marBottom w:val="0"/>
              <w:divBdr>
                <w:top w:val="none" w:sz="0" w:space="0" w:color="auto"/>
                <w:left w:val="none" w:sz="0" w:space="0" w:color="auto"/>
                <w:bottom w:val="none" w:sz="0" w:space="0" w:color="auto"/>
                <w:right w:val="none" w:sz="0" w:space="0" w:color="auto"/>
              </w:divBdr>
            </w:div>
            <w:div w:id="621693060">
              <w:marLeft w:val="0"/>
              <w:marRight w:val="0"/>
              <w:marTop w:val="0"/>
              <w:marBottom w:val="0"/>
              <w:divBdr>
                <w:top w:val="none" w:sz="0" w:space="0" w:color="auto"/>
                <w:left w:val="none" w:sz="0" w:space="0" w:color="auto"/>
                <w:bottom w:val="none" w:sz="0" w:space="0" w:color="auto"/>
                <w:right w:val="none" w:sz="0" w:space="0" w:color="auto"/>
              </w:divBdr>
            </w:div>
            <w:div w:id="628324167">
              <w:marLeft w:val="0"/>
              <w:marRight w:val="0"/>
              <w:marTop w:val="0"/>
              <w:marBottom w:val="0"/>
              <w:divBdr>
                <w:top w:val="none" w:sz="0" w:space="0" w:color="auto"/>
                <w:left w:val="none" w:sz="0" w:space="0" w:color="auto"/>
                <w:bottom w:val="none" w:sz="0" w:space="0" w:color="auto"/>
                <w:right w:val="none" w:sz="0" w:space="0" w:color="auto"/>
              </w:divBdr>
            </w:div>
            <w:div w:id="895706132">
              <w:marLeft w:val="0"/>
              <w:marRight w:val="0"/>
              <w:marTop w:val="0"/>
              <w:marBottom w:val="0"/>
              <w:divBdr>
                <w:top w:val="none" w:sz="0" w:space="0" w:color="auto"/>
                <w:left w:val="none" w:sz="0" w:space="0" w:color="auto"/>
                <w:bottom w:val="none" w:sz="0" w:space="0" w:color="auto"/>
                <w:right w:val="none" w:sz="0" w:space="0" w:color="auto"/>
              </w:divBdr>
            </w:div>
            <w:div w:id="1156843817">
              <w:marLeft w:val="0"/>
              <w:marRight w:val="0"/>
              <w:marTop w:val="0"/>
              <w:marBottom w:val="0"/>
              <w:divBdr>
                <w:top w:val="none" w:sz="0" w:space="0" w:color="auto"/>
                <w:left w:val="none" w:sz="0" w:space="0" w:color="auto"/>
                <w:bottom w:val="none" w:sz="0" w:space="0" w:color="auto"/>
                <w:right w:val="none" w:sz="0" w:space="0" w:color="auto"/>
              </w:divBdr>
            </w:div>
            <w:div w:id="1159464434">
              <w:marLeft w:val="0"/>
              <w:marRight w:val="0"/>
              <w:marTop w:val="0"/>
              <w:marBottom w:val="0"/>
              <w:divBdr>
                <w:top w:val="none" w:sz="0" w:space="0" w:color="auto"/>
                <w:left w:val="none" w:sz="0" w:space="0" w:color="auto"/>
                <w:bottom w:val="none" w:sz="0" w:space="0" w:color="auto"/>
                <w:right w:val="none" w:sz="0" w:space="0" w:color="auto"/>
              </w:divBdr>
            </w:div>
            <w:div w:id="1217932377">
              <w:marLeft w:val="0"/>
              <w:marRight w:val="0"/>
              <w:marTop w:val="0"/>
              <w:marBottom w:val="0"/>
              <w:divBdr>
                <w:top w:val="none" w:sz="0" w:space="0" w:color="auto"/>
                <w:left w:val="none" w:sz="0" w:space="0" w:color="auto"/>
                <w:bottom w:val="none" w:sz="0" w:space="0" w:color="auto"/>
                <w:right w:val="none" w:sz="0" w:space="0" w:color="auto"/>
              </w:divBdr>
            </w:div>
            <w:div w:id="1331328329">
              <w:marLeft w:val="0"/>
              <w:marRight w:val="0"/>
              <w:marTop w:val="0"/>
              <w:marBottom w:val="0"/>
              <w:divBdr>
                <w:top w:val="none" w:sz="0" w:space="0" w:color="auto"/>
                <w:left w:val="none" w:sz="0" w:space="0" w:color="auto"/>
                <w:bottom w:val="none" w:sz="0" w:space="0" w:color="auto"/>
                <w:right w:val="none" w:sz="0" w:space="0" w:color="auto"/>
              </w:divBdr>
            </w:div>
            <w:div w:id="1360010924">
              <w:marLeft w:val="0"/>
              <w:marRight w:val="0"/>
              <w:marTop w:val="0"/>
              <w:marBottom w:val="0"/>
              <w:divBdr>
                <w:top w:val="none" w:sz="0" w:space="0" w:color="auto"/>
                <w:left w:val="none" w:sz="0" w:space="0" w:color="auto"/>
                <w:bottom w:val="none" w:sz="0" w:space="0" w:color="auto"/>
                <w:right w:val="none" w:sz="0" w:space="0" w:color="auto"/>
              </w:divBdr>
            </w:div>
            <w:div w:id="1412119255">
              <w:marLeft w:val="0"/>
              <w:marRight w:val="0"/>
              <w:marTop w:val="0"/>
              <w:marBottom w:val="0"/>
              <w:divBdr>
                <w:top w:val="none" w:sz="0" w:space="0" w:color="auto"/>
                <w:left w:val="none" w:sz="0" w:space="0" w:color="auto"/>
                <w:bottom w:val="none" w:sz="0" w:space="0" w:color="auto"/>
                <w:right w:val="none" w:sz="0" w:space="0" w:color="auto"/>
              </w:divBdr>
            </w:div>
            <w:div w:id="1488471276">
              <w:marLeft w:val="0"/>
              <w:marRight w:val="0"/>
              <w:marTop w:val="0"/>
              <w:marBottom w:val="0"/>
              <w:divBdr>
                <w:top w:val="none" w:sz="0" w:space="0" w:color="auto"/>
                <w:left w:val="none" w:sz="0" w:space="0" w:color="auto"/>
                <w:bottom w:val="none" w:sz="0" w:space="0" w:color="auto"/>
                <w:right w:val="none" w:sz="0" w:space="0" w:color="auto"/>
              </w:divBdr>
            </w:div>
            <w:div w:id="1568301134">
              <w:marLeft w:val="0"/>
              <w:marRight w:val="0"/>
              <w:marTop w:val="0"/>
              <w:marBottom w:val="0"/>
              <w:divBdr>
                <w:top w:val="none" w:sz="0" w:space="0" w:color="auto"/>
                <w:left w:val="none" w:sz="0" w:space="0" w:color="auto"/>
                <w:bottom w:val="none" w:sz="0" w:space="0" w:color="auto"/>
                <w:right w:val="none" w:sz="0" w:space="0" w:color="auto"/>
              </w:divBdr>
            </w:div>
            <w:div w:id="1598293255">
              <w:marLeft w:val="0"/>
              <w:marRight w:val="0"/>
              <w:marTop w:val="0"/>
              <w:marBottom w:val="0"/>
              <w:divBdr>
                <w:top w:val="none" w:sz="0" w:space="0" w:color="auto"/>
                <w:left w:val="none" w:sz="0" w:space="0" w:color="auto"/>
                <w:bottom w:val="none" w:sz="0" w:space="0" w:color="auto"/>
                <w:right w:val="none" w:sz="0" w:space="0" w:color="auto"/>
              </w:divBdr>
            </w:div>
            <w:div w:id="1611663667">
              <w:marLeft w:val="0"/>
              <w:marRight w:val="0"/>
              <w:marTop w:val="0"/>
              <w:marBottom w:val="0"/>
              <w:divBdr>
                <w:top w:val="none" w:sz="0" w:space="0" w:color="auto"/>
                <w:left w:val="none" w:sz="0" w:space="0" w:color="auto"/>
                <w:bottom w:val="none" w:sz="0" w:space="0" w:color="auto"/>
                <w:right w:val="none" w:sz="0" w:space="0" w:color="auto"/>
              </w:divBdr>
            </w:div>
            <w:div w:id="1819573881">
              <w:marLeft w:val="0"/>
              <w:marRight w:val="0"/>
              <w:marTop w:val="0"/>
              <w:marBottom w:val="0"/>
              <w:divBdr>
                <w:top w:val="none" w:sz="0" w:space="0" w:color="auto"/>
                <w:left w:val="none" w:sz="0" w:space="0" w:color="auto"/>
                <w:bottom w:val="none" w:sz="0" w:space="0" w:color="auto"/>
                <w:right w:val="none" w:sz="0" w:space="0" w:color="auto"/>
              </w:divBdr>
            </w:div>
            <w:div w:id="1864200259">
              <w:marLeft w:val="0"/>
              <w:marRight w:val="0"/>
              <w:marTop w:val="0"/>
              <w:marBottom w:val="0"/>
              <w:divBdr>
                <w:top w:val="none" w:sz="0" w:space="0" w:color="auto"/>
                <w:left w:val="none" w:sz="0" w:space="0" w:color="auto"/>
                <w:bottom w:val="none" w:sz="0" w:space="0" w:color="auto"/>
                <w:right w:val="none" w:sz="0" w:space="0" w:color="auto"/>
              </w:divBdr>
            </w:div>
            <w:div w:id="1942713289">
              <w:marLeft w:val="0"/>
              <w:marRight w:val="0"/>
              <w:marTop w:val="0"/>
              <w:marBottom w:val="0"/>
              <w:divBdr>
                <w:top w:val="none" w:sz="0" w:space="0" w:color="auto"/>
                <w:left w:val="none" w:sz="0" w:space="0" w:color="auto"/>
                <w:bottom w:val="none" w:sz="0" w:space="0" w:color="auto"/>
                <w:right w:val="none" w:sz="0" w:space="0" w:color="auto"/>
              </w:divBdr>
            </w:div>
            <w:div w:id="2077631232">
              <w:marLeft w:val="0"/>
              <w:marRight w:val="0"/>
              <w:marTop w:val="0"/>
              <w:marBottom w:val="0"/>
              <w:divBdr>
                <w:top w:val="none" w:sz="0" w:space="0" w:color="auto"/>
                <w:left w:val="none" w:sz="0" w:space="0" w:color="auto"/>
                <w:bottom w:val="none" w:sz="0" w:space="0" w:color="auto"/>
                <w:right w:val="none" w:sz="0" w:space="0" w:color="auto"/>
              </w:divBdr>
            </w:div>
            <w:div w:id="20797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9338">
      <w:bodyDiv w:val="1"/>
      <w:marLeft w:val="0"/>
      <w:marRight w:val="0"/>
      <w:marTop w:val="0"/>
      <w:marBottom w:val="0"/>
      <w:divBdr>
        <w:top w:val="none" w:sz="0" w:space="0" w:color="auto"/>
        <w:left w:val="none" w:sz="0" w:space="0" w:color="auto"/>
        <w:bottom w:val="none" w:sz="0" w:space="0" w:color="auto"/>
        <w:right w:val="none" w:sz="0" w:space="0" w:color="auto"/>
      </w:divBdr>
      <w:divsChild>
        <w:div w:id="2037146750">
          <w:marLeft w:val="0"/>
          <w:marRight w:val="0"/>
          <w:marTop w:val="0"/>
          <w:marBottom w:val="0"/>
          <w:divBdr>
            <w:top w:val="none" w:sz="0" w:space="0" w:color="auto"/>
            <w:left w:val="none" w:sz="0" w:space="0" w:color="auto"/>
            <w:bottom w:val="none" w:sz="0" w:space="0" w:color="auto"/>
            <w:right w:val="none" w:sz="0" w:space="0" w:color="auto"/>
          </w:divBdr>
          <w:divsChild>
            <w:div w:id="222646234">
              <w:marLeft w:val="0"/>
              <w:marRight w:val="0"/>
              <w:marTop w:val="0"/>
              <w:marBottom w:val="0"/>
              <w:divBdr>
                <w:top w:val="none" w:sz="0" w:space="0" w:color="auto"/>
                <w:left w:val="none" w:sz="0" w:space="0" w:color="auto"/>
                <w:bottom w:val="none" w:sz="0" w:space="0" w:color="auto"/>
                <w:right w:val="none" w:sz="0" w:space="0" w:color="auto"/>
              </w:divBdr>
            </w:div>
            <w:div w:id="391274188">
              <w:marLeft w:val="0"/>
              <w:marRight w:val="0"/>
              <w:marTop w:val="0"/>
              <w:marBottom w:val="0"/>
              <w:divBdr>
                <w:top w:val="none" w:sz="0" w:space="0" w:color="auto"/>
                <w:left w:val="none" w:sz="0" w:space="0" w:color="auto"/>
                <w:bottom w:val="none" w:sz="0" w:space="0" w:color="auto"/>
                <w:right w:val="none" w:sz="0" w:space="0" w:color="auto"/>
              </w:divBdr>
            </w:div>
            <w:div w:id="494107604">
              <w:marLeft w:val="0"/>
              <w:marRight w:val="0"/>
              <w:marTop w:val="0"/>
              <w:marBottom w:val="0"/>
              <w:divBdr>
                <w:top w:val="none" w:sz="0" w:space="0" w:color="auto"/>
                <w:left w:val="none" w:sz="0" w:space="0" w:color="auto"/>
                <w:bottom w:val="none" w:sz="0" w:space="0" w:color="auto"/>
                <w:right w:val="none" w:sz="0" w:space="0" w:color="auto"/>
              </w:divBdr>
            </w:div>
            <w:div w:id="526868768">
              <w:marLeft w:val="0"/>
              <w:marRight w:val="0"/>
              <w:marTop w:val="0"/>
              <w:marBottom w:val="0"/>
              <w:divBdr>
                <w:top w:val="none" w:sz="0" w:space="0" w:color="auto"/>
                <w:left w:val="none" w:sz="0" w:space="0" w:color="auto"/>
                <w:bottom w:val="none" w:sz="0" w:space="0" w:color="auto"/>
                <w:right w:val="none" w:sz="0" w:space="0" w:color="auto"/>
              </w:divBdr>
            </w:div>
            <w:div w:id="555773932">
              <w:marLeft w:val="0"/>
              <w:marRight w:val="0"/>
              <w:marTop w:val="0"/>
              <w:marBottom w:val="0"/>
              <w:divBdr>
                <w:top w:val="none" w:sz="0" w:space="0" w:color="auto"/>
                <w:left w:val="none" w:sz="0" w:space="0" w:color="auto"/>
                <w:bottom w:val="none" w:sz="0" w:space="0" w:color="auto"/>
                <w:right w:val="none" w:sz="0" w:space="0" w:color="auto"/>
              </w:divBdr>
            </w:div>
            <w:div w:id="616176723">
              <w:marLeft w:val="0"/>
              <w:marRight w:val="0"/>
              <w:marTop w:val="0"/>
              <w:marBottom w:val="0"/>
              <w:divBdr>
                <w:top w:val="none" w:sz="0" w:space="0" w:color="auto"/>
                <w:left w:val="none" w:sz="0" w:space="0" w:color="auto"/>
                <w:bottom w:val="none" w:sz="0" w:space="0" w:color="auto"/>
                <w:right w:val="none" w:sz="0" w:space="0" w:color="auto"/>
              </w:divBdr>
            </w:div>
            <w:div w:id="1145900513">
              <w:marLeft w:val="0"/>
              <w:marRight w:val="0"/>
              <w:marTop w:val="0"/>
              <w:marBottom w:val="0"/>
              <w:divBdr>
                <w:top w:val="none" w:sz="0" w:space="0" w:color="auto"/>
                <w:left w:val="none" w:sz="0" w:space="0" w:color="auto"/>
                <w:bottom w:val="none" w:sz="0" w:space="0" w:color="auto"/>
                <w:right w:val="none" w:sz="0" w:space="0" w:color="auto"/>
              </w:divBdr>
            </w:div>
            <w:div w:id="1412267668">
              <w:marLeft w:val="0"/>
              <w:marRight w:val="0"/>
              <w:marTop w:val="0"/>
              <w:marBottom w:val="0"/>
              <w:divBdr>
                <w:top w:val="none" w:sz="0" w:space="0" w:color="auto"/>
                <w:left w:val="none" w:sz="0" w:space="0" w:color="auto"/>
                <w:bottom w:val="none" w:sz="0" w:space="0" w:color="auto"/>
                <w:right w:val="none" w:sz="0" w:space="0" w:color="auto"/>
              </w:divBdr>
            </w:div>
            <w:div w:id="1599487189">
              <w:marLeft w:val="0"/>
              <w:marRight w:val="0"/>
              <w:marTop w:val="0"/>
              <w:marBottom w:val="0"/>
              <w:divBdr>
                <w:top w:val="none" w:sz="0" w:space="0" w:color="auto"/>
                <w:left w:val="none" w:sz="0" w:space="0" w:color="auto"/>
                <w:bottom w:val="none" w:sz="0" w:space="0" w:color="auto"/>
                <w:right w:val="none" w:sz="0" w:space="0" w:color="auto"/>
              </w:divBdr>
            </w:div>
            <w:div w:id="1628852076">
              <w:marLeft w:val="0"/>
              <w:marRight w:val="0"/>
              <w:marTop w:val="0"/>
              <w:marBottom w:val="0"/>
              <w:divBdr>
                <w:top w:val="none" w:sz="0" w:space="0" w:color="auto"/>
                <w:left w:val="none" w:sz="0" w:space="0" w:color="auto"/>
                <w:bottom w:val="none" w:sz="0" w:space="0" w:color="auto"/>
                <w:right w:val="none" w:sz="0" w:space="0" w:color="auto"/>
              </w:divBdr>
            </w:div>
            <w:div w:id="1947538337">
              <w:marLeft w:val="0"/>
              <w:marRight w:val="0"/>
              <w:marTop w:val="0"/>
              <w:marBottom w:val="0"/>
              <w:divBdr>
                <w:top w:val="none" w:sz="0" w:space="0" w:color="auto"/>
                <w:left w:val="none" w:sz="0" w:space="0" w:color="auto"/>
                <w:bottom w:val="none" w:sz="0" w:space="0" w:color="auto"/>
                <w:right w:val="none" w:sz="0" w:space="0" w:color="auto"/>
              </w:divBdr>
            </w:div>
            <w:div w:id="20459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2588">
      <w:bodyDiv w:val="1"/>
      <w:marLeft w:val="0"/>
      <w:marRight w:val="0"/>
      <w:marTop w:val="0"/>
      <w:marBottom w:val="0"/>
      <w:divBdr>
        <w:top w:val="none" w:sz="0" w:space="0" w:color="auto"/>
        <w:left w:val="none" w:sz="0" w:space="0" w:color="auto"/>
        <w:bottom w:val="none" w:sz="0" w:space="0" w:color="auto"/>
        <w:right w:val="none" w:sz="0" w:space="0" w:color="auto"/>
      </w:divBdr>
    </w:div>
    <w:div w:id="1425809767">
      <w:bodyDiv w:val="1"/>
      <w:marLeft w:val="0"/>
      <w:marRight w:val="0"/>
      <w:marTop w:val="0"/>
      <w:marBottom w:val="0"/>
      <w:divBdr>
        <w:top w:val="none" w:sz="0" w:space="0" w:color="auto"/>
        <w:left w:val="none" w:sz="0" w:space="0" w:color="auto"/>
        <w:bottom w:val="none" w:sz="0" w:space="0" w:color="auto"/>
        <w:right w:val="none" w:sz="0" w:space="0" w:color="auto"/>
      </w:divBdr>
      <w:divsChild>
        <w:div w:id="1465611968">
          <w:marLeft w:val="0"/>
          <w:marRight w:val="0"/>
          <w:marTop w:val="0"/>
          <w:marBottom w:val="0"/>
          <w:divBdr>
            <w:top w:val="none" w:sz="0" w:space="0" w:color="auto"/>
            <w:left w:val="none" w:sz="0" w:space="0" w:color="auto"/>
            <w:bottom w:val="none" w:sz="0" w:space="0" w:color="auto"/>
            <w:right w:val="none" w:sz="0" w:space="0" w:color="auto"/>
          </w:divBdr>
          <w:divsChild>
            <w:div w:id="167719134">
              <w:marLeft w:val="0"/>
              <w:marRight w:val="0"/>
              <w:marTop w:val="0"/>
              <w:marBottom w:val="0"/>
              <w:divBdr>
                <w:top w:val="none" w:sz="0" w:space="0" w:color="auto"/>
                <w:left w:val="none" w:sz="0" w:space="0" w:color="auto"/>
                <w:bottom w:val="none" w:sz="0" w:space="0" w:color="auto"/>
                <w:right w:val="none" w:sz="0" w:space="0" w:color="auto"/>
              </w:divBdr>
            </w:div>
            <w:div w:id="750931670">
              <w:marLeft w:val="0"/>
              <w:marRight w:val="0"/>
              <w:marTop w:val="0"/>
              <w:marBottom w:val="0"/>
              <w:divBdr>
                <w:top w:val="none" w:sz="0" w:space="0" w:color="auto"/>
                <w:left w:val="none" w:sz="0" w:space="0" w:color="auto"/>
                <w:bottom w:val="none" w:sz="0" w:space="0" w:color="auto"/>
                <w:right w:val="none" w:sz="0" w:space="0" w:color="auto"/>
              </w:divBdr>
            </w:div>
            <w:div w:id="1772627738">
              <w:marLeft w:val="0"/>
              <w:marRight w:val="0"/>
              <w:marTop w:val="0"/>
              <w:marBottom w:val="0"/>
              <w:divBdr>
                <w:top w:val="none" w:sz="0" w:space="0" w:color="auto"/>
                <w:left w:val="none" w:sz="0" w:space="0" w:color="auto"/>
                <w:bottom w:val="none" w:sz="0" w:space="0" w:color="auto"/>
                <w:right w:val="none" w:sz="0" w:space="0" w:color="auto"/>
              </w:divBdr>
            </w:div>
            <w:div w:id="19057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61526">
      <w:bodyDiv w:val="1"/>
      <w:marLeft w:val="0"/>
      <w:marRight w:val="0"/>
      <w:marTop w:val="0"/>
      <w:marBottom w:val="0"/>
      <w:divBdr>
        <w:top w:val="none" w:sz="0" w:space="0" w:color="auto"/>
        <w:left w:val="none" w:sz="0" w:space="0" w:color="auto"/>
        <w:bottom w:val="none" w:sz="0" w:space="0" w:color="auto"/>
        <w:right w:val="none" w:sz="0" w:space="0" w:color="auto"/>
      </w:divBdr>
      <w:divsChild>
        <w:div w:id="1472669971">
          <w:marLeft w:val="0"/>
          <w:marRight w:val="0"/>
          <w:marTop w:val="0"/>
          <w:marBottom w:val="0"/>
          <w:divBdr>
            <w:top w:val="none" w:sz="0" w:space="0" w:color="auto"/>
            <w:left w:val="none" w:sz="0" w:space="0" w:color="auto"/>
            <w:bottom w:val="none" w:sz="0" w:space="0" w:color="auto"/>
            <w:right w:val="none" w:sz="0" w:space="0" w:color="auto"/>
          </w:divBdr>
          <w:divsChild>
            <w:div w:id="58406520">
              <w:marLeft w:val="0"/>
              <w:marRight w:val="0"/>
              <w:marTop w:val="0"/>
              <w:marBottom w:val="0"/>
              <w:divBdr>
                <w:top w:val="none" w:sz="0" w:space="0" w:color="auto"/>
                <w:left w:val="none" w:sz="0" w:space="0" w:color="auto"/>
                <w:bottom w:val="none" w:sz="0" w:space="0" w:color="auto"/>
                <w:right w:val="none" w:sz="0" w:space="0" w:color="auto"/>
              </w:divBdr>
            </w:div>
            <w:div w:id="105152120">
              <w:marLeft w:val="0"/>
              <w:marRight w:val="0"/>
              <w:marTop w:val="0"/>
              <w:marBottom w:val="0"/>
              <w:divBdr>
                <w:top w:val="none" w:sz="0" w:space="0" w:color="auto"/>
                <w:left w:val="none" w:sz="0" w:space="0" w:color="auto"/>
                <w:bottom w:val="none" w:sz="0" w:space="0" w:color="auto"/>
                <w:right w:val="none" w:sz="0" w:space="0" w:color="auto"/>
              </w:divBdr>
            </w:div>
            <w:div w:id="311762252">
              <w:marLeft w:val="0"/>
              <w:marRight w:val="0"/>
              <w:marTop w:val="0"/>
              <w:marBottom w:val="0"/>
              <w:divBdr>
                <w:top w:val="none" w:sz="0" w:space="0" w:color="auto"/>
                <w:left w:val="none" w:sz="0" w:space="0" w:color="auto"/>
                <w:bottom w:val="none" w:sz="0" w:space="0" w:color="auto"/>
                <w:right w:val="none" w:sz="0" w:space="0" w:color="auto"/>
              </w:divBdr>
            </w:div>
            <w:div w:id="370687501">
              <w:marLeft w:val="0"/>
              <w:marRight w:val="0"/>
              <w:marTop w:val="0"/>
              <w:marBottom w:val="0"/>
              <w:divBdr>
                <w:top w:val="none" w:sz="0" w:space="0" w:color="auto"/>
                <w:left w:val="none" w:sz="0" w:space="0" w:color="auto"/>
                <w:bottom w:val="none" w:sz="0" w:space="0" w:color="auto"/>
                <w:right w:val="none" w:sz="0" w:space="0" w:color="auto"/>
              </w:divBdr>
            </w:div>
            <w:div w:id="970987685">
              <w:marLeft w:val="0"/>
              <w:marRight w:val="0"/>
              <w:marTop w:val="0"/>
              <w:marBottom w:val="0"/>
              <w:divBdr>
                <w:top w:val="none" w:sz="0" w:space="0" w:color="auto"/>
                <w:left w:val="none" w:sz="0" w:space="0" w:color="auto"/>
                <w:bottom w:val="none" w:sz="0" w:space="0" w:color="auto"/>
                <w:right w:val="none" w:sz="0" w:space="0" w:color="auto"/>
              </w:divBdr>
            </w:div>
            <w:div w:id="168683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98977">
      <w:bodyDiv w:val="1"/>
      <w:marLeft w:val="0"/>
      <w:marRight w:val="0"/>
      <w:marTop w:val="0"/>
      <w:marBottom w:val="0"/>
      <w:divBdr>
        <w:top w:val="none" w:sz="0" w:space="0" w:color="auto"/>
        <w:left w:val="none" w:sz="0" w:space="0" w:color="auto"/>
        <w:bottom w:val="none" w:sz="0" w:space="0" w:color="auto"/>
        <w:right w:val="none" w:sz="0" w:space="0" w:color="auto"/>
      </w:divBdr>
      <w:divsChild>
        <w:div w:id="776296563">
          <w:marLeft w:val="0"/>
          <w:marRight w:val="0"/>
          <w:marTop w:val="0"/>
          <w:marBottom w:val="0"/>
          <w:divBdr>
            <w:top w:val="none" w:sz="0" w:space="0" w:color="auto"/>
            <w:left w:val="none" w:sz="0" w:space="0" w:color="auto"/>
            <w:bottom w:val="none" w:sz="0" w:space="0" w:color="auto"/>
            <w:right w:val="none" w:sz="0" w:space="0" w:color="auto"/>
          </w:divBdr>
          <w:divsChild>
            <w:div w:id="235365069">
              <w:marLeft w:val="0"/>
              <w:marRight w:val="0"/>
              <w:marTop w:val="0"/>
              <w:marBottom w:val="0"/>
              <w:divBdr>
                <w:top w:val="none" w:sz="0" w:space="0" w:color="auto"/>
                <w:left w:val="none" w:sz="0" w:space="0" w:color="auto"/>
                <w:bottom w:val="none" w:sz="0" w:space="0" w:color="auto"/>
                <w:right w:val="none" w:sz="0" w:space="0" w:color="auto"/>
              </w:divBdr>
            </w:div>
            <w:div w:id="497186170">
              <w:marLeft w:val="0"/>
              <w:marRight w:val="0"/>
              <w:marTop w:val="0"/>
              <w:marBottom w:val="0"/>
              <w:divBdr>
                <w:top w:val="none" w:sz="0" w:space="0" w:color="auto"/>
                <w:left w:val="none" w:sz="0" w:space="0" w:color="auto"/>
                <w:bottom w:val="none" w:sz="0" w:space="0" w:color="auto"/>
                <w:right w:val="none" w:sz="0" w:space="0" w:color="auto"/>
              </w:divBdr>
            </w:div>
            <w:div w:id="1018507748">
              <w:marLeft w:val="0"/>
              <w:marRight w:val="0"/>
              <w:marTop w:val="0"/>
              <w:marBottom w:val="0"/>
              <w:divBdr>
                <w:top w:val="none" w:sz="0" w:space="0" w:color="auto"/>
                <w:left w:val="none" w:sz="0" w:space="0" w:color="auto"/>
                <w:bottom w:val="none" w:sz="0" w:space="0" w:color="auto"/>
                <w:right w:val="none" w:sz="0" w:space="0" w:color="auto"/>
              </w:divBdr>
            </w:div>
            <w:div w:id="1383016008">
              <w:marLeft w:val="0"/>
              <w:marRight w:val="0"/>
              <w:marTop w:val="0"/>
              <w:marBottom w:val="0"/>
              <w:divBdr>
                <w:top w:val="none" w:sz="0" w:space="0" w:color="auto"/>
                <w:left w:val="none" w:sz="0" w:space="0" w:color="auto"/>
                <w:bottom w:val="none" w:sz="0" w:space="0" w:color="auto"/>
                <w:right w:val="none" w:sz="0" w:space="0" w:color="auto"/>
              </w:divBdr>
            </w:div>
            <w:div w:id="1866864763">
              <w:marLeft w:val="0"/>
              <w:marRight w:val="0"/>
              <w:marTop w:val="0"/>
              <w:marBottom w:val="0"/>
              <w:divBdr>
                <w:top w:val="none" w:sz="0" w:space="0" w:color="auto"/>
                <w:left w:val="none" w:sz="0" w:space="0" w:color="auto"/>
                <w:bottom w:val="none" w:sz="0" w:space="0" w:color="auto"/>
                <w:right w:val="none" w:sz="0" w:space="0" w:color="auto"/>
              </w:divBdr>
            </w:div>
            <w:div w:id="1932621894">
              <w:marLeft w:val="0"/>
              <w:marRight w:val="0"/>
              <w:marTop w:val="0"/>
              <w:marBottom w:val="0"/>
              <w:divBdr>
                <w:top w:val="none" w:sz="0" w:space="0" w:color="auto"/>
                <w:left w:val="none" w:sz="0" w:space="0" w:color="auto"/>
                <w:bottom w:val="none" w:sz="0" w:space="0" w:color="auto"/>
                <w:right w:val="none" w:sz="0" w:space="0" w:color="auto"/>
              </w:divBdr>
            </w:div>
            <w:div w:id="19876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88564">
      <w:bodyDiv w:val="1"/>
      <w:marLeft w:val="0"/>
      <w:marRight w:val="0"/>
      <w:marTop w:val="0"/>
      <w:marBottom w:val="0"/>
      <w:divBdr>
        <w:top w:val="none" w:sz="0" w:space="0" w:color="auto"/>
        <w:left w:val="none" w:sz="0" w:space="0" w:color="auto"/>
        <w:bottom w:val="none" w:sz="0" w:space="0" w:color="auto"/>
        <w:right w:val="none" w:sz="0" w:space="0" w:color="auto"/>
      </w:divBdr>
      <w:divsChild>
        <w:div w:id="922182468">
          <w:marLeft w:val="0"/>
          <w:marRight w:val="0"/>
          <w:marTop w:val="0"/>
          <w:marBottom w:val="0"/>
          <w:divBdr>
            <w:top w:val="none" w:sz="0" w:space="0" w:color="auto"/>
            <w:left w:val="none" w:sz="0" w:space="0" w:color="auto"/>
            <w:bottom w:val="none" w:sz="0" w:space="0" w:color="auto"/>
            <w:right w:val="none" w:sz="0" w:space="0" w:color="auto"/>
          </w:divBdr>
          <w:divsChild>
            <w:div w:id="98568621">
              <w:marLeft w:val="0"/>
              <w:marRight w:val="0"/>
              <w:marTop w:val="0"/>
              <w:marBottom w:val="0"/>
              <w:divBdr>
                <w:top w:val="none" w:sz="0" w:space="0" w:color="auto"/>
                <w:left w:val="none" w:sz="0" w:space="0" w:color="auto"/>
                <w:bottom w:val="none" w:sz="0" w:space="0" w:color="auto"/>
                <w:right w:val="none" w:sz="0" w:space="0" w:color="auto"/>
              </w:divBdr>
            </w:div>
            <w:div w:id="608510556">
              <w:marLeft w:val="0"/>
              <w:marRight w:val="0"/>
              <w:marTop w:val="0"/>
              <w:marBottom w:val="0"/>
              <w:divBdr>
                <w:top w:val="none" w:sz="0" w:space="0" w:color="auto"/>
                <w:left w:val="none" w:sz="0" w:space="0" w:color="auto"/>
                <w:bottom w:val="none" w:sz="0" w:space="0" w:color="auto"/>
                <w:right w:val="none" w:sz="0" w:space="0" w:color="auto"/>
              </w:divBdr>
            </w:div>
            <w:div w:id="692072223">
              <w:marLeft w:val="0"/>
              <w:marRight w:val="0"/>
              <w:marTop w:val="0"/>
              <w:marBottom w:val="0"/>
              <w:divBdr>
                <w:top w:val="none" w:sz="0" w:space="0" w:color="auto"/>
                <w:left w:val="none" w:sz="0" w:space="0" w:color="auto"/>
                <w:bottom w:val="none" w:sz="0" w:space="0" w:color="auto"/>
                <w:right w:val="none" w:sz="0" w:space="0" w:color="auto"/>
              </w:divBdr>
            </w:div>
            <w:div w:id="1105879561">
              <w:marLeft w:val="0"/>
              <w:marRight w:val="0"/>
              <w:marTop w:val="0"/>
              <w:marBottom w:val="0"/>
              <w:divBdr>
                <w:top w:val="none" w:sz="0" w:space="0" w:color="auto"/>
                <w:left w:val="none" w:sz="0" w:space="0" w:color="auto"/>
                <w:bottom w:val="none" w:sz="0" w:space="0" w:color="auto"/>
                <w:right w:val="none" w:sz="0" w:space="0" w:color="auto"/>
              </w:divBdr>
            </w:div>
            <w:div w:id="1192572918">
              <w:marLeft w:val="0"/>
              <w:marRight w:val="0"/>
              <w:marTop w:val="0"/>
              <w:marBottom w:val="0"/>
              <w:divBdr>
                <w:top w:val="none" w:sz="0" w:space="0" w:color="auto"/>
                <w:left w:val="none" w:sz="0" w:space="0" w:color="auto"/>
                <w:bottom w:val="none" w:sz="0" w:space="0" w:color="auto"/>
                <w:right w:val="none" w:sz="0" w:space="0" w:color="auto"/>
              </w:divBdr>
            </w:div>
            <w:div w:id="16319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4921">
      <w:bodyDiv w:val="1"/>
      <w:marLeft w:val="0"/>
      <w:marRight w:val="0"/>
      <w:marTop w:val="0"/>
      <w:marBottom w:val="0"/>
      <w:divBdr>
        <w:top w:val="none" w:sz="0" w:space="0" w:color="auto"/>
        <w:left w:val="none" w:sz="0" w:space="0" w:color="auto"/>
        <w:bottom w:val="none" w:sz="0" w:space="0" w:color="auto"/>
        <w:right w:val="none" w:sz="0" w:space="0" w:color="auto"/>
      </w:divBdr>
      <w:divsChild>
        <w:div w:id="844630963">
          <w:marLeft w:val="0"/>
          <w:marRight w:val="0"/>
          <w:marTop w:val="0"/>
          <w:marBottom w:val="0"/>
          <w:divBdr>
            <w:top w:val="none" w:sz="0" w:space="0" w:color="auto"/>
            <w:left w:val="none" w:sz="0" w:space="0" w:color="auto"/>
            <w:bottom w:val="none" w:sz="0" w:space="0" w:color="auto"/>
            <w:right w:val="none" w:sz="0" w:space="0" w:color="auto"/>
          </w:divBdr>
          <w:divsChild>
            <w:div w:id="115686793">
              <w:marLeft w:val="0"/>
              <w:marRight w:val="0"/>
              <w:marTop w:val="0"/>
              <w:marBottom w:val="0"/>
              <w:divBdr>
                <w:top w:val="none" w:sz="0" w:space="0" w:color="auto"/>
                <w:left w:val="none" w:sz="0" w:space="0" w:color="auto"/>
                <w:bottom w:val="none" w:sz="0" w:space="0" w:color="auto"/>
                <w:right w:val="none" w:sz="0" w:space="0" w:color="auto"/>
              </w:divBdr>
            </w:div>
            <w:div w:id="156771086">
              <w:marLeft w:val="0"/>
              <w:marRight w:val="0"/>
              <w:marTop w:val="0"/>
              <w:marBottom w:val="0"/>
              <w:divBdr>
                <w:top w:val="none" w:sz="0" w:space="0" w:color="auto"/>
                <w:left w:val="none" w:sz="0" w:space="0" w:color="auto"/>
                <w:bottom w:val="none" w:sz="0" w:space="0" w:color="auto"/>
                <w:right w:val="none" w:sz="0" w:space="0" w:color="auto"/>
              </w:divBdr>
            </w:div>
            <w:div w:id="175464042">
              <w:marLeft w:val="0"/>
              <w:marRight w:val="0"/>
              <w:marTop w:val="0"/>
              <w:marBottom w:val="0"/>
              <w:divBdr>
                <w:top w:val="none" w:sz="0" w:space="0" w:color="auto"/>
                <w:left w:val="none" w:sz="0" w:space="0" w:color="auto"/>
                <w:bottom w:val="none" w:sz="0" w:space="0" w:color="auto"/>
                <w:right w:val="none" w:sz="0" w:space="0" w:color="auto"/>
              </w:divBdr>
            </w:div>
            <w:div w:id="209346137">
              <w:marLeft w:val="0"/>
              <w:marRight w:val="0"/>
              <w:marTop w:val="0"/>
              <w:marBottom w:val="0"/>
              <w:divBdr>
                <w:top w:val="none" w:sz="0" w:space="0" w:color="auto"/>
                <w:left w:val="none" w:sz="0" w:space="0" w:color="auto"/>
                <w:bottom w:val="none" w:sz="0" w:space="0" w:color="auto"/>
                <w:right w:val="none" w:sz="0" w:space="0" w:color="auto"/>
              </w:divBdr>
            </w:div>
            <w:div w:id="252251277">
              <w:marLeft w:val="0"/>
              <w:marRight w:val="0"/>
              <w:marTop w:val="0"/>
              <w:marBottom w:val="0"/>
              <w:divBdr>
                <w:top w:val="none" w:sz="0" w:space="0" w:color="auto"/>
                <w:left w:val="none" w:sz="0" w:space="0" w:color="auto"/>
                <w:bottom w:val="none" w:sz="0" w:space="0" w:color="auto"/>
                <w:right w:val="none" w:sz="0" w:space="0" w:color="auto"/>
              </w:divBdr>
            </w:div>
            <w:div w:id="685131110">
              <w:marLeft w:val="0"/>
              <w:marRight w:val="0"/>
              <w:marTop w:val="0"/>
              <w:marBottom w:val="0"/>
              <w:divBdr>
                <w:top w:val="none" w:sz="0" w:space="0" w:color="auto"/>
                <w:left w:val="none" w:sz="0" w:space="0" w:color="auto"/>
                <w:bottom w:val="none" w:sz="0" w:space="0" w:color="auto"/>
                <w:right w:val="none" w:sz="0" w:space="0" w:color="auto"/>
              </w:divBdr>
            </w:div>
            <w:div w:id="785082065">
              <w:marLeft w:val="0"/>
              <w:marRight w:val="0"/>
              <w:marTop w:val="0"/>
              <w:marBottom w:val="0"/>
              <w:divBdr>
                <w:top w:val="none" w:sz="0" w:space="0" w:color="auto"/>
                <w:left w:val="none" w:sz="0" w:space="0" w:color="auto"/>
                <w:bottom w:val="none" w:sz="0" w:space="0" w:color="auto"/>
                <w:right w:val="none" w:sz="0" w:space="0" w:color="auto"/>
              </w:divBdr>
            </w:div>
            <w:div w:id="806433344">
              <w:marLeft w:val="0"/>
              <w:marRight w:val="0"/>
              <w:marTop w:val="0"/>
              <w:marBottom w:val="0"/>
              <w:divBdr>
                <w:top w:val="none" w:sz="0" w:space="0" w:color="auto"/>
                <w:left w:val="none" w:sz="0" w:space="0" w:color="auto"/>
                <w:bottom w:val="none" w:sz="0" w:space="0" w:color="auto"/>
                <w:right w:val="none" w:sz="0" w:space="0" w:color="auto"/>
              </w:divBdr>
            </w:div>
            <w:div w:id="815292998">
              <w:marLeft w:val="0"/>
              <w:marRight w:val="0"/>
              <w:marTop w:val="0"/>
              <w:marBottom w:val="0"/>
              <w:divBdr>
                <w:top w:val="none" w:sz="0" w:space="0" w:color="auto"/>
                <w:left w:val="none" w:sz="0" w:space="0" w:color="auto"/>
                <w:bottom w:val="none" w:sz="0" w:space="0" w:color="auto"/>
                <w:right w:val="none" w:sz="0" w:space="0" w:color="auto"/>
              </w:divBdr>
            </w:div>
            <w:div w:id="821964457">
              <w:marLeft w:val="0"/>
              <w:marRight w:val="0"/>
              <w:marTop w:val="0"/>
              <w:marBottom w:val="0"/>
              <w:divBdr>
                <w:top w:val="none" w:sz="0" w:space="0" w:color="auto"/>
                <w:left w:val="none" w:sz="0" w:space="0" w:color="auto"/>
                <w:bottom w:val="none" w:sz="0" w:space="0" w:color="auto"/>
                <w:right w:val="none" w:sz="0" w:space="0" w:color="auto"/>
              </w:divBdr>
            </w:div>
            <w:div w:id="958804039">
              <w:marLeft w:val="0"/>
              <w:marRight w:val="0"/>
              <w:marTop w:val="0"/>
              <w:marBottom w:val="0"/>
              <w:divBdr>
                <w:top w:val="none" w:sz="0" w:space="0" w:color="auto"/>
                <w:left w:val="none" w:sz="0" w:space="0" w:color="auto"/>
                <w:bottom w:val="none" w:sz="0" w:space="0" w:color="auto"/>
                <w:right w:val="none" w:sz="0" w:space="0" w:color="auto"/>
              </w:divBdr>
            </w:div>
            <w:div w:id="1404134301">
              <w:marLeft w:val="0"/>
              <w:marRight w:val="0"/>
              <w:marTop w:val="0"/>
              <w:marBottom w:val="0"/>
              <w:divBdr>
                <w:top w:val="none" w:sz="0" w:space="0" w:color="auto"/>
                <w:left w:val="none" w:sz="0" w:space="0" w:color="auto"/>
                <w:bottom w:val="none" w:sz="0" w:space="0" w:color="auto"/>
                <w:right w:val="none" w:sz="0" w:space="0" w:color="auto"/>
              </w:divBdr>
            </w:div>
            <w:div w:id="1651790260">
              <w:marLeft w:val="0"/>
              <w:marRight w:val="0"/>
              <w:marTop w:val="0"/>
              <w:marBottom w:val="0"/>
              <w:divBdr>
                <w:top w:val="none" w:sz="0" w:space="0" w:color="auto"/>
                <w:left w:val="none" w:sz="0" w:space="0" w:color="auto"/>
                <w:bottom w:val="none" w:sz="0" w:space="0" w:color="auto"/>
                <w:right w:val="none" w:sz="0" w:space="0" w:color="auto"/>
              </w:divBdr>
            </w:div>
            <w:div w:id="179721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0796">
      <w:bodyDiv w:val="1"/>
      <w:marLeft w:val="0"/>
      <w:marRight w:val="0"/>
      <w:marTop w:val="0"/>
      <w:marBottom w:val="0"/>
      <w:divBdr>
        <w:top w:val="none" w:sz="0" w:space="0" w:color="auto"/>
        <w:left w:val="none" w:sz="0" w:space="0" w:color="auto"/>
        <w:bottom w:val="none" w:sz="0" w:space="0" w:color="auto"/>
        <w:right w:val="none" w:sz="0" w:space="0" w:color="auto"/>
      </w:divBdr>
      <w:divsChild>
        <w:div w:id="1423646811">
          <w:marLeft w:val="0"/>
          <w:marRight w:val="0"/>
          <w:marTop w:val="0"/>
          <w:marBottom w:val="0"/>
          <w:divBdr>
            <w:top w:val="none" w:sz="0" w:space="0" w:color="auto"/>
            <w:left w:val="none" w:sz="0" w:space="0" w:color="auto"/>
            <w:bottom w:val="none" w:sz="0" w:space="0" w:color="auto"/>
            <w:right w:val="none" w:sz="0" w:space="0" w:color="auto"/>
          </w:divBdr>
          <w:divsChild>
            <w:div w:id="17244484">
              <w:marLeft w:val="0"/>
              <w:marRight w:val="0"/>
              <w:marTop w:val="0"/>
              <w:marBottom w:val="0"/>
              <w:divBdr>
                <w:top w:val="none" w:sz="0" w:space="0" w:color="auto"/>
                <w:left w:val="none" w:sz="0" w:space="0" w:color="auto"/>
                <w:bottom w:val="none" w:sz="0" w:space="0" w:color="auto"/>
                <w:right w:val="none" w:sz="0" w:space="0" w:color="auto"/>
              </w:divBdr>
            </w:div>
            <w:div w:id="49891275">
              <w:marLeft w:val="0"/>
              <w:marRight w:val="0"/>
              <w:marTop w:val="0"/>
              <w:marBottom w:val="0"/>
              <w:divBdr>
                <w:top w:val="none" w:sz="0" w:space="0" w:color="auto"/>
                <w:left w:val="none" w:sz="0" w:space="0" w:color="auto"/>
                <w:bottom w:val="none" w:sz="0" w:space="0" w:color="auto"/>
                <w:right w:val="none" w:sz="0" w:space="0" w:color="auto"/>
              </w:divBdr>
            </w:div>
            <w:div w:id="118039627">
              <w:marLeft w:val="0"/>
              <w:marRight w:val="0"/>
              <w:marTop w:val="0"/>
              <w:marBottom w:val="0"/>
              <w:divBdr>
                <w:top w:val="none" w:sz="0" w:space="0" w:color="auto"/>
                <w:left w:val="none" w:sz="0" w:space="0" w:color="auto"/>
                <w:bottom w:val="none" w:sz="0" w:space="0" w:color="auto"/>
                <w:right w:val="none" w:sz="0" w:space="0" w:color="auto"/>
              </w:divBdr>
            </w:div>
            <w:div w:id="325327301">
              <w:marLeft w:val="0"/>
              <w:marRight w:val="0"/>
              <w:marTop w:val="0"/>
              <w:marBottom w:val="0"/>
              <w:divBdr>
                <w:top w:val="none" w:sz="0" w:space="0" w:color="auto"/>
                <w:left w:val="none" w:sz="0" w:space="0" w:color="auto"/>
                <w:bottom w:val="none" w:sz="0" w:space="0" w:color="auto"/>
                <w:right w:val="none" w:sz="0" w:space="0" w:color="auto"/>
              </w:divBdr>
            </w:div>
            <w:div w:id="561402875">
              <w:marLeft w:val="0"/>
              <w:marRight w:val="0"/>
              <w:marTop w:val="0"/>
              <w:marBottom w:val="0"/>
              <w:divBdr>
                <w:top w:val="none" w:sz="0" w:space="0" w:color="auto"/>
                <w:left w:val="none" w:sz="0" w:space="0" w:color="auto"/>
                <w:bottom w:val="none" w:sz="0" w:space="0" w:color="auto"/>
                <w:right w:val="none" w:sz="0" w:space="0" w:color="auto"/>
              </w:divBdr>
            </w:div>
            <w:div w:id="915549300">
              <w:marLeft w:val="0"/>
              <w:marRight w:val="0"/>
              <w:marTop w:val="0"/>
              <w:marBottom w:val="0"/>
              <w:divBdr>
                <w:top w:val="none" w:sz="0" w:space="0" w:color="auto"/>
                <w:left w:val="none" w:sz="0" w:space="0" w:color="auto"/>
                <w:bottom w:val="none" w:sz="0" w:space="0" w:color="auto"/>
                <w:right w:val="none" w:sz="0" w:space="0" w:color="auto"/>
              </w:divBdr>
            </w:div>
            <w:div w:id="957680104">
              <w:marLeft w:val="0"/>
              <w:marRight w:val="0"/>
              <w:marTop w:val="0"/>
              <w:marBottom w:val="0"/>
              <w:divBdr>
                <w:top w:val="none" w:sz="0" w:space="0" w:color="auto"/>
                <w:left w:val="none" w:sz="0" w:space="0" w:color="auto"/>
                <w:bottom w:val="none" w:sz="0" w:space="0" w:color="auto"/>
                <w:right w:val="none" w:sz="0" w:space="0" w:color="auto"/>
              </w:divBdr>
            </w:div>
            <w:div w:id="1326010277">
              <w:marLeft w:val="0"/>
              <w:marRight w:val="0"/>
              <w:marTop w:val="0"/>
              <w:marBottom w:val="0"/>
              <w:divBdr>
                <w:top w:val="none" w:sz="0" w:space="0" w:color="auto"/>
                <w:left w:val="none" w:sz="0" w:space="0" w:color="auto"/>
                <w:bottom w:val="none" w:sz="0" w:space="0" w:color="auto"/>
                <w:right w:val="none" w:sz="0" w:space="0" w:color="auto"/>
              </w:divBdr>
            </w:div>
            <w:div w:id="1330475572">
              <w:marLeft w:val="0"/>
              <w:marRight w:val="0"/>
              <w:marTop w:val="0"/>
              <w:marBottom w:val="0"/>
              <w:divBdr>
                <w:top w:val="none" w:sz="0" w:space="0" w:color="auto"/>
                <w:left w:val="none" w:sz="0" w:space="0" w:color="auto"/>
                <w:bottom w:val="none" w:sz="0" w:space="0" w:color="auto"/>
                <w:right w:val="none" w:sz="0" w:space="0" w:color="auto"/>
              </w:divBdr>
            </w:div>
            <w:div w:id="1377312716">
              <w:marLeft w:val="0"/>
              <w:marRight w:val="0"/>
              <w:marTop w:val="0"/>
              <w:marBottom w:val="0"/>
              <w:divBdr>
                <w:top w:val="none" w:sz="0" w:space="0" w:color="auto"/>
                <w:left w:val="none" w:sz="0" w:space="0" w:color="auto"/>
                <w:bottom w:val="none" w:sz="0" w:space="0" w:color="auto"/>
                <w:right w:val="none" w:sz="0" w:space="0" w:color="auto"/>
              </w:divBdr>
            </w:div>
            <w:div w:id="1493715977">
              <w:marLeft w:val="0"/>
              <w:marRight w:val="0"/>
              <w:marTop w:val="0"/>
              <w:marBottom w:val="0"/>
              <w:divBdr>
                <w:top w:val="none" w:sz="0" w:space="0" w:color="auto"/>
                <w:left w:val="none" w:sz="0" w:space="0" w:color="auto"/>
                <w:bottom w:val="none" w:sz="0" w:space="0" w:color="auto"/>
                <w:right w:val="none" w:sz="0" w:space="0" w:color="auto"/>
              </w:divBdr>
            </w:div>
            <w:div w:id="1601454510">
              <w:marLeft w:val="0"/>
              <w:marRight w:val="0"/>
              <w:marTop w:val="0"/>
              <w:marBottom w:val="0"/>
              <w:divBdr>
                <w:top w:val="none" w:sz="0" w:space="0" w:color="auto"/>
                <w:left w:val="none" w:sz="0" w:space="0" w:color="auto"/>
                <w:bottom w:val="none" w:sz="0" w:space="0" w:color="auto"/>
                <w:right w:val="none" w:sz="0" w:space="0" w:color="auto"/>
              </w:divBdr>
            </w:div>
            <w:div w:id="1636718399">
              <w:marLeft w:val="0"/>
              <w:marRight w:val="0"/>
              <w:marTop w:val="0"/>
              <w:marBottom w:val="0"/>
              <w:divBdr>
                <w:top w:val="none" w:sz="0" w:space="0" w:color="auto"/>
                <w:left w:val="none" w:sz="0" w:space="0" w:color="auto"/>
                <w:bottom w:val="none" w:sz="0" w:space="0" w:color="auto"/>
                <w:right w:val="none" w:sz="0" w:space="0" w:color="auto"/>
              </w:divBdr>
            </w:div>
            <w:div w:id="1665821440">
              <w:marLeft w:val="0"/>
              <w:marRight w:val="0"/>
              <w:marTop w:val="0"/>
              <w:marBottom w:val="0"/>
              <w:divBdr>
                <w:top w:val="none" w:sz="0" w:space="0" w:color="auto"/>
                <w:left w:val="none" w:sz="0" w:space="0" w:color="auto"/>
                <w:bottom w:val="none" w:sz="0" w:space="0" w:color="auto"/>
                <w:right w:val="none" w:sz="0" w:space="0" w:color="auto"/>
              </w:divBdr>
            </w:div>
            <w:div w:id="1730691249">
              <w:marLeft w:val="0"/>
              <w:marRight w:val="0"/>
              <w:marTop w:val="0"/>
              <w:marBottom w:val="0"/>
              <w:divBdr>
                <w:top w:val="none" w:sz="0" w:space="0" w:color="auto"/>
                <w:left w:val="none" w:sz="0" w:space="0" w:color="auto"/>
                <w:bottom w:val="none" w:sz="0" w:space="0" w:color="auto"/>
                <w:right w:val="none" w:sz="0" w:space="0" w:color="auto"/>
              </w:divBdr>
            </w:div>
            <w:div w:id="1781727368">
              <w:marLeft w:val="0"/>
              <w:marRight w:val="0"/>
              <w:marTop w:val="0"/>
              <w:marBottom w:val="0"/>
              <w:divBdr>
                <w:top w:val="none" w:sz="0" w:space="0" w:color="auto"/>
                <w:left w:val="none" w:sz="0" w:space="0" w:color="auto"/>
                <w:bottom w:val="none" w:sz="0" w:space="0" w:color="auto"/>
                <w:right w:val="none" w:sz="0" w:space="0" w:color="auto"/>
              </w:divBdr>
            </w:div>
            <w:div w:id="1950702777">
              <w:marLeft w:val="0"/>
              <w:marRight w:val="0"/>
              <w:marTop w:val="0"/>
              <w:marBottom w:val="0"/>
              <w:divBdr>
                <w:top w:val="none" w:sz="0" w:space="0" w:color="auto"/>
                <w:left w:val="none" w:sz="0" w:space="0" w:color="auto"/>
                <w:bottom w:val="none" w:sz="0" w:space="0" w:color="auto"/>
                <w:right w:val="none" w:sz="0" w:space="0" w:color="auto"/>
              </w:divBdr>
            </w:div>
            <w:div w:id="20673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2588">
      <w:bodyDiv w:val="1"/>
      <w:marLeft w:val="0"/>
      <w:marRight w:val="0"/>
      <w:marTop w:val="0"/>
      <w:marBottom w:val="0"/>
      <w:divBdr>
        <w:top w:val="none" w:sz="0" w:space="0" w:color="auto"/>
        <w:left w:val="none" w:sz="0" w:space="0" w:color="auto"/>
        <w:bottom w:val="none" w:sz="0" w:space="0" w:color="auto"/>
        <w:right w:val="none" w:sz="0" w:space="0" w:color="auto"/>
      </w:divBdr>
    </w:div>
    <w:div w:id="1557668974">
      <w:bodyDiv w:val="1"/>
      <w:marLeft w:val="0"/>
      <w:marRight w:val="0"/>
      <w:marTop w:val="0"/>
      <w:marBottom w:val="0"/>
      <w:divBdr>
        <w:top w:val="none" w:sz="0" w:space="0" w:color="auto"/>
        <w:left w:val="none" w:sz="0" w:space="0" w:color="auto"/>
        <w:bottom w:val="none" w:sz="0" w:space="0" w:color="auto"/>
        <w:right w:val="none" w:sz="0" w:space="0" w:color="auto"/>
      </w:divBdr>
      <w:divsChild>
        <w:div w:id="1108162166">
          <w:marLeft w:val="0"/>
          <w:marRight w:val="0"/>
          <w:marTop w:val="0"/>
          <w:marBottom w:val="0"/>
          <w:divBdr>
            <w:top w:val="none" w:sz="0" w:space="0" w:color="auto"/>
            <w:left w:val="none" w:sz="0" w:space="0" w:color="auto"/>
            <w:bottom w:val="none" w:sz="0" w:space="0" w:color="auto"/>
            <w:right w:val="none" w:sz="0" w:space="0" w:color="auto"/>
          </w:divBdr>
          <w:divsChild>
            <w:div w:id="231240312">
              <w:marLeft w:val="0"/>
              <w:marRight w:val="0"/>
              <w:marTop w:val="0"/>
              <w:marBottom w:val="0"/>
              <w:divBdr>
                <w:top w:val="none" w:sz="0" w:space="0" w:color="auto"/>
                <w:left w:val="none" w:sz="0" w:space="0" w:color="auto"/>
                <w:bottom w:val="none" w:sz="0" w:space="0" w:color="auto"/>
                <w:right w:val="none" w:sz="0" w:space="0" w:color="auto"/>
              </w:divBdr>
            </w:div>
            <w:div w:id="504589433">
              <w:marLeft w:val="0"/>
              <w:marRight w:val="0"/>
              <w:marTop w:val="0"/>
              <w:marBottom w:val="0"/>
              <w:divBdr>
                <w:top w:val="none" w:sz="0" w:space="0" w:color="auto"/>
                <w:left w:val="none" w:sz="0" w:space="0" w:color="auto"/>
                <w:bottom w:val="none" w:sz="0" w:space="0" w:color="auto"/>
                <w:right w:val="none" w:sz="0" w:space="0" w:color="auto"/>
              </w:divBdr>
            </w:div>
            <w:div w:id="887111575">
              <w:marLeft w:val="0"/>
              <w:marRight w:val="0"/>
              <w:marTop w:val="0"/>
              <w:marBottom w:val="0"/>
              <w:divBdr>
                <w:top w:val="none" w:sz="0" w:space="0" w:color="auto"/>
                <w:left w:val="none" w:sz="0" w:space="0" w:color="auto"/>
                <w:bottom w:val="none" w:sz="0" w:space="0" w:color="auto"/>
                <w:right w:val="none" w:sz="0" w:space="0" w:color="auto"/>
              </w:divBdr>
            </w:div>
            <w:div w:id="1407454247">
              <w:marLeft w:val="0"/>
              <w:marRight w:val="0"/>
              <w:marTop w:val="0"/>
              <w:marBottom w:val="0"/>
              <w:divBdr>
                <w:top w:val="none" w:sz="0" w:space="0" w:color="auto"/>
                <w:left w:val="none" w:sz="0" w:space="0" w:color="auto"/>
                <w:bottom w:val="none" w:sz="0" w:space="0" w:color="auto"/>
                <w:right w:val="none" w:sz="0" w:space="0" w:color="auto"/>
              </w:divBdr>
            </w:div>
            <w:div w:id="1623610272">
              <w:marLeft w:val="0"/>
              <w:marRight w:val="0"/>
              <w:marTop w:val="0"/>
              <w:marBottom w:val="0"/>
              <w:divBdr>
                <w:top w:val="none" w:sz="0" w:space="0" w:color="auto"/>
                <w:left w:val="none" w:sz="0" w:space="0" w:color="auto"/>
                <w:bottom w:val="none" w:sz="0" w:space="0" w:color="auto"/>
                <w:right w:val="none" w:sz="0" w:space="0" w:color="auto"/>
              </w:divBdr>
            </w:div>
            <w:div w:id="21233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4006">
      <w:bodyDiv w:val="1"/>
      <w:marLeft w:val="0"/>
      <w:marRight w:val="0"/>
      <w:marTop w:val="0"/>
      <w:marBottom w:val="0"/>
      <w:divBdr>
        <w:top w:val="none" w:sz="0" w:space="0" w:color="auto"/>
        <w:left w:val="none" w:sz="0" w:space="0" w:color="auto"/>
        <w:bottom w:val="none" w:sz="0" w:space="0" w:color="auto"/>
        <w:right w:val="none" w:sz="0" w:space="0" w:color="auto"/>
      </w:divBdr>
      <w:divsChild>
        <w:div w:id="219682319">
          <w:marLeft w:val="0"/>
          <w:marRight w:val="0"/>
          <w:marTop w:val="0"/>
          <w:marBottom w:val="0"/>
          <w:divBdr>
            <w:top w:val="none" w:sz="0" w:space="0" w:color="auto"/>
            <w:left w:val="none" w:sz="0" w:space="0" w:color="auto"/>
            <w:bottom w:val="none" w:sz="0" w:space="0" w:color="auto"/>
            <w:right w:val="none" w:sz="0" w:space="0" w:color="auto"/>
          </w:divBdr>
          <w:divsChild>
            <w:div w:id="904603971">
              <w:marLeft w:val="0"/>
              <w:marRight w:val="0"/>
              <w:marTop w:val="0"/>
              <w:marBottom w:val="0"/>
              <w:divBdr>
                <w:top w:val="none" w:sz="0" w:space="0" w:color="auto"/>
                <w:left w:val="none" w:sz="0" w:space="0" w:color="auto"/>
                <w:bottom w:val="none" w:sz="0" w:space="0" w:color="auto"/>
                <w:right w:val="none" w:sz="0" w:space="0" w:color="auto"/>
              </w:divBdr>
              <w:divsChild>
                <w:div w:id="207227202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84101616">
      <w:bodyDiv w:val="1"/>
      <w:marLeft w:val="0"/>
      <w:marRight w:val="0"/>
      <w:marTop w:val="0"/>
      <w:marBottom w:val="0"/>
      <w:divBdr>
        <w:top w:val="none" w:sz="0" w:space="0" w:color="auto"/>
        <w:left w:val="none" w:sz="0" w:space="0" w:color="auto"/>
        <w:bottom w:val="none" w:sz="0" w:space="0" w:color="auto"/>
        <w:right w:val="none" w:sz="0" w:space="0" w:color="auto"/>
      </w:divBdr>
      <w:divsChild>
        <w:div w:id="2143190758">
          <w:marLeft w:val="0"/>
          <w:marRight w:val="0"/>
          <w:marTop w:val="0"/>
          <w:marBottom w:val="0"/>
          <w:divBdr>
            <w:top w:val="none" w:sz="0" w:space="0" w:color="auto"/>
            <w:left w:val="none" w:sz="0" w:space="0" w:color="auto"/>
            <w:bottom w:val="none" w:sz="0" w:space="0" w:color="auto"/>
            <w:right w:val="none" w:sz="0" w:space="0" w:color="auto"/>
          </w:divBdr>
          <w:divsChild>
            <w:div w:id="206722739">
              <w:marLeft w:val="0"/>
              <w:marRight w:val="0"/>
              <w:marTop w:val="0"/>
              <w:marBottom w:val="0"/>
              <w:divBdr>
                <w:top w:val="none" w:sz="0" w:space="0" w:color="auto"/>
                <w:left w:val="none" w:sz="0" w:space="0" w:color="auto"/>
                <w:bottom w:val="none" w:sz="0" w:space="0" w:color="auto"/>
                <w:right w:val="none" w:sz="0" w:space="0" w:color="auto"/>
              </w:divBdr>
            </w:div>
            <w:div w:id="1114907827">
              <w:marLeft w:val="0"/>
              <w:marRight w:val="0"/>
              <w:marTop w:val="0"/>
              <w:marBottom w:val="0"/>
              <w:divBdr>
                <w:top w:val="none" w:sz="0" w:space="0" w:color="auto"/>
                <w:left w:val="none" w:sz="0" w:space="0" w:color="auto"/>
                <w:bottom w:val="none" w:sz="0" w:space="0" w:color="auto"/>
                <w:right w:val="none" w:sz="0" w:space="0" w:color="auto"/>
              </w:divBdr>
            </w:div>
            <w:div w:id="130646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86493">
      <w:bodyDiv w:val="1"/>
      <w:marLeft w:val="0"/>
      <w:marRight w:val="0"/>
      <w:marTop w:val="0"/>
      <w:marBottom w:val="0"/>
      <w:divBdr>
        <w:top w:val="none" w:sz="0" w:space="0" w:color="auto"/>
        <w:left w:val="none" w:sz="0" w:space="0" w:color="auto"/>
        <w:bottom w:val="none" w:sz="0" w:space="0" w:color="auto"/>
        <w:right w:val="none" w:sz="0" w:space="0" w:color="auto"/>
      </w:divBdr>
      <w:divsChild>
        <w:div w:id="1465729528">
          <w:marLeft w:val="0"/>
          <w:marRight w:val="0"/>
          <w:marTop w:val="0"/>
          <w:marBottom w:val="0"/>
          <w:divBdr>
            <w:top w:val="none" w:sz="0" w:space="0" w:color="auto"/>
            <w:left w:val="none" w:sz="0" w:space="0" w:color="auto"/>
            <w:bottom w:val="none" w:sz="0" w:space="0" w:color="auto"/>
            <w:right w:val="none" w:sz="0" w:space="0" w:color="auto"/>
          </w:divBdr>
          <w:divsChild>
            <w:div w:id="50232624">
              <w:marLeft w:val="0"/>
              <w:marRight w:val="0"/>
              <w:marTop w:val="0"/>
              <w:marBottom w:val="0"/>
              <w:divBdr>
                <w:top w:val="none" w:sz="0" w:space="0" w:color="auto"/>
                <w:left w:val="none" w:sz="0" w:space="0" w:color="auto"/>
                <w:bottom w:val="none" w:sz="0" w:space="0" w:color="auto"/>
                <w:right w:val="none" w:sz="0" w:space="0" w:color="auto"/>
              </w:divBdr>
            </w:div>
            <w:div w:id="449980766">
              <w:marLeft w:val="0"/>
              <w:marRight w:val="0"/>
              <w:marTop w:val="0"/>
              <w:marBottom w:val="0"/>
              <w:divBdr>
                <w:top w:val="none" w:sz="0" w:space="0" w:color="auto"/>
                <w:left w:val="none" w:sz="0" w:space="0" w:color="auto"/>
                <w:bottom w:val="none" w:sz="0" w:space="0" w:color="auto"/>
                <w:right w:val="none" w:sz="0" w:space="0" w:color="auto"/>
              </w:divBdr>
            </w:div>
            <w:div w:id="1357123017">
              <w:marLeft w:val="0"/>
              <w:marRight w:val="0"/>
              <w:marTop w:val="0"/>
              <w:marBottom w:val="0"/>
              <w:divBdr>
                <w:top w:val="none" w:sz="0" w:space="0" w:color="auto"/>
                <w:left w:val="none" w:sz="0" w:space="0" w:color="auto"/>
                <w:bottom w:val="none" w:sz="0" w:space="0" w:color="auto"/>
                <w:right w:val="none" w:sz="0" w:space="0" w:color="auto"/>
              </w:divBdr>
            </w:div>
            <w:div w:id="1368141799">
              <w:marLeft w:val="0"/>
              <w:marRight w:val="0"/>
              <w:marTop w:val="0"/>
              <w:marBottom w:val="0"/>
              <w:divBdr>
                <w:top w:val="none" w:sz="0" w:space="0" w:color="auto"/>
                <w:left w:val="none" w:sz="0" w:space="0" w:color="auto"/>
                <w:bottom w:val="none" w:sz="0" w:space="0" w:color="auto"/>
                <w:right w:val="none" w:sz="0" w:space="0" w:color="auto"/>
              </w:divBdr>
            </w:div>
            <w:div w:id="1395809764">
              <w:marLeft w:val="0"/>
              <w:marRight w:val="0"/>
              <w:marTop w:val="0"/>
              <w:marBottom w:val="0"/>
              <w:divBdr>
                <w:top w:val="none" w:sz="0" w:space="0" w:color="auto"/>
                <w:left w:val="none" w:sz="0" w:space="0" w:color="auto"/>
                <w:bottom w:val="none" w:sz="0" w:space="0" w:color="auto"/>
                <w:right w:val="none" w:sz="0" w:space="0" w:color="auto"/>
              </w:divBdr>
            </w:div>
            <w:div w:id="170186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291">
      <w:bodyDiv w:val="1"/>
      <w:marLeft w:val="0"/>
      <w:marRight w:val="0"/>
      <w:marTop w:val="0"/>
      <w:marBottom w:val="0"/>
      <w:divBdr>
        <w:top w:val="none" w:sz="0" w:space="0" w:color="auto"/>
        <w:left w:val="none" w:sz="0" w:space="0" w:color="auto"/>
        <w:bottom w:val="none" w:sz="0" w:space="0" w:color="auto"/>
        <w:right w:val="none" w:sz="0" w:space="0" w:color="auto"/>
      </w:divBdr>
      <w:divsChild>
        <w:div w:id="32580283">
          <w:marLeft w:val="0"/>
          <w:marRight w:val="0"/>
          <w:marTop w:val="0"/>
          <w:marBottom w:val="0"/>
          <w:divBdr>
            <w:top w:val="none" w:sz="0" w:space="0" w:color="auto"/>
            <w:left w:val="none" w:sz="0" w:space="0" w:color="auto"/>
            <w:bottom w:val="none" w:sz="0" w:space="0" w:color="auto"/>
            <w:right w:val="none" w:sz="0" w:space="0" w:color="auto"/>
          </w:divBdr>
          <w:divsChild>
            <w:div w:id="8141184">
              <w:marLeft w:val="0"/>
              <w:marRight w:val="0"/>
              <w:marTop w:val="0"/>
              <w:marBottom w:val="0"/>
              <w:divBdr>
                <w:top w:val="none" w:sz="0" w:space="0" w:color="auto"/>
                <w:left w:val="none" w:sz="0" w:space="0" w:color="auto"/>
                <w:bottom w:val="none" w:sz="0" w:space="0" w:color="auto"/>
                <w:right w:val="none" w:sz="0" w:space="0" w:color="auto"/>
              </w:divBdr>
            </w:div>
            <w:div w:id="59639571">
              <w:marLeft w:val="0"/>
              <w:marRight w:val="0"/>
              <w:marTop w:val="0"/>
              <w:marBottom w:val="0"/>
              <w:divBdr>
                <w:top w:val="none" w:sz="0" w:space="0" w:color="auto"/>
                <w:left w:val="none" w:sz="0" w:space="0" w:color="auto"/>
                <w:bottom w:val="none" w:sz="0" w:space="0" w:color="auto"/>
                <w:right w:val="none" w:sz="0" w:space="0" w:color="auto"/>
              </w:divBdr>
            </w:div>
            <w:div w:id="241450282">
              <w:marLeft w:val="0"/>
              <w:marRight w:val="0"/>
              <w:marTop w:val="0"/>
              <w:marBottom w:val="0"/>
              <w:divBdr>
                <w:top w:val="none" w:sz="0" w:space="0" w:color="auto"/>
                <w:left w:val="none" w:sz="0" w:space="0" w:color="auto"/>
                <w:bottom w:val="none" w:sz="0" w:space="0" w:color="auto"/>
                <w:right w:val="none" w:sz="0" w:space="0" w:color="auto"/>
              </w:divBdr>
            </w:div>
            <w:div w:id="279341013">
              <w:marLeft w:val="0"/>
              <w:marRight w:val="0"/>
              <w:marTop w:val="0"/>
              <w:marBottom w:val="0"/>
              <w:divBdr>
                <w:top w:val="none" w:sz="0" w:space="0" w:color="auto"/>
                <w:left w:val="none" w:sz="0" w:space="0" w:color="auto"/>
                <w:bottom w:val="none" w:sz="0" w:space="0" w:color="auto"/>
                <w:right w:val="none" w:sz="0" w:space="0" w:color="auto"/>
              </w:divBdr>
            </w:div>
            <w:div w:id="891309394">
              <w:marLeft w:val="0"/>
              <w:marRight w:val="0"/>
              <w:marTop w:val="0"/>
              <w:marBottom w:val="0"/>
              <w:divBdr>
                <w:top w:val="none" w:sz="0" w:space="0" w:color="auto"/>
                <w:left w:val="none" w:sz="0" w:space="0" w:color="auto"/>
                <w:bottom w:val="none" w:sz="0" w:space="0" w:color="auto"/>
                <w:right w:val="none" w:sz="0" w:space="0" w:color="auto"/>
              </w:divBdr>
            </w:div>
            <w:div w:id="1144541192">
              <w:marLeft w:val="0"/>
              <w:marRight w:val="0"/>
              <w:marTop w:val="0"/>
              <w:marBottom w:val="0"/>
              <w:divBdr>
                <w:top w:val="none" w:sz="0" w:space="0" w:color="auto"/>
                <w:left w:val="none" w:sz="0" w:space="0" w:color="auto"/>
                <w:bottom w:val="none" w:sz="0" w:space="0" w:color="auto"/>
                <w:right w:val="none" w:sz="0" w:space="0" w:color="auto"/>
              </w:divBdr>
            </w:div>
            <w:div w:id="1210339667">
              <w:marLeft w:val="0"/>
              <w:marRight w:val="0"/>
              <w:marTop w:val="0"/>
              <w:marBottom w:val="0"/>
              <w:divBdr>
                <w:top w:val="none" w:sz="0" w:space="0" w:color="auto"/>
                <w:left w:val="none" w:sz="0" w:space="0" w:color="auto"/>
                <w:bottom w:val="none" w:sz="0" w:space="0" w:color="auto"/>
                <w:right w:val="none" w:sz="0" w:space="0" w:color="auto"/>
              </w:divBdr>
            </w:div>
            <w:div w:id="1312246564">
              <w:marLeft w:val="0"/>
              <w:marRight w:val="0"/>
              <w:marTop w:val="0"/>
              <w:marBottom w:val="0"/>
              <w:divBdr>
                <w:top w:val="none" w:sz="0" w:space="0" w:color="auto"/>
                <w:left w:val="none" w:sz="0" w:space="0" w:color="auto"/>
                <w:bottom w:val="none" w:sz="0" w:space="0" w:color="auto"/>
                <w:right w:val="none" w:sz="0" w:space="0" w:color="auto"/>
              </w:divBdr>
            </w:div>
            <w:div w:id="1642272656">
              <w:marLeft w:val="0"/>
              <w:marRight w:val="0"/>
              <w:marTop w:val="0"/>
              <w:marBottom w:val="0"/>
              <w:divBdr>
                <w:top w:val="none" w:sz="0" w:space="0" w:color="auto"/>
                <w:left w:val="none" w:sz="0" w:space="0" w:color="auto"/>
                <w:bottom w:val="none" w:sz="0" w:space="0" w:color="auto"/>
                <w:right w:val="none" w:sz="0" w:space="0" w:color="auto"/>
              </w:divBdr>
            </w:div>
            <w:div w:id="1839541183">
              <w:marLeft w:val="0"/>
              <w:marRight w:val="0"/>
              <w:marTop w:val="0"/>
              <w:marBottom w:val="0"/>
              <w:divBdr>
                <w:top w:val="none" w:sz="0" w:space="0" w:color="auto"/>
                <w:left w:val="none" w:sz="0" w:space="0" w:color="auto"/>
                <w:bottom w:val="none" w:sz="0" w:space="0" w:color="auto"/>
                <w:right w:val="none" w:sz="0" w:space="0" w:color="auto"/>
              </w:divBdr>
            </w:div>
            <w:div w:id="1890409770">
              <w:marLeft w:val="0"/>
              <w:marRight w:val="0"/>
              <w:marTop w:val="0"/>
              <w:marBottom w:val="0"/>
              <w:divBdr>
                <w:top w:val="none" w:sz="0" w:space="0" w:color="auto"/>
                <w:left w:val="none" w:sz="0" w:space="0" w:color="auto"/>
                <w:bottom w:val="none" w:sz="0" w:space="0" w:color="auto"/>
                <w:right w:val="none" w:sz="0" w:space="0" w:color="auto"/>
              </w:divBdr>
            </w:div>
            <w:div w:id="1891190408">
              <w:marLeft w:val="0"/>
              <w:marRight w:val="0"/>
              <w:marTop w:val="0"/>
              <w:marBottom w:val="0"/>
              <w:divBdr>
                <w:top w:val="none" w:sz="0" w:space="0" w:color="auto"/>
                <w:left w:val="none" w:sz="0" w:space="0" w:color="auto"/>
                <w:bottom w:val="none" w:sz="0" w:space="0" w:color="auto"/>
                <w:right w:val="none" w:sz="0" w:space="0" w:color="auto"/>
              </w:divBdr>
            </w:div>
            <w:div w:id="1906916732">
              <w:marLeft w:val="0"/>
              <w:marRight w:val="0"/>
              <w:marTop w:val="0"/>
              <w:marBottom w:val="0"/>
              <w:divBdr>
                <w:top w:val="none" w:sz="0" w:space="0" w:color="auto"/>
                <w:left w:val="none" w:sz="0" w:space="0" w:color="auto"/>
                <w:bottom w:val="none" w:sz="0" w:space="0" w:color="auto"/>
                <w:right w:val="none" w:sz="0" w:space="0" w:color="auto"/>
              </w:divBdr>
            </w:div>
            <w:div w:id="202639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21465">
      <w:bodyDiv w:val="1"/>
      <w:marLeft w:val="0"/>
      <w:marRight w:val="0"/>
      <w:marTop w:val="0"/>
      <w:marBottom w:val="0"/>
      <w:divBdr>
        <w:top w:val="none" w:sz="0" w:space="0" w:color="auto"/>
        <w:left w:val="none" w:sz="0" w:space="0" w:color="auto"/>
        <w:bottom w:val="none" w:sz="0" w:space="0" w:color="auto"/>
        <w:right w:val="none" w:sz="0" w:space="0" w:color="auto"/>
      </w:divBdr>
      <w:divsChild>
        <w:div w:id="1861117004">
          <w:marLeft w:val="0"/>
          <w:marRight w:val="0"/>
          <w:marTop w:val="0"/>
          <w:marBottom w:val="0"/>
          <w:divBdr>
            <w:top w:val="none" w:sz="0" w:space="0" w:color="auto"/>
            <w:left w:val="none" w:sz="0" w:space="0" w:color="auto"/>
            <w:bottom w:val="none" w:sz="0" w:space="0" w:color="auto"/>
            <w:right w:val="none" w:sz="0" w:space="0" w:color="auto"/>
          </w:divBdr>
          <w:divsChild>
            <w:div w:id="330912201">
              <w:marLeft w:val="0"/>
              <w:marRight w:val="0"/>
              <w:marTop w:val="0"/>
              <w:marBottom w:val="0"/>
              <w:divBdr>
                <w:top w:val="none" w:sz="0" w:space="0" w:color="auto"/>
                <w:left w:val="none" w:sz="0" w:space="0" w:color="auto"/>
                <w:bottom w:val="none" w:sz="0" w:space="0" w:color="auto"/>
                <w:right w:val="none" w:sz="0" w:space="0" w:color="auto"/>
              </w:divBdr>
            </w:div>
            <w:div w:id="432015735">
              <w:marLeft w:val="0"/>
              <w:marRight w:val="0"/>
              <w:marTop w:val="0"/>
              <w:marBottom w:val="0"/>
              <w:divBdr>
                <w:top w:val="none" w:sz="0" w:space="0" w:color="auto"/>
                <w:left w:val="none" w:sz="0" w:space="0" w:color="auto"/>
                <w:bottom w:val="none" w:sz="0" w:space="0" w:color="auto"/>
                <w:right w:val="none" w:sz="0" w:space="0" w:color="auto"/>
              </w:divBdr>
            </w:div>
            <w:div w:id="575093485">
              <w:marLeft w:val="0"/>
              <w:marRight w:val="0"/>
              <w:marTop w:val="0"/>
              <w:marBottom w:val="0"/>
              <w:divBdr>
                <w:top w:val="none" w:sz="0" w:space="0" w:color="auto"/>
                <w:left w:val="none" w:sz="0" w:space="0" w:color="auto"/>
                <w:bottom w:val="none" w:sz="0" w:space="0" w:color="auto"/>
                <w:right w:val="none" w:sz="0" w:space="0" w:color="auto"/>
              </w:divBdr>
            </w:div>
            <w:div w:id="744573989">
              <w:marLeft w:val="0"/>
              <w:marRight w:val="0"/>
              <w:marTop w:val="0"/>
              <w:marBottom w:val="0"/>
              <w:divBdr>
                <w:top w:val="none" w:sz="0" w:space="0" w:color="auto"/>
                <w:left w:val="none" w:sz="0" w:space="0" w:color="auto"/>
                <w:bottom w:val="none" w:sz="0" w:space="0" w:color="auto"/>
                <w:right w:val="none" w:sz="0" w:space="0" w:color="auto"/>
              </w:divBdr>
            </w:div>
            <w:div w:id="1006202600">
              <w:marLeft w:val="0"/>
              <w:marRight w:val="0"/>
              <w:marTop w:val="0"/>
              <w:marBottom w:val="0"/>
              <w:divBdr>
                <w:top w:val="none" w:sz="0" w:space="0" w:color="auto"/>
                <w:left w:val="none" w:sz="0" w:space="0" w:color="auto"/>
                <w:bottom w:val="none" w:sz="0" w:space="0" w:color="auto"/>
                <w:right w:val="none" w:sz="0" w:space="0" w:color="auto"/>
              </w:divBdr>
            </w:div>
            <w:div w:id="135522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7245">
      <w:bodyDiv w:val="1"/>
      <w:marLeft w:val="0"/>
      <w:marRight w:val="0"/>
      <w:marTop w:val="0"/>
      <w:marBottom w:val="0"/>
      <w:divBdr>
        <w:top w:val="none" w:sz="0" w:space="0" w:color="auto"/>
        <w:left w:val="none" w:sz="0" w:space="0" w:color="auto"/>
        <w:bottom w:val="none" w:sz="0" w:space="0" w:color="auto"/>
        <w:right w:val="none" w:sz="0" w:space="0" w:color="auto"/>
      </w:divBdr>
      <w:divsChild>
        <w:div w:id="1487431620">
          <w:marLeft w:val="0"/>
          <w:marRight w:val="0"/>
          <w:marTop w:val="0"/>
          <w:marBottom w:val="0"/>
          <w:divBdr>
            <w:top w:val="none" w:sz="0" w:space="0" w:color="auto"/>
            <w:left w:val="none" w:sz="0" w:space="0" w:color="auto"/>
            <w:bottom w:val="none" w:sz="0" w:space="0" w:color="auto"/>
            <w:right w:val="none" w:sz="0" w:space="0" w:color="auto"/>
          </w:divBdr>
          <w:divsChild>
            <w:div w:id="212350528">
              <w:marLeft w:val="0"/>
              <w:marRight w:val="0"/>
              <w:marTop w:val="0"/>
              <w:marBottom w:val="0"/>
              <w:divBdr>
                <w:top w:val="none" w:sz="0" w:space="0" w:color="auto"/>
                <w:left w:val="none" w:sz="0" w:space="0" w:color="auto"/>
                <w:bottom w:val="none" w:sz="0" w:space="0" w:color="auto"/>
                <w:right w:val="none" w:sz="0" w:space="0" w:color="auto"/>
              </w:divBdr>
            </w:div>
            <w:div w:id="578903535">
              <w:marLeft w:val="0"/>
              <w:marRight w:val="0"/>
              <w:marTop w:val="0"/>
              <w:marBottom w:val="0"/>
              <w:divBdr>
                <w:top w:val="none" w:sz="0" w:space="0" w:color="auto"/>
                <w:left w:val="none" w:sz="0" w:space="0" w:color="auto"/>
                <w:bottom w:val="none" w:sz="0" w:space="0" w:color="auto"/>
                <w:right w:val="none" w:sz="0" w:space="0" w:color="auto"/>
              </w:divBdr>
            </w:div>
            <w:div w:id="805853683">
              <w:marLeft w:val="0"/>
              <w:marRight w:val="0"/>
              <w:marTop w:val="0"/>
              <w:marBottom w:val="0"/>
              <w:divBdr>
                <w:top w:val="none" w:sz="0" w:space="0" w:color="auto"/>
                <w:left w:val="none" w:sz="0" w:space="0" w:color="auto"/>
                <w:bottom w:val="none" w:sz="0" w:space="0" w:color="auto"/>
                <w:right w:val="none" w:sz="0" w:space="0" w:color="auto"/>
              </w:divBdr>
            </w:div>
            <w:div w:id="995568071">
              <w:marLeft w:val="0"/>
              <w:marRight w:val="0"/>
              <w:marTop w:val="0"/>
              <w:marBottom w:val="0"/>
              <w:divBdr>
                <w:top w:val="none" w:sz="0" w:space="0" w:color="auto"/>
                <w:left w:val="none" w:sz="0" w:space="0" w:color="auto"/>
                <w:bottom w:val="none" w:sz="0" w:space="0" w:color="auto"/>
                <w:right w:val="none" w:sz="0" w:space="0" w:color="auto"/>
              </w:divBdr>
            </w:div>
            <w:div w:id="1419063199">
              <w:marLeft w:val="0"/>
              <w:marRight w:val="0"/>
              <w:marTop w:val="0"/>
              <w:marBottom w:val="0"/>
              <w:divBdr>
                <w:top w:val="none" w:sz="0" w:space="0" w:color="auto"/>
                <w:left w:val="none" w:sz="0" w:space="0" w:color="auto"/>
                <w:bottom w:val="none" w:sz="0" w:space="0" w:color="auto"/>
                <w:right w:val="none" w:sz="0" w:space="0" w:color="auto"/>
              </w:divBdr>
            </w:div>
            <w:div w:id="1732726078">
              <w:marLeft w:val="0"/>
              <w:marRight w:val="0"/>
              <w:marTop w:val="0"/>
              <w:marBottom w:val="0"/>
              <w:divBdr>
                <w:top w:val="none" w:sz="0" w:space="0" w:color="auto"/>
                <w:left w:val="none" w:sz="0" w:space="0" w:color="auto"/>
                <w:bottom w:val="none" w:sz="0" w:space="0" w:color="auto"/>
                <w:right w:val="none" w:sz="0" w:space="0" w:color="auto"/>
              </w:divBdr>
            </w:div>
            <w:div w:id="17905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572">
      <w:bodyDiv w:val="1"/>
      <w:marLeft w:val="0"/>
      <w:marRight w:val="0"/>
      <w:marTop w:val="0"/>
      <w:marBottom w:val="0"/>
      <w:divBdr>
        <w:top w:val="none" w:sz="0" w:space="0" w:color="auto"/>
        <w:left w:val="none" w:sz="0" w:space="0" w:color="auto"/>
        <w:bottom w:val="none" w:sz="0" w:space="0" w:color="auto"/>
        <w:right w:val="none" w:sz="0" w:space="0" w:color="auto"/>
      </w:divBdr>
      <w:divsChild>
        <w:div w:id="141315177">
          <w:marLeft w:val="0"/>
          <w:marRight w:val="0"/>
          <w:marTop w:val="0"/>
          <w:marBottom w:val="0"/>
          <w:divBdr>
            <w:top w:val="none" w:sz="0" w:space="0" w:color="auto"/>
            <w:left w:val="none" w:sz="0" w:space="0" w:color="auto"/>
            <w:bottom w:val="none" w:sz="0" w:space="0" w:color="auto"/>
            <w:right w:val="none" w:sz="0" w:space="0" w:color="auto"/>
          </w:divBdr>
          <w:divsChild>
            <w:div w:id="114375636">
              <w:marLeft w:val="0"/>
              <w:marRight w:val="0"/>
              <w:marTop w:val="0"/>
              <w:marBottom w:val="0"/>
              <w:divBdr>
                <w:top w:val="none" w:sz="0" w:space="0" w:color="auto"/>
                <w:left w:val="none" w:sz="0" w:space="0" w:color="auto"/>
                <w:bottom w:val="none" w:sz="0" w:space="0" w:color="auto"/>
                <w:right w:val="none" w:sz="0" w:space="0" w:color="auto"/>
              </w:divBdr>
            </w:div>
            <w:div w:id="423844849">
              <w:marLeft w:val="0"/>
              <w:marRight w:val="0"/>
              <w:marTop w:val="0"/>
              <w:marBottom w:val="0"/>
              <w:divBdr>
                <w:top w:val="none" w:sz="0" w:space="0" w:color="auto"/>
                <w:left w:val="none" w:sz="0" w:space="0" w:color="auto"/>
                <w:bottom w:val="none" w:sz="0" w:space="0" w:color="auto"/>
                <w:right w:val="none" w:sz="0" w:space="0" w:color="auto"/>
              </w:divBdr>
            </w:div>
            <w:div w:id="779880892">
              <w:marLeft w:val="0"/>
              <w:marRight w:val="0"/>
              <w:marTop w:val="0"/>
              <w:marBottom w:val="0"/>
              <w:divBdr>
                <w:top w:val="none" w:sz="0" w:space="0" w:color="auto"/>
                <w:left w:val="none" w:sz="0" w:space="0" w:color="auto"/>
                <w:bottom w:val="none" w:sz="0" w:space="0" w:color="auto"/>
                <w:right w:val="none" w:sz="0" w:space="0" w:color="auto"/>
              </w:divBdr>
            </w:div>
            <w:div w:id="1338846033">
              <w:marLeft w:val="0"/>
              <w:marRight w:val="0"/>
              <w:marTop w:val="0"/>
              <w:marBottom w:val="0"/>
              <w:divBdr>
                <w:top w:val="none" w:sz="0" w:space="0" w:color="auto"/>
                <w:left w:val="none" w:sz="0" w:space="0" w:color="auto"/>
                <w:bottom w:val="none" w:sz="0" w:space="0" w:color="auto"/>
                <w:right w:val="none" w:sz="0" w:space="0" w:color="auto"/>
              </w:divBdr>
            </w:div>
            <w:div w:id="1629624479">
              <w:marLeft w:val="0"/>
              <w:marRight w:val="0"/>
              <w:marTop w:val="0"/>
              <w:marBottom w:val="0"/>
              <w:divBdr>
                <w:top w:val="none" w:sz="0" w:space="0" w:color="auto"/>
                <w:left w:val="none" w:sz="0" w:space="0" w:color="auto"/>
                <w:bottom w:val="none" w:sz="0" w:space="0" w:color="auto"/>
                <w:right w:val="none" w:sz="0" w:space="0" w:color="auto"/>
              </w:divBdr>
            </w:div>
            <w:div w:id="16556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48325">
      <w:bodyDiv w:val="1"/>
      <w:marLeft w:val="0"/>
      <w:marRight w:val="0"/>
      <w:marTop w:val="0"/>
      <w:marBottom w:val="0"/>
      <w:divBdr>
        <w:top w:val="none" w:sz="0" w:space="0" w:color="auto"/>
        <w:left w:val="none" w:sz="0" w:space="0" w:color="auto"/>
        <w:bottom w:val="none" w:sz="0" w:space="0" w:color="auto"/>
        <w:right w:val="none" w:sz="0" w:space="0" w:color="auto"/>
      </w:divBdr>
      <w:divsChild>
        <w:div w:id="699206082">
          <w:marLeft w:val="0"/>
          <w:marRight w:val="0"/>
          <w:marTop w:val="0"/>
          <w:marBottom w:val="0"/>
          <w:divBdr>
            <w:top w:val="none" w:sz="0" w:space="0" w:color="auto"/>
            <w:left w:val="none" w:sz="0" w:space="0" w:color="auto"/>
            <w:bottom w:val="none" w:sz="0" w:space="0" w:color="auto"/>
            <w:right w:val="none" w:sz="0" w:space="0" w:color="auto"/>
          </w:divBdr>
          <w:divsChild>
            <w:div w:id="382215981">
              <w:marLeft w:val="0"/>
              <w:marRight w:val="0"/>
              <w:marTop w:val="0"/>
              <w:marBottom w:val="0"/>
              <w:divBdr>
                <w:top w:val="none" w:sz="0" w:space="0" w:color="auto"/>
                <w:left w:val="none" w:sz="0" w:space="0" w:color="auto"/>
                <w:bottom w:val="none" w:sz="0" w:space="0" w:color="auto"/>
                <w:right w:val="none" w:sz="0" w:space="0" w:color="auto"/>
              </w:divBdr>
            </w:div>
            <w:div w:id="561477999">
              <w:marLeft w:val="0"/>
              <w:marRight w:val="0"/>
              <w:marTop w:val="0"/>
              <w:marBottom w:val="0"/>
              <w:divBdr>
                <w:top w:val="none" w:sz="0" w:space="0" w:color="auto"/>
                <w:left w:val="none" w:sz="0" w:space="0" w:color="auto"/>
                <w:bottom w:val="none" w:sz="0" w:space="0" w:color="auto"/>
                <w:right w:val="none" w:sz="0" w:space="0" w:color="auto"/>
              </w:divBdr>
            </w:div>
            <w:div w:id="1037899601">
              <w:marLeft w:val="0"/>
              <w:marRight w:val="0"/>
              <w:marTop w:val="0"/>
              <w:marBottom w:val="0"/>
              <w:divBdr>
                <w:top w:val="none" w:sz="0" w:space="0" w:color="auto"/>
                <w:left w:val="none" w:sz="0" w:space="0" w:color="auto"/>
                <w:bottom w:val="none" w:sz="0" w:space="0" w:color="auto"/>
                <w:right w:val="none" w:sz="0" w:space="0" w:color="auto"/>
              </w:divBdr>
            </w:div>
            <w:div w:id="1150319182">
              <w:marLeft w:val="0"/>
              <w:marRight w:val="0"/>
              <w:marTop w:val="0"/>
              <w:marBottom w:val="0"/>
              <w:divBdr>
                <w:top w:val="none" w:sz="0" w:space="0" w:color="auto"/>
                <w:left w:val="none" w:sz="0" w:space="0" w:color="auto"/>
                <w:bottom w:val="none" w:sz="0" w:space="0" w:color="auto"/>
                <w:right w:val="none" w:sz="0" w:space="0" w:color="auto"/>
              </w:divBdr>
            </w:div>
            <w:div w:id="1491946636">
              <w:marLeft w:val="0"/>
              <w:marRight w:val="0"/>
              <w:marTop w:val="0"/>
              <w:marBottom w:val="0"/>
              <w:divBdr>
                <w:top w:val="none" w:sz="0" w:space="0" w:color="auto"/>
                <w:left w:val="none" w:sz="0" w:space="0" w:color="auto"/>
                <w:bottom w:val="none" w:sz="0" w:space="0" w:color="auto"/>
                <w:right w:val="none" w:sz="0" w:space="0" w:color="auto"/>
              </w:divBdr>
            </w:div>
            <w:div w:id="20337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4143">
      <w:bodyDiv w:val="1"/>
      <w:marLeft w:val="0"/>
      <w:marRight w:val="0"/>
      <w:marTop w:val="0"/>
      <w:marBottom w:val="0"/>
      <w:divBdr>
        <w:top w:val="none" w:sz="0" w:space="0" w:color="auto"/>
        <w:left w:val="none" w:sz="0" w:space="0" w:color="auto"/>
        <w:bottom w:val="none" w:sz="0" w:space="0" w:color="auto"/>
        <w:right w:val="none" w:sz="0" w:space="0" w:color="auto"/>
      </w:divBdr>
      <w:divsChild>
        <w:div w:id="523907745">
          <w:marLeft w:val="0"/>
          <w:marRight w:val="0"/>
          <w:marTop w:val="0"/>
          <w:marBottom w:val="0"/>
          <w:divBdr>
            <w:top w:val="none" w:sz="0" w:space="0" w:color="auto"/>
            <w:left w:val="none" w:sz="0" w:space="0" w:color="auto"/>
            <w:bottom w:val="none" w:sz="0" w:space="0" w:color="auto"/>
            <w:right w:val="none" w:sz="0" w:space="0" w:color="auto"/>
          </w:divBdr>
          <w:divsChild>
            <w:div w:id="582223016">
              <w:marLeft w:val="0"/>
              <w:marRight w:val="0"/>
              <w:marTop w:val="0"/>
              <w:marBottom w:val="0"/>
              <w:divBdr>
                <w:top w:val="none" w:sz="0" w:space="0" w:color="auto"/>
                <w:left w:val="none" w:sz="0" w:space="0" w:color="auto"/>
                <w:bottom w:val="none" w:sz="0" w:space="0" w:color="auto"/>
                <w:right w:val="none" w:sz="0" w:space="0" w:color="auto"/>
              </w:divBdr>
            </w:div>
            <w:div w:id="582302461">
              <w:marLeft w:val="0"/>
              <w:marRight w:val="0"/>
              <w:marTop w:val="0"/>
              <w:marBottom w:val="0"/>
              <w:divBdr>
                <w:top w:val="none" w:sz="0" w:space="0" w:color="auto"/>
                <w:left w:val="none" w:sz="0" w:space="0" w:color="auto"/>
                <w:bottom w:val="none" w:sz="0" w:space="0" w:color="auto"/>
                <w:right w:val="none" w:sz="0" w:space="0" w:color="auto"/>
              </w:divBdr>
            </w:div>
            <w:div w:id="669873439">
              <w:marLeft w:val="0"/>
              <w:marRight w:val="0"/>
              <w:marTop w:val="0"/>
              <w:marBottom w:val="0"/>
              <w:divBdr>
                <w:top w:val="none" w:sz="0" w:space="0" w:color="auto"/>
                <w:left w:val="none" w:sz="0" w:space="0" w:color="auto"/>
                <w:bottom w:val="none" w:sz="0" w:space="0" w:color="auto"/>
                <w:right w:val="none" w:sz="0" w:space="0" w:color="auto"/>
              </w:divBdr>
            </w:div>
            <w:div w:id="782264892">
              <w:marLeft w:val="0"/>
              <w:marRight w:val="0"/>
              <w:marTop w:val="0"/>
              <w:marBottom w:val="0"/>
              <w:divBdr>
                <w:top w:val="none" w:sz="0" w:space="0" w:color="auto"/>
                <w:left w:val="none" w:sz="0" w:space="0" w:color="auto"/>
                <w:bottom w:val="none" w:sz="0" w:space="0" w:color="auto"/>
                <w:right w:val="none" w:sz="0" w:space="0" w:color="auto"/>
              </w:divBdr>
            </w:div>
            <w:div w:id="905459340">
              <w:marLeft w:val="0"/>
              <w:marRight w:val="0"/>
              <w:marTop w:val="0"/>
              <w:marBottom w:val="0"/>
              <w:divBdr>
                <w:top w:val="none" w:sz="0" w:space="0" w:color="auto"/>
                <w:left w:val="none" w:sz="0" w:space="0" w:color="auto"/>
                <w:bottom w:val="none" w:sz="0" w:space="0" w:color="auto"/>
                <w:right w:val="none" w:sz="0" w:space="0" w:color="auto"/>
              </w:divBdr>
            </w:div>
            <w:div w:id="153446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5072">
      <w:bodyDiv w:val="1"/>
      <w:marLeft w:val="0"/>
      <w:marRight w:val="0"/>
      <w:marTop w:val="0"/>
      <w:marBottom w:val="0"/>
      <w:divBdr>
        <w:top w:val="none" w:sz="0" w:space="0" w:color="auto"/>
        <w:left w:val="none" w:sz="0" w:space="0" w:color="auto"/>
        <w:bottom w:val="none" w:sz="0" w:space="0" w:color="auto"/>
        <w:right w:val="none" w:sz="0" w:space="0" w:color="auto"/>
      </w:divBdr>
      <w:divsChild>
        <w:div w:id="2100634880">
          <w:marLeft w:val="0"/>
          <w:marRight w:val="0"/>
          <w:marTop w:val="0"/>
          <w:marBottom w:val="0"/>
          <w:divBdr>
            <w:top w:val="none" w:sz="0" w:space="0" w:color="auto"/>
            <w:left w:val="none" w:sz="0" w:space="0" w:color="auto"/>
            <w:bottom w:val="none" w:sz="0" w:space="0" w:color="auto"/>
            <w:right w:val="none" w:sz="0" w:space="0" w:color="auto"/>
          </w:divBdr>
          <w:divsChild>
            <w:div w:id="158930952">
              <w:marLeft w:val="0"/>
              <w:marRight w:val="0"/>
              <w:marTop w:val="0"/>
              <w:marBottom w:val="0"/>
              <w:divBdr>
                <w:top w:val="none" w:sz="0" w:space="0" w:color="auto"/>
                <w:left w:val="none" w:sz="0" w:space="0" w:color="auto"/>
                <w:bottom w:val="none" w:sz="0" w:space="0" w:color="auto"/>
                <w:right w:val="none" w:sz="0" w:space="0" w:color="auto"/>
              </w:divBdr>
            </w:div>
            <w:div w:id="245772367">
              <w:marLeft w:val="0"/>
              <w:marRight w:val="0"/>
              <w:marTop w:val="0"/>
              <w:marBottom w:val="0"/>
              <w:divBdr>
                <w:top w:val="none" w:sz="0" w:space="0" w:color="auto"/>
                <w:left w:val="none" w:sz="0" w:space="0" w:color="auto"/>
                <w:bottom w:val="none" w:sz="0" w:space="0" w:color="auto"/>
                <w:right w:val="none" w:sz="0" w:space="0" w:color="auto"/>
              </w:divBdr>
            </w:div>
            <w:div w:id="1171528598">
              <w:marLeft w:val="0"/>
              <w:marRight w:val="0"/>
              <w:marTop w:val="0"/>
              <w:marBottom w:val="0"/>
              <w:divBdr>
                <w:top w:val="none" w:sz="0" w:space="0" w:color="auto"/>
                <w:left w:val="none" w:sz="0" w:space="0" w:color="auto"/>
                <w:bottom w:val="none" w:sz="0" w:space="0" w:color="auto"/>
                <w:right w:val="none" w:sz="0" w:space="0" w:color="auto"/>
              </w:divBdr>
            </w:div>
            <w:div w:id="1200047216">
              <w:marLeft w:val="0"/>
              <w:marRight w:val="0"/>
              <w:marTop w:val="0"/>
              <w:marBottom w:val="0"/>
              <w:divBdr>
                <w:top w:val="none" w:sz="0" w:space="0" w:color="auto"/>
                <w:left w:val="none" w:sz="0" w:space="0" w:color="auto"/>
                <w:bottom w:val="none" w:sz="0" w:space="0" w:color="auto"/>
                <w:right w:val="none" w:sz="0" w:space="0" w:color="auto"/>
              </w:divBdr>
            </w:div>
            <w:div w:id="1680695518">
              <w:marLeft w:val="0"/>
              <w:marRight w:val="0"/>
              <w:marTop w:val="0"/>
              <w:marBottom w:val="0"/>
              <w:divBdr>
                <w:top w:val="none" w:sz="0" w:space="0" w:color="auto"/>
                <w:left w:val="none" w:sz="0" w:space="0" w:color="auto"/>
                <w:bottom w:val="none" w:sz="0" w:space="0" w:color="auto"/>
                <w:right w:val="none" w:sz="0" w:space="0" w:color="auto"/>
              </w:divBdr>
            </w:div>
            <w:div w:id="1736976507">
              <w:marLeft w:val="0"/>
              <w:marRight w:val="0"/>
              <w:marTop w:val="0"/>
              <w:marBottom w:val="0"/>
              <w:divBdr>
                <w:top w:val="none" w:sz="0" w:space="0" w:color="auto"/>
                <w:left w:val="none" w:sz="0" w:space="0" w:color="auto"/>
                <w:bottom w:val="none" w:sz="0" w:space="0" w:color="auto"/>
                <w:right w:val="none" w:sz="0" w:space="0" w:color="auto"/>
              </w:divBdr>
            </w:div>
            <w:div w:id="178830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0520">
      <w:bodyDiv w:val="1"/>
      <w:marLeft w:val="0"/>
      <w:marRight w:val="0"/>
      <w:marTop w:val="0"/>
      <w:marBottom w:val="0"/>
      <w:divBdr>
        <w:top w:val="none" w:sz="0" w:space="0" w:color="auto"/>
        <w:left w:val="none" w:sz="0" w:space="0" w:color="auto"/>
        <w:bottom w:val="none" w:sz="0" w:space="0" w:color="auto"/>
        <w:right w:val="none" w:sz="0" w:space="0" w:color="auto"/>
      </w:divBdr>
      <w:divsChild>
        <w:div w:id="901645495">
          <w:marLeft w:val="0"/>
          <w:marRight w:val="0"/>
          <w:marTop w:val="0"/>
          <w:marBottom w:val="0"/>
          <w:divBdr>
            <w:top w:val="none" w:sz="0" w:space="0" w:color="auto"/>
            <w:left w:val="none" w:sz="0" w:space="0" w:color="auto"/>
            <w:bottom w:val="none" w:sz="0" w:space="0" w:color="auto"/>
            <w:right w:val="none" w:sz="0" w:space="0" w:color="auto"/>
          </w:divBdr>
          <w:divsChild>
            <w:div w:id="13121475">
              <w:marLeft w:val="0"/>
              <w:marRight w:val="0"/>
              <w:marTop w:val="0"/>
              <w:marBottom w:val="0"/>
              <w:divBdr>
                <w:top w:val="none" w:sz="0" w:space="0" w:color="auto"/>
                <w:left w:val="none" w:sz="0" w:space="0" w:color="auto"/>
                <w:bottom w:val="none" w:sz="0" w:space="0" w:color="auto"/>
                <w:right w:val="none" w:sz="0" w:space="0" w:color="auto"/>
              </w:divBdr>
            </w:div>
            <w:div w:id="878316774">
              <w:marLeft w:val="0"/>
              <w:marRight w:val="0"/>
              <w:marTop w:val="0"/>
              <w:marBottom w:val="0"/>
              <w:divBdr>
                <w:top w:val="none" w:sz="0" w:space="0" w:color="auto"/>
                <w:left w:val="none" w:sz="0" w:space="0" w:color="auto"/>
                <w:bottom w:val="none" w:sz="0" w:space="0" w:color="auto"/>
                <w:right w:val="none" w:sz="0" w:space="0" w:color="auto"/>
              </w:divBdr>
            </w:div>
            <w:div w:id="1238632381">
              <w:marLeft w:val="0"/>
              <w:marRight w:val="0"/>
              <w:marTop w:val="0"/>
              <w:marBottom w:val="0"/>
              <w:divBdr>
                <w:top w:val="none" w:sz="0" w:space="0" w:color="auto"/>
                <w:left w:val="none" w:sz="0" w:space="0" w:color="auto"/>
                <w:bottom w:val="none" w:sz="0" w:space="0" w:color="auto"/>
                <w:right w:val="none" w:sz="0" w:space="0" w:color="auto"/>
              </w:divBdr>
            </w:div>
            <w:div w:id="1255699704">
              <w:marLeft w:val="0"/>
              <w:marRight w:val="0"/>
              <w:marTop w:val="0"/>
              <w:marBottom w:val="0"/>
              <w:divBdr>
                <w:top w:val="none" w:sz="0" w:space="0" w:color="auto"/>
                <w:left w:val="none" w:sz="0" w:space="0" w:color="auto"/>
                <w:bottom w:val="none" w:sz="0" w:space="0" w:color="auto"/>
                <w:right w:val="none" w:sz="0" w:space="0" w:color="auto"/>
              </w:divBdr>
            </w:div>
            <w:div w:id="1507012209">
              <w:marLeft w:val="0"/>
              <w:marRight w:val="0"/>
              <w:marTop w:val="0"/>
              <w:marBottom w:val="0"/>
              <w:divBdr>
                <w:top w:val="none" w:sz="0" w:space="0" w:color="auto"/>
                <w:left w:val="none" w:sz="0" w:space="0" w:color="auto"/>
                <w:bottom w:val="none" w:sz="0" w:space="0" w:color="auto"/>
                <w:right w:val="none" w:sz="0" w:space="0" w:color="auto"/>
              </w:divBdr>
            </w:div>
            <w:div w:id="177589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39932">
      <w:bodyDiv w:val="1"/>
      <w:marLeft w:val="0"/>
      <w:marRight w:val="0"/>
      <w:marTop w:val="0"/>
      <w:marBottom w:val="0"/>
      <w:divBdr>
        <w:top w:val="none" w:sz="0" w:space="0" w:color="auto"/>
        <w:left w:val="none" w:sz="0" w:space="0" w:color="auto"/>
        <w:bottom w:val="none" w:sz="0" w:space="0" w:color="auto"/>
        <w:right w:val="none" w:sz="0" w:space="0" w:color="auto"/>
      </w:divBdr>
      <w:divsChild>
        <w:div w:id="606234588">
          <w:marLeft w:val="0"/>
          <w:marRight w:val="0"/>
          <w:marTop w:val="0"/>
          <w:marBottom w:val="0"/>
          <w:divBdr>
            <w:top w:val="none" w:sz="0" w:space="0" w:color="auto"/>
            <w:left w:val="none" w:sz="0" w:space="0" w:color="auto"/>
            <w:bottom w:val="none" w:sz="0" w:space="0" w:color="auto"/>
            <w:right w:val="none" w:sz="0" w:space="0" w:color="auto"/>
          </w:divBdr>
          <w:divsChild>
            <w:div w:id="16665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65031">
      <w:bodyDiv w:val="1"/>
      <w:marLeft w:val="0"/>
      <w:marRight w:val="0"/>
      <w:marTop w:val="0"/>
      <w:marBottom w:val="0"/>
      <w:divBdr>
        <w:top w:val="none" w:sz="0" w:space="0" w:color="auto"/>
        <w:left w:val="none" w:sz="0" w:space="0" w:color="auto"/>
        <w:bottom w:val="none" w:sz="0" w:space="0" w:color="auto"/>
        <w:right w:val="none" w:sz="0" w:space="0" w:color="auto"/>
      </w:divBdr>
      <w:divsChild>
        <w:div w:id="1054547356">
          <w:marLeft w:val="0"/>
          <w:marRight w:val="0"/>
          <w:marTop w:val="0"/>
          <w:marBottom w:val="0"/>
          <w:divBdr>
            <w:top w:val="none" w:sz="0" w:space="0" w:color="auto"/>
            <w:left w:val="none" w:sz="0" w:space="0" w:color="auto"/>
            <w:bottom w:val="none" w:sz="0" w:space="0" w:color="auto"/>
            <w:right w:val="none" w:sz="0" w:space="0" w:color="auto"/>
          </w:divBdr>
          <w:divsChild>
            <w:div w:id="3545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5180">
      <w:bodyDiv w:val="1"/>
      <w:marLeft w:val="0"/>
      <w:marRight w:val="0"/>
      <w:marTop w:val="0"/>
      <w:marBottom w:val="0"/>
      <w:divBdr>
        <w:top w:val="none" w:sz="0" w:space="0" w:color="auto"/>
        <w:left w:val="none" w:sz="0" w:space="0" w:color="auto"/>
        <w:bottom w:val="none" w:sz="0" w:space="0" w:color="auto"/>
        <w:right w:val="none" w:sz="0" w:space="0" w:color="auto"/>
      </w:divBdr>
      <w:divsChild>
        <w:div w:id="371807518">
          <w:marLeft w:val="0"/>
          <w:marRight w:val="0"/>
          <w:marTop w:val="0"/>
          <w:marBottom w:val="0"/>
          <w:divBdr>
            <w:top w:val="none" w:sz="0" w:space="0" w:color="auto"/>
            <w:left w:val="none" w:sz="0" w:space="0" w:color="auto"/>
            <w:bottom w:val="none" w:sz="0" w:space="0" w:color="auto"/>
            <w:right w:val="none" w:sz="0" w:space="0" w:color="auto"/>
          </w:divBdr>
          <w:divsChild>
            <w:div w:id="1663317904">
              <w:marLeft w:val="0"/>
              <w:marRight w:val="0"/>
              <w:marTop w:val="0"/>
              <w:marBottom w:val="0"/>
              <w:divBdr>
                <w:top w:val="none" w:sz="0" w:space="0" w:color="auto"/>
                <w:left w:val="none" w:sz="0" w:space="0" w:color="auto"/>
                <w:bottom w:val="none" w:sz="0" w:space="0" w:color="auto"/>
                <w:right w:val="none" w:sz="0" w:space="0" w:color="auto"/>
              </w:divBdr>
            </w:div>
            <w:div w:id="184223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16758">
      <w:bodyDiv w:val="1"/>
      <w:marLeft w:val="0"/>
      <w:marRight w:val="0"/>
      <w:marTop w:val="0"/>
      <w:marBottom w:val="0"/>
      <w:divBdr>
        <w:top w:val="none" w:sz="0" w:space="0" w:color="auto"/>
        <w:left w:val="none" w:sz="0" w:space="0" w:color="auto"/>
        <w:bottom w:val="none" w:sz="0" w:space="0" w:color="auto"/>
        <w:right w:val="none" w:sz="0" w:space="0" w:color="auto"/>
      </w:divBdr>
      <w:divsChild>
        <w:div w:id="1356537137">
          <w:marLeft w:val="0"/>
          <w:marRight w:val="0"/>
          <w:marTop w:val="0"/>
          <w:marBottom w:val="0"/>
          <w:divBdr>
            <w:top w:val="none" w:sz="0" w:space="0" w:color="auto"/>
            <w:left w:val="none" w:sz="0" w:space="0" w:color="auto"/>
            <w:bottom w:val="none" w:sz="0" w:space="0" w:color="auto"/>
            <w:right w:val="none" w:sz="0" w:space="0" w:color="auto"/>
          </w:divBdr>
          <w:divsChild>
            <w:div w:id="22631281">
              <w:marLeft w:val="0"/>
              <w:marRight w:val="0"/>
              <w:marTop w:val="0"/>
              <w:marBottom w:val="0"/>
              <w:divBdr>
                <w:top w:val="none" w:sz="0" w:space="0" w:color="auto"/>
                <w:left w:val="none" w:sz="0" w:space="0" w:color="auto"/>
                <w:bottom w:val="none" w:sz="0" w:space="0" w:color="auto"/>
                <w:right w:val="none" w:sz="0" w:space="0" w:color="auto"/>
              </w:divBdr>
            </w:div>
            <w:div w:id="50425056">
              <w:marLeft w:val="0"/>
              <w:marRight w:val="0"/>
              <w:marTop w:val="0"/>
              <w:marBottom w:val="0"/>
              <w:divBdr>
                <w:top w:val="none" w:sz="0" w:space="0" w:color="auto"/>
                <w:left w:val="none" w:sz="0" w:space="0" w:color="auto"/>
                <w:bottom w:val="none" w:sz="0" w:space="0" w:color="auto"/>
                <w:right w:val="none" w:sz="0" w:space="0" w:color="auto"/>
              </w:divBdr>
            </w:div>
            <w:div w:id="87360280">
              <w:marLeft w:val="0"/>
              <w:marRight w:val="0"/>
              <w:marTop w:val="0"/>
              <w:marBottom w:val="0"/>
              <w:divBdr>
                <w:top w:val="none" w:sz="0" w:space="0" w:color="auto"/>
                <w:left w:val="none" w:sz="0" w:space="0" w:color="auto"/>
                <w:bottom w:val="none" w:sz="0" w:space="0" w:color="auto"/>
                <w:right w:val="none" w:sz="0" w:space="0" w:color="auto"/>
              </w:divBdr>
            </w:div>
            <w:div w:id="179241432">
              <w:marLeft w:val="0"/>
              <w:marRight w:val="0"/>
              <w:marTop w:val="0"/>
              <w:marBottom w:val="0"/>
              <w:divBdr>
                <w:top w:val="none" w:sz="0" w:space="0" w:color="auto"/>
                <w:left w:val="none" w:sz="0" w:space="0" w:color="auto"/>
                <w:bottom w:val="none" w:sz="0" w:space="0" w:color="auto"/>
                <w:right w:val="none" w:sz="0" w:space="0" w:color="auto"/>
              </w:divBdr>
            </w:div>
            <w:div w:id="221718990">
              <w:marLeft w:val="0"/>
              <w:marRight w:val="0"/>
              <w:marTop w:val="0"/>
              <w:marBottom w:val="0"/>
              <w:divBdr>
                <w:top w:val="none" w:sz="0" w:space="0" w:color="auto"/>
                <w:left w:val="none" w:sz="0" w:space="0" w:color="auto"/>
                <w:bottom w:val="none" w:sz="0" w:space="0" w:color="auto"/>
                <w:right w:val="none" w:sz="0" w:space="0" w:color="auto"/>
              </w:divBdr>
            </w:div>
            <w:div w:id="348217406">
              <w:marLeft w:val="0"/>
              <w:marRight w:val="0"/>
              <w:marTop w:val="0"/>
              <w:marBottom w:val="0"/>
              <w:divBdr>
                <w:top w:val="none" w:sz="0" w:space="0" w:color="auto"/>
                <w:left w:val="none" w:sz="0" w:space="0" w:color="auto"/>
                <w:bottom w:val="none" w:sz="0" w:space="0" w:color="auto"/>
                <w:right w:val="none" w:sz="0" w:space="0" w:color="auto"/>
              </w:divBdr>
            </w:div>
            <w:div w:id="348487134">
              <w:marLeft w:val="0"/>
              <w:marRight w:val="0"/>
              <w:marTop w:val="0"/>
              <w:marBottom w:val="0"/>
              <w:divBdr>
                <w:top w:val="none" w:sz="0" w:space="0" w:color="auto"/>
                <w:left w:val="none" w:sz="0" w:space="0" w:color="auto"/>
                <w:bottom w:val="none" w:sz="0" w:space="0" w:color="auto"/>
                <w:right w:val="none" w:sz="0" w:space="0" w:color="auto"/>
              </w:divBdr>
            </w:div>
            <w:div w:id="396589908">
              <w:marLeft w:val="0"/>
              <w:marRight w:val="0"/>
              <w:marTop w:val="0"/>
              <w:marBottom w:val="0"/>
              <w:divBdr>
                <w:top w:val="none" w:sz="0" w:space="0" w:color="auto"/>
                <w:left w:val="none" w:sz="0" w:space="0" w:color="auto"/>
                <w:bottom w:val="none" w:sz="0" w:space="0" w:color="auto"/>
                <w:right w:val="none" w:sz="0" w:space="0" w:color="auto"/>
              </w:divBdr>
            </w:div>
            <w:div w:id="410741433">
              <w:marLeft w:val="0"/>
              <w:marRight w:val="0"/>
              <w:marTop w:val="0"/>
              <w:marBottom w:val="0"/>
              <w:divBdr>
                <w:top w:val="none" w:sz="0" w:space="0" w:color="auto"/>
                <w:left w:val="none" w:sz="0" w:space="0" w:color="auto"/>
                <w:bottom w:val="none" w:sz="0" w:space="0" w:color="auto"/>
                <w:right w:val="none" w:sz="0" w:space="0" w:color="auto"/>
              </w:divBdr>
            </w:div>
            <w:div w:id="555238126">
              <w:marLeft w:val="0"/>
              <w:marRight w:val="0"/>
              <w:marTop w:val="0"/>
              <w:marBottom w:val="0"/>
              <w:divBdr>
                <w:top w:val="none" w:sz="0" w:space="0" w:color="auto"/>
                <w:left w:val="none" w:sz="0" w:space="0" w:color="auto"/>
                <w:bottom w:val="none" w:sz="0" w:space="0" w:color="auto"/>
                <w:right w:val="none" w:sz="0" w:space="0" w:color="auto"/>
              </w:divBdr>
            </w:div>
            <w:div w:id="574164528">
              <w:marLeft w:val="0"/>
              <w:marRight w:val="0"/>
              <w:marTop w:val="0"/>
              <w:marBottom w:val="0"/>
              <w:divBdr>
                <w:top w:val="none" w:sz="0" w:space="0" w:color="auto"/>
                <w:left w:val="none" w:sz="0" w:space="0" w:color="auto"/>
                <w:bottom w:val="none" w:sz="0" w:space="0" w:color="auto"/>
                <w:right w:val="none" w:sz="0" w:space="0" w:color="auto"/>
              </w:divBdr>
            </w:div>
            <w:div w:id="599335120">
              <w:marLeft w:val="0"/>
              <w:marRight w:val="0"/>
              <w:marTop w:val="0"/>
              <w:marBottom w:val="0"/>
              <w:divBdr>
                <w:top w:val="none" w:sz="0" w:space="0" w:color="auto"/>
                <w:left w:val="none" w:sz="0" w:space="0" w:color="auto"/>
                <w:bottom w:val="none" w:sz="0" w:space="0" w:color="auto"/>
                <w:right w:val="none" w:sz="0" w:space="0" w:color="auto"/>
              </w:divBdr>
            </w:div>
            <w:div w:id="682975473">
              <w:marLeft w:val="0"/>
              <w:marRight w:val="0"/>
              <w:marTop w:val="0"/>
              <w:marBottom w:val="0"/>
              <w:divBdr>
                <w:top w:val="none" w:sz="0" w:space="0" w:color="auto"/>
                <w:left w:val="none" w:sz="0" w:space="0" w:color="auto"/>
                <w:bottom w:val="none" w:sz="0" w:space="0" w:color="auto"/>
                <w:right w:val="none" w:sz="0" w:space="0" w:color="auto"/>
              </w:divBdr>
            </w:div>
            <w:div w:id="877087578">
              <w:marLeft w:val="0"/>
              <w:marRight w:val="0"/>
              <w:marTop w:val="0"/>
              <w:marBottom w:val="0"/>
              <w:divBdr>
                <w:top w:val="none" w:sz="0" w:space="0" w:color="auto"/>
                <w:left w:val="none" w:sz="0" w:space="0" w:color="auto"/>
                <w:bottom w:val="none" w:sz="0" w:space="0" w:color="auto"/>
                <w:right w:val="none" w:sz="0" w:space="0" w:color="auto"/>
              </w:divBdr>
            </w:div>
            <w:div w:id="993802513">
              <w:marLeft w:val="0"/>
              <w:marRight w:val="0"/>
              <w:marTop w:val="0"/>
              <w:marBottom w:val="0"/>
              <w:divBdr>
                <w:top w:val="none" w:sz="0" w:space="0" w:color="auto"/>
                <w:left w:val="none" w:sz="0" w:space="0" w:color="auto"/>
                <w:bottom w:val="none" w:sz="0" w:space="0" w:color="auto"/>
                <w:right w:val="none" w:sz="0" w:space="0" w:color="auto"/>
              </w:divBdr>
            </w:div>
            <w:div w:id="1057364747">
              <w:marLeft w:val="0"/>
              <w:marRight w:val="0"/>
              <w:marTop w:val="0"/>
              <w:marBottom w:val="0"/>
              <w:divBdr>
                <w:top w:val="none" w:sz="0" w:space="0" w:color="auto"/>
                <w:left w:val="none" w:sz="0" w:space="0" w:color="auto"/>
                <w:bottom w:val="none" w:sz="0" w:space="0" w:color="auto"/>
                <w:right w:val="none" w:sz="0" w:space="0" w:color="auto"/>
              </w:divBdr>
            </w:div>
            <w:div w:id="1101998058">
              <w:marLeft w:val="0"/>
              <w:marRight w:val="0"/>
              <w:marTop w:val="0"/>
              <w:marBottom w:val="0"/>
              <w:divBdr>
                <w:top w:val="none" w:sz="0" w:space="0" w:color="auto"/>
                <w:left w:val="none" w:sz="0" w:space="0" w:color="auto"/>
                <w:bottom w:val="none" w:sz="0" w:space="0" w:color="auto"/>
                <w:right w:val="none" w:sz="0" w:space="0" w:color="auto"/>
              </w:divBdr>
            </w:div>
            <w:div w:id="1104113923">
              <w:marLeft w:val="0"/>
              <w:marRight w:val="0"/>
              <w:marTop w:val="0"/>
              <w:marBottom w:val="0"/>
              <w:divBdr>
                <w:top w:val="none" w:sz="0" w:space="0" w:color="auto"/>
                <w:left w:val="none" w:sz="0" w:space="0" w:color="auto"/>
                <w:bottom w:val="none" w:sz="0" w:space="0" w:color="auto"/>
                <w:right w:val="none" w:sz="0" w:space="0" w:color="auto"/>
              </w:divBdr>
            </w:div>
            <w:div w:id="1118916068">
              <w:marLeft w:val="0"/>
              <w:marRight w:val="0"/>
              <w:marTop w:val="0"/>
              <w:marBottom w:val="0"/>
              <w:divBdr>
                <w:top w:val="none" w:sz="0" w:space="0" w:color="auto"/>
                <w:left w:val="none" w:sz="0" w:space="0" w:color="auto"/>
                <w:bottom w:val="none" w:sz="0" w:space="0" w:color="auto"/>
                <w:right w:val="none" w:sz="0" w:space="0" w:color="auto"/>
              </w:divBdr>
            </w:div>
            <w:div w:id="1118989599">
              <w:marLeft w:val="0"/>
              <w:marRight w:val="0"/>
              <w:marTop w:val="0"/>
              <w:marBottom w:val="0"/>
              <w:divBdr>
                <w:top w:val="none" w:sz="0" w:space="0" w:color="auto"/>
                <w:left w:val="none" w:sz="0" w:space="0" w:color="auto"/>
                <w:bottom w:val="none" w:sz="0" w:space="0" w:color="auto"/>
                <w:right w:val="none" w:sz="0" w:space="0" w:color="auto"/>
              </w:divBdr>
            </w:div>
            <w:div w:id="1123381961">
              <w:marLeft w:val="0"/>
              <w:marRight w:val="0"/>
              <w:marTop w:val="0"/>
              <w:marBottom w:val="0"/>
              <w:divBdr>
                <w:top w:val="none" w:sz="0" w:space="0" w:color="auto"/>
                <w:left w:val="none" w:sz="0" w:space="0" w:color="auto"/>
                <w:bottom w:val="none" w:sz="0" w:space="0" w:color="auto"/>
                <w:right w:val="none" w:sz="0" w:space="0" w:color="auto"/>
              </w:divBdr>
            </w:div>
            <w:div w:id="1151677315">
              <w:marLeft w:val="0"/>
              <w:marRight w:val="0"/>
              <w:marTop w:val="0"/>
              <w:marBottom w:val="0"/>
              <w:divBdr>
                <w:top w:val="none" w:sz="0" w:space="0" w:color="auto"/>
                <w:left w:val="none" w:sz="0" w:space="0" w:color="auto"/>
                <w:bottom w:val="none" w:sz="0" w:space="0" w:color="auto"/>
                <w:right w:val="none" w:sz="0" w:space="0" w:color="auto"/>
              </w:divBdr>
            </w:div>
            <w:div w:id="1166480847">
              <w:marLeft w:val="0"/>
              <w:marRight w:val="0"/>
              <w:marTop w:val="0"/>
              <w:marBottom w:val="0"/>
              <w:divBdr>
                <w:top w:val="none" w:sz="0" w:space="0" w:color="auto"/>
                <w:left w:val="none" w:sz="0" w:space="0" w:color="auto"/>
                <w:bottom w:val="none" w:sz="0" w:space="0" w:color="auto"/>
                <w:right w:val="none" w:sz="0" w:space="0" w:color="auto"/>
              </w:divBdr>
            </w:div>
            <w:div w:id="1222597617">
              <w:marLeft w:val="0"/>
              <w:marRight w:val="0"/>
              <w:marTop w:val="0"/>
              <w:marBottom w:val="0"/>
              <w:divBdr>
                <w:top w:val="none" w:sz="0" w:space="0" w:color="auto"/>
                <w:left w:val="none" w:sz="0" w:space="0" w:color="auto"/>
                <w:bottom w:val="none" w:sz="0" w:space="0" w:color="auto"/>
                <w:right w:val="none" w:sz="0" w:space="0" w:color="auto"/>
              </w:divBdr>
            </w:div>
            <w:div w:id="1237979920">
              <w:marLeft w:val="0"/>
              <w:marRight w:val="0"/>
              <w:marTop w:val="0"/>
              <w:marBottom w:val="0"/>
              <w:divBdr>
                <w:top w:val="none" w:sz="0" w:space="0" w:color="auto"/>
                <w:left w:val="none" w:sz="0" w:space="0" w:color="auto"/>
                <w:bottom w:val="none" w:sz="0" w:space="0" w:color="auto"/>
                <w:right w:val="none" w:sz="0" w:space="0" w:color="auto"/>
              </w:divBdr>
            </w:div>
            <w:div w:id="1262104234">
              <w:marLeft w:val="0"/>
              <w:marRight w:val="0"/>
              <w:marTop w:val="0"/>
              <w:marBottom w:val="0"/>
              <w:divBdr>
                <w:top w:val="none" w:sz="0" w:space="0" w:color="auto"/>
                <w:left w:val="none" w:sz="0" w:space="0" w:color="auto"/>
                <w:bottom w:val="none" w:sz="0" w:space="0" w:color="auto"/>
                <w:right w:val="none" w:sz="0" w:space="0" w:color="auto"/>
              </w:divBdr>
            </w:div>
            <w:div w:id="1271086567">
              <w:marLeft w:val="0"/>
              <w:marRight w:val="0"/>
              <w:marTop w:val="0"/>
              <w:marBottom w:val="0"/>
              <w:divBdr>
                <w:top w:val="none" w:sz="0" w:space="0" w:color="auto"/>
                <w:left w:val="none" w:sz="0" w:space="0" w:color="auto"/>
                <w:bottom w:val="none" w:sz="0" w:space="0" w:color="auto"/>
                <w:right w:val="none" w:sz="0" w:space="0" w:color="auto"/>
              </w:divBdr>
            </w:div>
            <w:div w:id="1282421617">
              <w:marLeft w:val="0"/>
              <w:marRight w:val="0"/>
              <w:marTop w:val="0"/>
              <w:marBottom w:val="0"/>
              <w:divBdr>
                <w:top w:val="none" w:sz="0" w:space="0" w:color="auto"/>
                <w:left w:val="none" w:sz="0" w:space="0" w:color="auto"/>
                <w:bottom w:val="none" w:sz="0" w:space="0" w:color="auto"/>
                <w:right w:val="none" w:sz="0" w:space="0" w:color="auto"/>
              </w:divBdr>
            </w:div>
            <w:div w:id="1293168072">
              <w:marLeft w:val="0"/>
              <w:marRight w:val="0"/>
              <w:marTop w:val="0"/>
              <w:marBottom w:val="0"/>
              <w:divBdr>
                <w:top w:val="none" w:sz="0" w:space="0" w:color="auto"/>
                <w:left w:val="none" w:sz="0" w:space="0" w:color="auto"/>
                <w:bottom w:val="none" w:sz="0" w:space="0" w:color="auto"/>
                <w:right w:val="none" w:sz="0" w:space="0" w:color="auto"/>
              </w:divBdr>
            </w:div>
            <w:div w:id="1379739812">
              <w:marLeft w:val="0"/>
              <w:marRight w:val="0"/>
              <w:marTop w:val="0"/>
              <w:marBottom w:val="0"/>
              <w:divBdr>
                <w:top w:val="none" w:sz="0" w:space="0" w:color="auto"/>
                <w:left w:val="none" w:sz="0" w:space="0" w:color="auto"/>
                <w:bottom w:val="none" w:sz="0" w:space="0" w:color="auto"/>
                <w:right w:val="none" w:sz="0" w:space="0" w:color="auto"/>
              </w:divBdr>
            </w:div>
            <w:div w:id="1398170753">
              <w:marLeft w:val="0"/>
              <w:marRight w:val="0"/>
              <w:marTop w:val="0"/>
              <w:marBottom w:val="0"/>
              <w:divBdr>
                <w:top w:val="none" w:sz="0" w:space="0" w:color="auto"/>
                <w:left w:val="none" w:sz="0" w:space="0" w:color="auto"/>
                <w:bottom w:val="none" w:sz="0" w:space="0" w:color="auto"/>
                <w:right w:val="none" w:sz="0" w:space="0" w:color="auto"/>
              </w:divBdr>
            </w:div>
            <w:div w:id="1439837253">
              <w:marLeft w:val="0"/>
              <w:marRight w:val="0"/>
              <w:marTop w:val="0"/>
              <w:marBottom w:val="0"/>
              <w:divBdr>
                <w:top w:val="none" w:sz="0" w:space="0" w:color="auto"/>
                <w:left w:val="none" w:sz="0" w:space="0" w:color="auto"/>
                <w:bottom w:val="none" w:sz="0" w:space="0" w:color="auto"/>
                <w:right w:val="none" w:sz="0" w:space="0" w:color="auto"/>
              </w:divBdr>
            </w:div>
            <w:div w:id="1462653666">
              <w:marLeft w:val="0"/>
              <w:marRight w:val="0"/>
              <w:marTop w:val="0"/>
              <w:marBottom w:val="0"/>
              <w:divBdr>
                <w:top w:val="none" w:sz="0" w:space="0" w:color="auto"/>
                <w:left w:val="none" w:sz="0" w:space="0" w:color="auto"/>
                <w:bottom w:val="none" w:sz="0" w:space="0" w:color="auto"/>
                <w:right w:val="none" w:sz="0" w:space="0" w:color="auto"/>
              </w:divBdr>
            </w:div>
            <w:div w:id="1467120813">
              <w:marLeft w:val="0"/>
              <w:marRight w:val="0"/>
              <w:marTop w:val="0"/>
              <w:marBottom w:val="0"/>
              <w:divBdr>
                <w:top w:val="none" w:sz="0" w:space="0" w:color="auto"/>
                <w:left w:val="none" w:sz="0" w:space="0" w:color="auto"/>
                <w:bottom w:val="none" w:sz="0" w:space="0" w:color="auto"/>
                <w:right w:val="none" w:sz="0" w:space="0" w:color="auto"/>
              </w:divBdr>
            </w:div>
            <w:div w:id="1499542063">
              <w:marLeft w:val="0"/>
              <w:marRight w:val="0"/>
              <w:marTop w:val="0"/>
              <w:marBottom w:val="0"/>
              <w:divBdr>
                <w:top w:val="none" w:sz="0" w:space="0" w:color="auto"/>
                <w:left w:val="none" w:sz="0" w:space="0" w:color="auto"/>
                <w:bottom w:val="none" w:sz="0" w:space="0" w:color="auto"/>
                <w:right w:val="none" w:sz="0" w:space="0" w:color="auto"/>
              </w:divBdr>
            </w:div>
            <w:div w:id="1595626685">
              <w:marLeft w:val="0"/>
              <w:marRight w:val="0"/>
              <w:marTop w:val="0"/>
              <w:marBottom w:val="0"/>
              <w:divBdr>
                <w:top w:val="none" w:sz="0" w:space="0" w:color="auto"/>
                <w:left w:val="none" w:sz="0" w:space="0" w:color="auto"/>
                <w:bottom w:val="none" w:sz="0" w:space="0" w:color="auto"/>
                <w:right w:val="none" w:sz="0" w:space="0" w:color="auto"/>
              </w:divBdr>
            </w:div>
            <w:div w:id="1626932770">
              <w:marLeft w:val="0"/>
              <w:marRight w:val="0"/>
              <w:marTop w:val="0"/>
              <w:marBottom w:val="0"/>
              <w:divBdr>
                <w:top w:val="none" w:sz="0" w:space="0" w:color="auto"/>
                <w:left w:val="none" w:sz="0" w:space="0" w:color="auto"/>
                <w:bottom w:val="none" w:sz="0" w:space="0" w:color="auto"/>
                <w:right w:val="none" w:sz="0" w:space="0" w:color="auto"/>
              </w:divBdr>
            </w:div>
            <w:div w:id="1638338036">
              <w:marLeft w:val="0"/>
              <w:marRight w:val="0"/>
              <w:marTop w:val="0"/>
              <w:marBottom w:val="0"/>
              <w:divBdr>
                <w:top w:val="none" w:sz="0" w:space="0" w:color="auto"/>
                <w:left w:val="none" w:sz="0" w:space="0" w:color="auto"/>
                <w:bottom w:val="none" w:sz="0" w:space="0" w:color="auto"/>
                <w:right w:val="none" w:sz="0" w:space="0" w:color="auto"/>
              </w:divBdr>
            </w:div>
            <w:div w:id="1667782281">
              <w:marLeft w:val="0"/>
              <w:marRight w:val="0"/>
              <w:marTop w:val="0"/>
              <w:marBottom w:val="0"/>
              <w:divBdr>
                <w:top w:val="none" w:sz="0" w:space="0" w:color="auto"/>
                <w:left w:val="none" w:sz="0" w:space="0" w:color="auto"/>
                <w:bottom w:val="none" w:sz="0" w:space="0" w:color="auto"/>
                <w:right w:val="none" w:sz="0" w:space="0" w:color="auto"/>
              </w:divBdr>
            </w:div>
            <w:div w:id="1689213627">
              <w:marLeft w:val="0"/>
              <w:marRight w:val="0"/>
              <w:marTop w:val="0"/>
              <w:marBottom w:val="0"/>
              <w:divBdr>
                <w:top w:val="none" w:sz="0" w:space="0" w:color="auto"/>
                <w:left w:val="none" w:sz="0" w:space="0" w:color="auto"/>
                <w:bottom w:val="none" w:sz="0" w:space="0" w:color="auto"/>
                <w:right w:val="none" w:sz="0" w:space="0" w:color="auto"/>
              </w:divBdr>
            </w:div>
            <w:div w:id="1692293021">
              <w:marLeft w:val="0"/>
              <w:marRight w:val="0"/>
              <w:marTop w:val="0"/>
              <w:marBottom w:val="0"/>
              <w:divBdr>
                <w:top w:val="none" w:sz="0" w:space="0" w:color="auto"/>
                <w:left w:val="none" w:sz="0" w:space="0" w:color="auto"/>
                <w:bottom w:val="none" w:sz="0" w:space="0" w:color="auto"/>
                <w:right w:val="none" w:sz="0" w:space="0" w:color="auto"/>
              </w:divBdr>
            </w:div>
            <w:div w:id="1697656127">
              <w:marLeft w:val="0"/>
              <w:marRight w:val="0"/>
              <w:marTop w:val="0"/>
              <w:marBottom w:val="0"/>
              <w:divBdr>
                <w:top w:val="none" w:sz="0" w:space="0" w:color="auto"/>
                <w:left w:val="none" w:sz="0" w:space="0" w:color="auto"/>
                <w:bottom w:val="none" w:sz="0" w:space="0" w:color="auto"/>
                <w:right w:val="none" w:sz="0" w:space="0" w:color="auto"/>
              </w:divBdr>
            </w:div>
            <w:div w:id="1698919991">
              <w:marLeft w:val="0"/>
              <w:marRight w:val="0"/>
              <w:marTop w:val="0"/>
              <w:marBottom w:val="0"/>
              <w:divBdr>
                <w:top w:val="none" w:sz="0" w:space="0" w:color="auto"/>
                <w:left w:val="none" w:sz="0" w:space="0" w:color="auto"/>
                <w:bottom w:val="none" w:sz="0" w:space="0" w:color="auto"/>
                <w:right w:val="none" w:sz="0" w:space="0" w:color="auto"/>
              </w:divBdr>
            </w:div>
            <w:div w:id="1722514336">
              <w:marLeft w:val="0"/>
              <w:marRight w:val="0"/>
              <w:marTop w:val="0"/>
              <w:marBottom w:val="0"/>
              <w:divBdr>
                <w:top w:val="none" w:sz="0" w:space="0" w:color="auto"/>
                <w:left w:val="none" w:sz="0" w:space="0" w:color="auto"/>
                <w:bottom w:val="none" w:sz="0" w:space="0" w:color="auto"/>
                <w:right w:val="none" w:sz="0" w:space="0" w:color="auto"/>
              </w:divBdr>
            </w:div>
            <w:div w:id="1728645034">
              <w:marLeft w:val="0"/>
              <w:marRight w:val="0"/>
              <w:marTop w:val="0"/>
              <w:marBottom w:val="0"/>
              <w:divBdr>
                <w:top w:val="none" w:sz="0" w:space="0" w:color="auto"/>
                <w:left w:val="none" w:sz="0" w:space="0" w:color="auto"/>
                <w:bottom w:val="none" w:sz="0" w:space="0" w:color="auto"/>
                <w:right w:val="none" w:sz="0" w:space="0" w:color="auto"/>
              </w:divBdr>
            </w:div>
            <w:div w:id="1731077950">
              <w:marLeft w:val="0"/>
              <w:marRight w:val="0"/>
              <w:marTop w:val="0"/>
              <w:marBottom w:val="0"/>
              <w:divBdr>
                <w:top w:val="none" w:sz="0" w:space="0" w:color="auto"/>
                <w:left w:val="none" w:sz="0" w:space="0" w:color="auto"/>
                <w:bottom w:val="none" w:sz="0" w:space="0" w:color="auto"/>
                <w:right w:val="none" w:sz="0" w:space="0" w:color="auto"/>
              </w:divBdr>
            </w:div>
            <w:div w:id="1809979703">
              <w:marLeft w:val="0"/>
              <w:marRight w:val="0"/>
              <w:marTop w:val="0"/>
              <w:marBottom w:val="0"/>
              <w:divBdr>
                <w:top w:val="none" w:sz="0" w:space="0" w:color="auto"/>
                <w:left w:val="none" w:sz="0" w:space="0" w:color="auto"/>
                <w:bottom w:val="none" w:sz="0" w:space="0" w:color="auto"/>
                <w:right w:val="none" w:sz="0" w:space="0" w:color="auto"/>
              </w:divBdr>
            </w:div>
            <w:div w:id="1873228430">
              <w:marLeft w:val="0"/>
              <w:marRight w:val="0"/>
              <w:marTop w:val="0"/>
              <w:marBottom w:val="0"/>
              <w:divBdr>
                <w:top w:val="none" w:sz="0" w:space="0" w:color="auto"/>
                <w:left w:val="none" w:sz="0" w:space="0" w:color="auto"/>
                <w:bottom w:val="none" w:sz="0" w:space="0" w:color="auto"/>
                <w:right w:val="none" w:sz="0" w:space="0" w:color="auto"/>
              </w:divBdr>
            </w:div>
            <w:div w:id="1954708881">
              <w:marLeft w:val="0"/>
              <w:marRight w:val="0"/>
              <w:marTop w:val="0"/>
              <w:marBottom w:val="0"/>
              <w:divBdr>
                <w:top w:val="none" w:sz="0" w:space="0" w:color="auto"/>
                <w:left w:val="none" w:sz="0" w:space="0" w:color="auto"/>
                <w:bottom w:val="none" w:sz="0" w:space="0" w:color="auto"/>
                <w:right w:val="none" w:sz="0" w:space="0" w:color="auto"/>
              </w:divBdr>
            </w:div>
            <w:div w:id="20702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2816">
      <w:bodyDiv w:val="1"/>
      <w:marLeft w:val="0"/>
      <w:marRight w:val="0"/>
      <w:marTop w:val="0"/>
      <w:marBottom w:val="0"/>
      <w:divBdr>
        <w:top w:val="none" w:sz="0" w:space="0" w:color="auto"/>
        <w:left w:val="none" w:sz="0" w:space="0" w:color="auto"/>
        <w:bottom w:val="none" w:sz="0" w:space="0" w:color="auto"/>
        <w:right w:val="none" w:sz="0" w:space="0" w:color="auto"/>
      </w:divBdr>
      <w:divsChild>
        <w:div w:id="1966618544">
          <w:marLeft w:val="0"/>
          <w:marRight w:val="0"/>
          <w:marTop w:val="0"/>
          <w:marBottom w:val="0"/>
          <w:divBdr>
            <w:top w:val="none" w:sz="0" w:space="0" w:color="auto"/>
            <w:left w:val="none" w:sz="0" w:space="0" w:color="auto"/>
            <w:bottom w:val="none" w:sz="0" w:space="0" w:color="auto"/>
            <w:right w:val="none" w:sz="0" w:space="0" w:color="auto"/>
          </w:divBdr>
          <w:divsChild>
            <w:div w:id="195697789">
              <w:marLeft w:val="0"/>
              <w:marRight w:val="0"/>
              <w:marTop w:val="0"/>
              <w:marBottom w:val="0"/>
              <w:divBdr>
                <w:top w:val="none" w:sz="0" w:space="0" w:color="auto"/>
                <w:left w:val="none" w:sz="0" w:space="0" w:color="auto"/>
                <w:bottom w:val="none" w:sz="0" w:space="0" w:color="auto"/>
                <w:right w:val="none" w:sz="0" w:space="0" w:color="auto"/>
              </w:divBdr>
            </w:div>
            <w:div w:id="995110625">
              <w:marLeft w:val="0"/>
              <w:marRight w:val="0"/>
              <w:marTop w:val="0"/>
              <w:marBottom w:val="0"/>
              <w:divBdr>
                <w:top w:val="none" w:sz="0" w:space="0" w:color="auto"/>
                <w:left w:val="none" w:sz="0" w:space="0" w:color="auto"/>
                <w:bottom w:val="none" w:sz="0" w:space="0" w:color="auto"/>
                <w:right w:val="none" w:sz="0" w:space="0" w:color="auto"/>
              </w:divBdr>
            </w:div>
            <w:div w:id="1536231618">
              <w:marLeft w:val="0"/>
              <w:marRight w:val="0"/>
              <w:marTop w:val="0"/>
              <w:marBottom w:val="0"/>
              <w:divBdr>
                <w:top w:val="none" w:sz="0" w:space="0" w:color="auto"/>
                <w:left w:val="none" w:sz="0" w:space="0" w:color="auto"/>
                <w:bottom w:val="none" w:sz="0" w:space="0" w:color="auto"/>
                <w:right w:val="none" w:sz="0" w:space="0" w:color="auto"/>
              </w:divBdr>
            </w:div>
            <w:div w:id="1796025159">
              <w:marLeft w:val="0"/>
              <w:marRight w:val="0"/>
              <w:marTop w:val="0"/>
              <w:marBottom w:val="0"/>
              <w:divBdr>
                <w:top w:val="none" w:sz="0" w:space="0" w:color="auto"/>
                <w:left w:val="none" w:sz="0" w:space="0" w:color="auto"/>
                <w:bottom w:val="none" w:sz="0" w:space="0" w:color="auto"/>
                <w:right w:val="none" w:sz="0" w:space="0" w:color="auto"/>
              </w:divBdr>
            </w:div>
            <w:div w:id="1995447825">
              <w:marLeft w:val="0"/>
              <w:marRight w:val="0"/>
              <w:marTop w:val="0"/>
              <w:marBottom w:val="0"/>
              <w:divBdr>
                <w:top w:val="none" w:sz="0" w:space="0" w:color="auto"/>
                <w:left w:val="none" w:sz="0" w:space="0" w:color="auto"/>
                <w:bottom w:val="none" w:sz="0" w:space="0" w:color="auto"/>
                <w:right w:val="none" w:sz="0" w:space="0" w:color="auto"/>
              </w:divBdr>
            </w:div>
            <w:div w:id="202408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44806">
      <w:bodyDiv w:val="1"/>
      <w:marLeft w:val="0"/>
      <w:marRight w:val="0"/>
      <w:marTop w:val="0"/>
      <w:marBottom w:val="0"/>
      <w:divBdr>
        <w:top w:val="none" w:sz="0" w:space="0" w:color="auto"/>
        <w:left w:val="none" w:sz="0" w:space="0" w:color="auto"/>
        <w:bottom w:val="none" w:sz="0" w:space="0" w:color="auto"/>
        <w:right w:val="none" w:sz="0" w:space="0" w:color="auto"/>
      </w:divBdr>
    </w:div>
    <w:div w:id="2071421655">
      <w:bodyDiv w:val="1"/>
      <w:marLeft w:val="0"/>
      <w:marRight w:val="0"/>
      <w:marTop w:val="0"/>
      <w:marBottom w:val="0"/>
      <w:divBdr>
        <w:top w:val="none" w:sz="0" w:space="0" w:color="auto"/>
        <w:left w:val="none" w:sz="0" w:space="0" w:color="auto"/>
        <w:bottom w:val="none" w:sz="0" w:space="0" w:color="auto"/>
        <w:right w:val="none" w:sz="0" w:space="0" w:color="auto"/>
      </w:divBdr>
      <w:divsChild>
        <w:div w:id="1185513334">
          <w:marLeft w:val="0"/>
          <w:marRight w:val="0"/>
          <w:marTop w:val="0"/>
          <w:marBottom w:val="0"/>
          <w:divBdr>
            <w:top w:val="none" w:sz="0" w:space="0" w:color="auto"/>
            <w:left w:val="none" w:sz="0" w:space="0" w:color="auto"/>
            <w:bottom w:val="none" w:sz="0" w:space="0" w:color="auto"/>
            <w:right w:val="none" w:sz="0" w:space="0" w:color="auto"/>
          </w:divBdr>
          <w:divsChild>
            <w:div w:id="14234734">
              <w:marLeft w:val="0"/>
              <w:marRight w:val="0"/>
              <w:marTop w:val="0"/>
              <w:marBottom w:val="0"/>
              <w:divBdr>
                <w:top w:val="none" w:sz="0" w:space="0" w:color="auto"/>
                <w:left w:val="none" w:sz="0" w:space="0" w:color="auto"/>
                <w:bottom w:val="none" w:sz="0" w:space="0" w:color="auto"/>
                <w:right w:val="none" w:sz="0" w:space="0" w:color="auto"/>
              </w:divBdr>
            </w:div>
            <w:div w:id="192505028">
              <w:marLeft w:val="0"/>
              <w:marRight w:val="0"/>
              <w:marTop w:val="0"/>
              <w:marBottom w:val="0"/>
              <w:divBdr>
                <w:top w:val="none" w:sz="0" w:space="0" w:color="auto"/>
                <w:left w:val="none" w:sz="0" w:space="0" w:color="auto"/>
                <w:bottom w:val="none" w:sz="0" w:space="0" w:color="auto"/>
                <w:right w:val="none" w:sz="0" w:space="0" w:color="auto"/>
              </w:divBdr>
            </w:div>
            <w:div w:id="297225822">
              <w:marLeft w:val="0"/>
              <w:marRight w:val="0"/>
              <w:marTop w:val="0"/>
              <w:marBottom w:val="0"/>
              <w:divBdr>
                <w:top w:val="none" w:sz="0" w:space="0" w:color="auto"/>
                <w:left w:val="none" w:sz="0" w:space="0" w:color="auto"/>
                <w:bottom w:val="none" w:sz="0" w:space="0" w:color="auto"/>
                <w:right w:val="none" w:sz="0" w:space="0" w:color="auto"/>
              </w:divBdr>
            </w:div>
            <w:div w:id="356660217">
              <w:marLeft w:val="0"/>
              <w:marRight w:val="0"/>
              <w:marTop w:val="0"/>
              <w:marBottom w:val="0"/>
              <w:divBdr>
                <w:top w:val="none" w:sz="0" w:space="0" w:color="auto"/>
                <w:left w:val="none" w:sz="0" w:space="0" w:color="auto"/>
                <w:bottom w:val="none" w:sz="0" w:space="0" w:color="auto"/>
                <w:right w:val="none" w:sz="0" w:space="0" w:color="auto"/>
              </w:divBdr>
            </w:div>
            <w:div w:id="359745675">
              <w:marLeft w:val="0"/>
              <w:marRight w:val="0"/>
              <w:marTop w:val="0"/>
              <w:marBottom w:val="0"/>
              <w:divBdr>
                <w:top w:val="none" w:sz="0" w:space="0" w:color="auto"/>
                <w:left w:val="none" w:sz="0" w:space="0" w:color="auto"/>
                <w:bottom w:val="none" w:sz="0" w:space="0" w:color="auto"/>
                <w:right w:val="none" w:sz="0" w:space="0" w:color="auto"/>
              </w:divBdr>
            </w:div>
            <w:div w:id="1338800244">
              <w:marLeft w:val="0"/>
              <w:marRight w:val="0"/>
              <w:marTop w:val="0"/>
              <w:marBottom w:val="0"/>
              <w:divBdr>
                <w:top w:val="none" w:sz="0" w:space="0" w:color="auto"/>
                <w:left w:val="none" w:sz="0" w:space="0" w:color="auto"/>
                <w:bottom w:val="none" w:sz="0" w:space="0" w:color="auto"/>
                <w:right w:val="none" w:sz="0" w:space="0" w:color="auto"/>
              </w:divBdr>
            </w:div>
            <w:div w:id="186077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9271">
      <w:bodyDiv w:val="1"/>
      <w:marLeft w:val="0"/>
      <w:marRight w:val="0"/>
      <w:marTop w:val="0"/>
      <w:marBottom w:val="0"/>
      <w:divBdr>
        <w:top w:val="none" w:sz="0" w:space="0" w:color="auto"/>
        <w:left w:val="none" w:sz="0" w:space="0" w:color="auto"/>
        <w:bottom w:val="none" w:sz="0" w:space="0" w:color="auto"/>
        <w:right w:val="none" w:sz="0" w:space="0" w:color="auto"/>
      </w:divBdr>
      <w:divsChild>
        <w:div w:id="23405290">
          <w:marLeft w:val="0"/>
          <w:marRight w:val="0"/>
          <w:marTop w:val="0"/>
          <w:marBottom w:val="0"/>
          <w:divBdr>
            <w:top w:val="none" w:sz="0" w:space="0" w:color="auto"/>
            <w:left w:val="none" w:sz="0" w:space="0" w:color="auto"/>
            <w:bottom w:val="none" w:sz="0" w:space="0" w:color="auto"/>
            <w:right w:val="none" w:sz="0" w:space="0" w:color="auto"/>
          </w:divBdr>
          <w:divsChild>
            <w:div w:id="330721970">
              <w:marLeft w:val="0"/>
              <w:marRight w:val="0"/>
              <w:marTop w:val="0"/>
              <w:marBottom w:val="0"/>
              <w:divBdr>
                <w:top w:val="none" w:sz="0" w:space="0" w:color="auto"/>
                <w:left w:val="none" w:sz="0" w:space="0" w:color="auto"/>
                <w:bottom w:val="none" w:sz="0" w:space="0" w:color="auto"/>
                <w:right w:val="none" w:sz="0" w:space="0" w:color="auto"/>
              </w:divBdr>
            </w:div>
            <w:div w:id="790440503">
              <w:marLeft w:val="0"/>
              <w:marRight w:val="0"/>
              <w:marTop w:val="0"/>
              <w:marBottom w:val="0"/>
              <w:divBdr>
                <w:top w:val="none" w:sz="0" w:space="0" w:color="auto"/>
                <w:left w:val="none" w:sz="0" w:space="0" w:color="auto"/>
                <w:bottom w:val="none" w:sz="0" w:space="0" w:color="auto"/>
                <w:right w:val="none" w:sz="0" w:space="0" w:color="auto"/>
              </w:divBdr>
            </w:div>
            <w:div w:id="1062019203">
              <w:marLeft w:val="0"/>
              <w:marRight w:val="0"/>
              <w:marTop w:val="0"/>
              <w:marBottom w:val="0"/>
              <w:divBdr>
                <w:top w:val="none" w:sz="0" w:space="0" w:color="auto"/>
                <w:left w:val="none" w:sz="0" w:space="0" w:color="auto"/>
                <w:bottom w:val="none" w:sz="0" w:space="0" w:color="auto"/>
                <w:right w:val="none" w:sz="0" w:space="0" w:color="auto"/>
              </w:divBdr>
            </w:div>
            <w:div w:id="1276257634">
              <w:marLeft w:val="0"/>
              <w:marRight w:val="0"/>
              <w:marTop w:val="0"/>
              <w:marBottom w:val="0"/>
              <w:divBdr>
                <w:top w:val="none" w:sz="0" w:space="0" w:color="auto"/>
                <w:left w:val="none" w:sz="0" w:space="0" w:color="auto"/>
                <w:bottom w:val="none" w:sz="0" w:space="0" w:color="auto"/>
                <w:right w:val="none" w:sz="0" w:space="0" w:color="auto"/>
              </w:divBdr>
            </w:div>
            <w:div w:id="1564485593">
              <w:marLeft w:val="0"/>
              <w:marRight w:val="0"/>
              <w:marTop w:val="0"/>
              <w:marBottom w:val="0"/>
              <w:divBdr>
                <w:top w:val="none" w:sz="0" w:space="0" w:color="auto"/>
                <w:left w:val="none" w:sz="0" w:space="0" w:color="auto"/>
                <w:bottom w:val="none" w:sz="0" w:space="0" w:color="auto"/>
                <w:right w:val="none" w:sz="0" w:space="0" w:color="auto"/>
              </w:divBdr>
            </w:div>
            <w:div w:id="15905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s://engineering.linkedin.com/blog/2019/isolation-forest" TargetMode="External"/><Relationship Id="rId138" Type="http://schemas.openxmlformats.org/officeDocument/2006/relationships/image" Target="media/image123.png"/><Relationship Id="rId107" Type="http://schemas.openxmlformats.org/officeDocument/2006/relationships/image" Target="media/image92.jpeg"/><Relationship Id="rId11" Type="http://schemas.openxmlformats.org/officeDocument/2006/relationships/hyperlink" Target="https://www.zotero.org/google-docs/?2UY4BR" TargetMode="Externa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hyperlink" Target="https://www.zotero.org/google-docs/?2FUpH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hyperlink" Target="http://uc-r.github.io/feedforward_DNN" TargetMode="External"/><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https://finance.yahoo.com/crypto/" TargetMode="External"/><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4.jpeg"/><Relationship Id="rId34" Type="http://schemas.openxmlformats.org/officeDocument/2006/relationships/hyperlink" Target="https://uc-r.github.io/public/images/analytics/deep_learning/deep_nn.png"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png"/><Relationship Id="rId15" Type="http://schemas.openxmlformats.org/officeDocument/2006/relationships/image" Target="media/image5.png"/><Relationship Id="rId36" Type="http://schemas.openxmlformats.org/officeDocument/2006/relationships/hyperlink" Target="http://uc-r.github.io/feedforward_DNN" TargetMode="External"/><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uithcm-my.sharepoint.com/personal/20520797_ms_uit_edu_vn/Documents/TEAM15_FINAL_REPORT.docx"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hyperlink" Target="https://xulydinhluong.com/uoc-luong-hoi-quy-tuyen-tinh-bang-ols/" TargetMode="External"/><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courses.uit.edu.vn/user/view.php?id=490&amp;course=1" TargetMode="External"/><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png"/><Relationship Id="rId16"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FC7E8-74DE-41DB-BF91-4295B3BFB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154</Pages>
  <Words>22362</Words>
  <Characters>127466</Characters>
  <Application>Microsoft Office Word</Application>
  <DocSecurity>0</DocSecurity>
  <Lines>1062</Lines>
  <Paragraphs>299</Paragraphs>
  <ScaleCrop>false</ScaleCrop>
  <Company/>
  <LinksUpToDate>false</LinksUpToDate>
  <CharactersWithSpaces>149529</CharactersWithSpaces>
  <SharedDoc>false</SharedDoc>
  <HLinks>
    <vt:vector size="396" baseType="variant">
      <vt:variant>
        <vt:i4>7012387</vt:i4>
      </vt:variant>
      <vt:variant>
        <vt:i4>411</vt:i4>
      </vt:variant>
      <vt:variant>
        <vt:i4>0</vt:i4>
      </vt:variant>
      <vt:variant>
        <vt:i4>5</vt:i4>
      </vt:variant>
      <vt:variant>
        <vt:lpwstr>https://engineering.linkedin.com/blog/2019/isolation-forest</vt:lpwstr>
      </vt:variant>
      <vt:variant>
        <vt:lpwstr/>
      </vt:variant>
      <vt:variant>
        <vt:i4>5832705</vt:i4>
      </vt:variant>
      <vt:variant>
        <vt:i4>405</vt:i4>
      </vt:variant>
      <vt:variant>
        <vt:i4>0</vt:i4>
      </vt:variant>
      <vt:variant>
        <vt:i4>5</vt:i4>
      </vt:variant>
      <vt:variant>
        <vt:lpwstr>https://xulydinhluong.com/uoc-luong-hoi-quy-tuyen-tinh-bang-ols/</vt:lpwstr>
      </vt:variant>
      <vt:variant>
        <vt:lpwstr/>
      </vt:variant>
      <vt:variant>
        <vt:i4>2228297</vt:i4>
      </vt:variant>
      <vt:variant>
        <vt:i4>399</vt:i4>
      </vt:variant>
      <vt:variant>
        <vt:i4>0</vt:i4>
      </vt:variant>
      <vt:variant>
        <vt:i4>5</vt:i4>
      </vt:variant>
      <vt:variant>
        <vt:lpwstr>http://uc-r.github.io/feedforward_DNN</vt:lpwstr>
      </vt:variant>
      <vt:variant>
        <vt:lpwstr/>
      </vt:variant>
      <vt:variant>
        <vt:i4>2228297</vt:i4>
      </vt:variant>
      <vt:variant>
        <vt:i4>396</vt:i4>
      </vt:variant>
      <vt:variant>
        <vt:i4>0</vt:i4>
      </vt:variant>
      <vt:variant>
        <vt:i4>5</vt:i4>
      </vt:variant>
      <vt:variant>
        <vt:lpwstr>http://uc-r.github.io/feedforward_DNN</vt:lpwstr>
      </vt:variant>
      <vt:variant>
        <vt:lpwstr/>
      </vt:variant>
      <vt:variant>
        <vt:i4>589853</vt:i4>
      </vt:variant>
      <vt:variant>
        <vt:i4>390</vt:i4>
      </vt:variant>
      <vt:variant>
        <vt:i4>0</vt:i4>
      </vt:variant>
      <vt:variant>
        <vt:i4>5</vt:i4>
      </vt:variant>
      <vt:variant>
        <vt:lpwstr>https://uc-r.github.io/public/images/analytics/deep_learning/deep_nn.png</vt:lpwstr>
      </vt:variant>
      <vt:variant>
        <vt:lpwstr/>
      </vt:variant>
      <vt:variant>
        <vt:i4>5832797</vt:i4>
      </vt:variant>
      <vt:variant>
        <vt:i4>381</vt:i4>
      </vt:variant>
      <vt:variant>
        <vt:i4>0</vt:i4>
      </vt:variant>
      <vt:variant>
        <vt:i4>5</vt:i4>
      </vt:variant>
      <vt:variant>
        <vt:lpwstr>https://finance.yahoo.com/crypto/</vt:lpwstr>
      </vt:variant>
      <vt:variant>
        <vt:lpwstr/>
      </vt:variant>
      <vt:variant>
        <vt:i4>2752549</vt:i4>
      </vt:variant>
      <vt:variant>
        <vt:i4>378</vt:i4>
      </vt:variant>
      <vt:variant>
        <vt:i4>0</vt:i4>
      </vt:variant>
      <vt:variant>
        <vt:i4>5</vt:i4>
      </vt:variant>
      <vt:variant>
        <vt:lpwstr>https://www.zotero.org/google-docs/?2FUpHS</vt:lpwstr>
      </vt:variant>
      <vt:variant>
        <vt:lpwstr/>
      </vt:variant>
      <vt:variant>
        <vt:i4>8126499</vt:i4>
      </vt:variant>
      <vt:variant>
        <vt:i4>375</vt:i4>
      </vt:variant>
      <vt:variant>
        <vt:i4>0</vt:i4>
      </vt:variant>
      <vt:variant>
        <vt:i4>5</vt:i4>
      </vt:variant>
      <vt:variant>
        <vt:lpwstr>https://www.zotero.org/google-docs/?2UY4BR</vt:lpwstr>
      </vt:variant>
      <vt:variant>
        <vt:lpwstr/>
      </vt:variant>
      <vt:variant>
        <vt:i4>1179707</vt:i4>
      </vt:variant>
      <vt:variant>
        <vt:i4>347</vt:i4>
      </vt:variant>
      <vt:variant>
        <vt:i4>0</vt:i4>
      </vt:variant>
      <vt:variant>
        <vt:i4>5</vt:i4>
      </vt:variant>
      <vt:variant>
        <vt:lpwstr/>
      </vt:variant>
      <vt:variant>
        <vt:lpwstr>_Toc138234104</vt:lpwstr>
      </vt:variant>
      <vt:variant>
        <vt:i4>1179707</vt:i4>
      </vt:variant>
      <vt:variant>
        <vt:i4>341</vt:i4>
      </vt:variant>
      <vt:variant>
        <vt:i4>0</vt:i4>
      </vt:variant>
      <vt:variant>
        <vt:i4>5</vt:i4>
      </vt:variant>
      <vt:variant>
        <vt:lpwstr/>
      </vt:variant>
      <vt:variant>
        <vt:lpwstr>_Toc138234103</vt:lpwstr>
      </vt:variant>
      <vt:variant>
        <vt:i4>1507386</vt:i4>
      </vt:variant>
      <vt:variant>
        <vt:i4>332</vt:i4>
      </vt:variant>
      <vt:variant>
        <vt:i4>0</vt:i4>
      </vt:variant>
      <vt:variant>
        <vt:i4>5</vt:i4>
      </vt:variant>
      <vt:variant>
        <vt:lpwstr/>
      </vt:variant>
      <vt:variant>
        <vt:lpwstr>_Toc138234054</vt:lpwstr>
      </vt:variant>
      <vt:variant>
        <vt:i4>1507386</vt:i4>
      </vt:variant>
      <vt:variant>
        <vt:i4>326</vt:i4>
      </vt:variant>
      <vt:variant>
        <vt:i4>0</vt:i4>
      </vt:variant>
      <vt:variant>
        <vt:i4>5</vt:i4>
      </vt:variant>
      <vt:variant>
        <vt:lpwstr/>
      </vt:variant>
      <vt:variant>
        <vt:lpwstr>_Toc138234053</vt:lpwstr>
      </vt:variant>
      <vt:variant>
        <vt:i4>1507386</vt:i4>
      </vt:variant>
      <vt:variant>
        <vt:i4>320</vt:i4>
      </vt:variant>
      <vt:variant>
        <vt:i4>0</vt:i4>
      </vt:variant>
      <vt:variant>
        <vt:i4>5</vt:i4>
      </vt:variant>
      <vt:variant>
        <vt:lpwstr/>
      </vt:variant>
      <vt:variant>
        <vt:lpwstr>_Toc138234052</vt:lpwstr>
      </vt:variant>
      <vt:variant>
        <vt:i4>1507386</vt:i4>
      </vt:variant>
      <vt:variant>
        <vt:i4>314</vt:i4>
      </vt:variant>
      <vt:variant>
        <vt:i4>0</vt:i4>
      </vt:variant>
      <vt:variant>
        <vt:i4>5</vt:i4>
      </vt:variant>
      <vt:variant>
        <vt:lpwstr/>
      </vt:variant>
      <vt:variant>
        <vt:lpwstr>_Toc138234051</vt:lpwstr>
      </vt:variant>
      <vt:variant>
        <vt:i4>1507386</vt:i4>
      </vt:variant>
      <vt:variant>
        <vt:i4>308</vt:i4>
      </vt:variant>
      <vt:variant>
        <vt:i4>0</vt:i4>
      </vt:variant>
      <vt:variant>
        <vt:i4>5</vt:i4>
      </vt:variant>
      <vt:variant>
        <vt:lpwstr/>
      </vt:variant>
      <vt:variant>
        <vt:lpwstr>_Toc138234050</vt:lpwstr>
      </vt:variant>
      <vt:variant>
        <vt:i4>1441850</vt:i4>
      </vt:variant>
      <vt:variant>
        <vt:i4>302</vt:i4>
      </vt:variant>
      <vt:variant>
        <vt:i4>0</vt:i4>
      </vt:variant>
      <vt:variant>
        <vt:i4>5</vt:i4>
      </vt:variant>
      <vt:variant>
        <vt:lpwstr/>
      </vt:variant>
      <vt:variant>
        <vt:lpwstr>_Toc138234049</vt:lpwstr>
      </vt:variant>
      <vt:variant>
        <vt:i4>1441850</vt:i4>
      </vt:variant>
      <vt:variant>
        <vt:i4>296</vt:i4>
      </vt:variant>
      <vt:variant>
        <vt:i4>0</vt:i4>
      </vt:variant>
      <vt:variant>
        <vt:i4>5</vt:i4>
      </vt:variant>
      <vt:variant>
        <vt:lpwstr/>
      </vt:variant>
      <vt:variant>
        <vt:lpwstr>_Toc138234048</vt:lpwstr>
      </vt:variant>
      <vt:variant>
        <vt:i4>1441850</vt:i4>
      </vt:variant>
      <vt:variant>
        <vt:i4>290</vt:i4>
      </vt:variant>
      <vt:variant>
        <vt:i4>0</vt:i4>
      </vt:variant>
      <vt:variant>
        <vt:i4>5</vt:i4>
      </vt:variant>
      <vt:variant>
        <vt:lpwstr/>
      </vt:variant>
      <vt:variant>
        <vt:lpwstr>_Toc138234047</vt:lpwstr>
      </vt:variant>
      <vt:variant>
        <vt:i4>1441850</vt:i4>
      </vt:variant>
      <vt:variant>
        <vt:i4>284</vt:i4>
      </vt:variant>
      <vt:variant>
        <vt:i4>0</vt:i4>
      </vt:variant>
      <vt:variant>
        <vt:i4>5</vt:i4>
      </vt:variant>
      <vt:variant>
        <vt:lpwstr/>
      </vt:variant>
      <vt:variant>
        <vt:lpwstr>_Toc138234046</vt:lpwstr>
      </vt:variant>
      <vt:variant>
        <vt:i4>1441850</vt:i4>
      </vt:variant>
      <vt:variant>
        <vt:i4>278</vt:i4>
      </vt:variant>
      <vt:variant>
        <vt:i4>0</vt:i4>
      </vt:variant>
      <vt:variant>
        <vt:i4>5</vt:i4>
      </vt:variant>
      <vt:variant>
        <vt:lpwstr/>
      </vt:variant>
      <vt:variant>
        <vt:lpwstr>_Toc138234045</vt:lpwstr>
      </vt:variant>
      <vt:variant>
        <vt:i4>196710</vt:i4>
      </vt:variant>
      <vt:variant>
        <vt:i4>272</vt:i4>
      </vt:variant>
      <vt:variant>
        <vt:i4>0</vt:i4>
      </vt:variant>
      <vt:variant>
        <vt:i4>5</vt:i4>
      </vt:variant>
      <vt:variant>
        <vt:lpwstr>https://uithcm-my.sharepoint.com/personal/20520797_ms_uit_edu_vn/Documents/TEAM15_FINAL_REPORT.docx</vt:lpwstr>
      </vt:variant>
      <vt:variant>
        <vt:lpwstr>_Toc138234044</vt:lpwstr>
      </vt:variant>
      <vt:variant>
        <vt:i4>1441850</vt:i4>
      </vt:variant>
      <vt:variant>
        <vt:i4>263</vt:i4>
      </vt:variant>
      <vt:variant>
        <vt:i4>0</vt:i4>
      </vt:variant>
      <vt:variant>
        <vt:i4>5</vt:i4>
      </vt:variant>
      <vt:variant>
        <vt:lpwstr/>
      </vt:variant>
      <vt:variant>
        <vt:lpwstr>_Toc138234043</vt:lpwstr>
      </vt:variant>
      <vt:variant>
        <vt:i4>1441850</vt:i4>
      </vt:variant>
      <vt:variant>
        <vt:i4>257</vt:i4>
      </vt:variant>
      <vt:variant>
        <vt:i4>0</vt:i4>
      </vt:variant>
      <vt:variant>
        <vt:i4>5</vt:i4>
      </vt:variant>
      <vt:variant>
        <vt:lpwstr/>
      </vt:variant>
      <vt:variant>
        <vt:lpwstr>_Toc138234042</vt:lpwstr>
      </vt:variant>
      <vt:variant>
        <vt:i4>1441850</vt:i4>
      </vt:variant>
      <vt:variant>
        <vt:i4>251</vt:i4>
      </vt:variant>
      <vt:variant>
        <vt:i4>0</vt:i4>
      </vt:variant>
      <vt:variant>
        <vt:i4>5</vt:i4>
      </vt:variant>
      <vt:variant>
        <vt:lpwstr/>
      </vt:variant>
      <vt:variant>
        <vt:lpwstr>_Toc138234041</vt:lpwstr>
      </vt:variant>
      <vt:variant>
        <vt:i4>1441850</vt:i4>
      </vt:variant>
      <vt:variant>
        <vt:i4>245</vt:i4>
      </vt:variant>
      <vt:variant>
        <vt:i4>0</vt:i4>
      </vt:variant>
      <vt:variant>
        <vt:i4>5</vt:i4>
      </vt:variant>
      <vt:variant>
        <vt:lpwstr/>
      </vt:variant>
      <vt:variant>
        <vt:lpwstr>_Toc138234040</vt:lpwstr>
      </vt:variant>
      <vt:variant>
        <vt:i4>1114170</vt:i4>
      </vt:variant>
      <vt:variant>
        <vt:i4>239</vt:i4>
      </vt:variant>
      <vt:variant>
        <vt:i4>0</vt:i4>
      </vt:variant>
      <vt:variant>
        <vt:i4>5</vt:i4>
      </vt:variant>
      <vt:variant>
        <vt:lpwstr/>
      </vt:variant>
      <vt:variant>
        <vt:lpwstr>_Toc138234039</vt:lpwstr>
      </vt:variant>
      <vt:variant>
        <vt:i4>1114170</vt:i4>
      </vt:variant>
      <vt:variant>
        <vt:i4>233</vt:i4>
      </vt:variant>
      <vt:variant>
        <vt:i4>0</vt:i4>
      </vt:variant>
      <vt:variant>
        <vt:i4>5</vt:i4>
      </vt:variant>
      <vt:variant>
        <vt:lpwstr/>
      </vt:variant>
      <vt:variant>
        <vt:lpwstr>_Toc138234038</vt:lpwstr>
      </vt:variant>
      <vt:variant>
        <vt:i4>1114170</vt:i4>
      </vt:variant>
      <vt:variant>
        <vt:i4>227</vt:i4>
      </vt:variant>
      <vt:variant>
        <vt:i4>0</vt:i4>
      </vt:variant>
      <vt:variant>
        <vt:i4>5</vt:i4>
      </vt:variant>
      <vt:variant>
        <vt:lpwstr/>
      </vt:variant>
      <vt:variant>
        <vt:lpwstr>_Toc138234037</vt:lpwstr>
      </vt:variant>
      <vt:variant>
        <vt:i4>1114170</vt:i4>
      </vt:variant>
      <vt:variant>
        <vt:i4>221</vt:i4>
      </vt:variant>
      <vt:variant>
        <vt:i4>0</vt:i4>
      </vt:variant>
      <vt:variant>
        <vt:i4>5</vt:i4>
      </vt:variant>
      <vt:variant>
        <vt:lpwstr/>
      </vt:variant>
      <vt:variant>
        <vt:lpwstr>_Toc138234036</vt:lpwstr>
      </vt:variant>
      <vt:variant>
        <vt:i4>1114170</vt:i4>
      </vt:variant>
      <vt:variant>
        <vt:i4>215</vt:i4>
      </vt:variant>
      <vt:variant>
        <vt:i4>0</vt:i4>
      </vt:variant>
      <vt:variant>
        <vt:i4>5</vt:i4>
      </vt:variant>
      <vt:variant>
        <vt:lpwstr/>
      </vt:variant>
      <vt:variant>
        <vt:lpwstr>_Toc138234035</vt:lpwstr>
      </vt:variant>
      <vt:variant>
        <vt:i4>1114170</vt:i4>
      </vt:variant>
      <vt:variant>
        <vt:i4>209</vt:i4>
      </vt:variant>
      <vt:variant>
        <vt:i4>0</vt:i4>
      </vt:variant>
      <vt:variant>
        <vt:i4>5</vt:i4>
      </vt:variant>
      <vt:variant>
        <vt:lpwstr/>
      </vt:variant>
      <vt:variant>
        <vt:lpwstr>_Toc138234034</vt:lpwstr>
      </vt:variant>
      <vt:variant>
        <vt:i4>1114170</vt:i4>
      </vt:variant>
      <vt:variant>
        <vt:i4>203</vt:i4>
      </vt:variant>
      <vt:variant>
        <vt:i4>0</vt:i4>
      </vt:variant>
      <vt:variant>
        <vt:i4>5</vt:i4>
      </vt:variant>
      <vt:variant>
        <vt:lpwstr/>
      </vt:variant>
      <vt:variant>
        <vt:lpwstr>_Toc138234033</vt:lpwstr>
      </vt:variant>
      <vt:variant>
        <vt:i4>1114170</vt:i4>
      </vt:variant>
      <vt:variant>
        <vt:i4>197</vt:i4>
      </vt:variant>
      <vt:variant>
        <vt:i4>0</vt:i4>
      </vt:variant>
      <vt:variant>
        <vt:i4>5</vt:i4>
      </vt:variant>
      <vt:variant>
        <vt:lpwstr/>
      </vt:variant>
      <vt:variant>
        <vt:lpwstr>_Toc138234032</vt:lpwstr>
      </vt:variant>
      <vt:variant>
        <vt:i4>1114170</vt:i4>
      </vt:variant>
      <vt:variant>
        <vt:i4>191</vt:i4>
      </vt:variant>
      <vt:variant>
        <vt:i4>0</vt:i4>
      </vt:variant>
      <vt:variant>
        <vt:i4>5</vt:i4>
      </vt:variant>
      <vt:variant>
        <vt:lpwstr/>
      </vt:variant>
      <vt:variant>
        <vt:lpwstr>_Toc138234031</vt:lpwstr>
      </vt:variant>
      <vt:variant>
        <vt:i4>1114170</vt:i4>
      </vt:variant>
      <vt:variant>
        <vt:i4>185</vt:i4>
      </vt:variant>
      <vt:variant>
        <vt:i4>0</vt:i4>
      </vt:variant>
      <vt:variant>
        <vt:i4>5</vt:i4>
      </vt:variant>
      <vt:variant>
        <vt:lpwstr/>
      </vt:variant>
      <vt:variant>
        <vt:lpwstr>_Toc138234030</vt:lpwstr>
      </vt:variant>
      <vt:variant>
        <vt:i4>1048634</vt:i4>
      </vt:variant>
      <vt:variant>
        <vt:i4>179</vt:i4>
      </vt:variant>
      <vt:variant>
        <vt:i4>0</vt:i4>
      </vt:variant>
      <vt:variant>
        <vt:i4>5</vt:i4>
      </vt:variant>
      <vt:variant>
        <vt:lpwstr/>
      </vt:variant>
      <vt:variant>
        <vt:lpwstr>_Toc138234029</vt:lpwstr>
      </vt:variant>
      <vt:variant>
        <vt:i4>1048634</vt:i4>
      </vt:variant>
      <vt:variant>
        <vt:i4>173</vt:i4>
      </vt:variant>
      <vt:variant>
        <vt:i4>0</vt:i4>
      </vt:variant>
      <vt:variant>
        <vt:i4>5</vt:i4>
      </vt:variant>
      <vt:variant>
        <vt:lpwstr/>
      </vt:variant>
      <vt:variant>
        <vt:lpwstr>_Toc138234028</vt:lpwstr>
      </vt:variant>
      <vt:variant>
        <vt:i4>1048634</vt:i4>
      </vt:variant>
      <vt:variant>
        <vt:i4>167</vt:i4>
      </vt:variant>
      <vt:variant>
        <vt:i4>0</vt:i4>
      </vt:variant>
      <vt:variant>
        <vt:i4>5</vt:i4>
      </vt:variant>
      <vt:variant>
        <vt:lpwstr/>
      </vt:variant>
      <vt:variant>
        <vt:lpwstr>_Toc138234027</vt:lpwstr>
      </vt:variant>
      <vt:variant>
        <vt:i4>1048634</vt:i4>
      </vt:variant>
      <vt:variant>
        <vt:i4>161</vt:i4>
      </vt:variant>
      <vt:variant>
        <vt:i4>0</vt:i4>
      </vt:variant>
      <vt:variant>
        <vt:i4>5</vt:i4>
      </vt:variant>
      <vt:variant>
        <vt:lpwstr/>
      </vt:variant>
      <vt:variant>
        <vt:lpwstr>_Toc138234026</vt:lpwstr>
      </vt:variant>
      <vt:variant>
        <vt:i4>1048634</vt:i4>
      </vt:variant>
      <vt:variant>
        <vt:i4>155</vt:i4>
      </vt:variant>
      <vt:variant>
        <vt:i4>0</vt:i4>
      </vt:variant>
      <vt:variant>
        <vt:i4>5</vt:i4>
      </vt:variant>
      <vt:variant>
        <vt:lpwstr/>
      </vt:variant>
      <vt:variant>
        <vt:lpwstr>_Toc138234025</vt:lpwstr>
      </vt:variant>
      <vt:variant>
        <vt:i4>1048634</vt:i4>
      </vt:variant>
      <vt:variant>
        <vt:i4>149</vt:i4>
      </vt:variant>
      <vt:variant>
        <vt:i4>0</vt:i4>
      </vt:variant>
      <vt:variant>
        <vt:i4>5</vt:i4>
      </vt:variant>
      <vt:variant>
        <vt:lpwstr/>
      </vt:variant>
      <vt:variant>
        <vt:lpwstr>_Toc138234024</vt:lpwstr>
      </vt:variant>
      <vt:variant>
        <vt:i4>1048634</vt:i4>
      </vt:variant>
      <vt:variant>
        <vt:i4>143</vt:i4>
      </vt:variant>
      <vt:variant>
        <vt:i4>0</vt:i4>
      </vt:variant>
      <vt:variant>
        <vt:i4>5</vt:i4>
      </vt:variant>
      <vt:variant>
        <vt:lpwstr/>
      </vt:variant>
      <vt:variant>
        <vt:lpwstr>_Toc138234023</vt:lpwstr>
      </vt:variant>
      <vt:variant>
        <vt:i4>1048634</vt:i4>
      </vt:variant>
      <vt:variant>
        <vt:i4>137</vt:i4>
      </vt:variant>
      <vt:variant>
        <vt:i4>0</vt:i4>
      </vt:variant>
      <vt:variant>
        <vt:i4>5</vt:i4>
      </vt:variant>
      <vt:variant>
        <vt:lpwstr/>
      </vt:variant>
      <vt:variant>
        <vt:lpwstr>_Toc138234022</vt:lpwstr>
      </vt:variant>
      <vt:variant>
        <vt:i4>1048634</vt:i4>
      </vt:variant>
      <vt:variant>
        <vt:i4>131</vt:i4>
      </vt:variant>
      <vt:variant>
        <vt:i4>0</vt:i4>
      </vt:variant>
      <vt:variant>
        <vt:i4>5</vt:i4>
      </vt:variant>
      <vt:variant>
        <vt:lpwstr/>
      </vt:variant>
      <vt:variant>
        <vt:lpwstr>_Toc138234021</vt:lpwstr>
      </vt:variant>
      <vt:variant>
        <vt:i4>1048634</vt:i4>
      </vt:variant>
      <vt:variant>
        <vt:i4>125</vt:i4>
      </vt:variant>
      <vt:variant>
        <vt:i4>0</vt:i4>
      </vt:variant>
      <vt:variant>
        <vt:i4>5</vt:i4>
      </vt:variant>
      <vt:variant>
        <vt:lpwstr/>
      </vt:variant>
      <vt:variant>
        <vt:lpwstr>_Toc138234020</vt:lpwstr>
      </vt:variant>
      <vt:variant>
        <vt:i4>1245242</vt:i4>
      </vt:variant>
      <vt:variant>
        <vt:i4>119</vt:i4>
      </vt:variant>
      <vt:variant>
        <vt:i4>0</vt:i4>
      </vt:variant>
      <vt:variant>
        <vt:i4>5</vt:i4>
      </vt:variant>
      <vt:variant>
        <vt:lpwstr/>
      </vt:variant>
      <vt:variant>
        <vt:lpwstr>_Toc138234019</vt:lpwstr>
      </vt:variant>
      <vt:variant>
        <vt:i4>1245242</vt:i4>
      </vt:variant>
      <vt:variant>
        <vt:i4>113</vt:i4>
      </vt:variant>
      <vt:variant>
        <vt:i4>0</vt:i4>
      </vt:variant>
      <vt:variant>
        <vt:i4>5</vt:i4>
      </vt:variant>
      <vt:variant>
        <vt:lpwstr/>
      </vt:variant>
      <vt:variant>
        <vt:lpwstr>_Toc138234018</vt:lpwstr>
      </vt:variant>
      <vt:variant>
        <vt:i4>1245242</vt:i4>
      </vt:variant>
      <vt:variant>
        <vt:i4>107</vt:i4>
      </vt:variant>
      <vt:variant>
        <vt:i4>0</vt:i4>
      </vt:variant>
      <vt:variant>
        <vt:i4>5</vt:i4>
      </vt:variant>
      <vt:variant>
        <vt:lpwstr/>
      </vt:variant>
      <vt:variant>
        <vt:lpwstr>_Toc138234017</vt:lpwstr>
      </vt:variant>
      <vt:variant>
        <vt:i4>1245242</vt:i4>
      </vt:variant>
      <vt:variant>
        <vt:i4>101</vt:i4>
      </vt:variant>
      <vt:variant>
        <vt:i4>0</vt:i4>
      </vt:variant>
      <vt:variant>
        <vt:i4>5</vt:i4>
      </vt:variant>
      <vt:variant>
        <vt:lpwstr/>
      </vt:variant>
      <vt:variant>
        <vt:lpwstr>_Toc138234016</vt:lpwstr>
      </vt:variant>
      <vt:variant>
        <vt:i4>1245242</vt:i4>
      </vt:variant>
      <vt:variant>
        <vt:i4>95</vt:i4>
      </vt:variant>
      <vt:variant>
        <vt:i4>0</vt:i4>
      </vt:variant>
      <vt:variant>
        <vt:i4>5</vt:i4>
      </vt:variant>
      <vt:variant>
        <vt:lpwstr/>
      </vt:variant>
      <vt:variant>
        <vt:lpwstr>_Toc138234015</vt:lpwstr>
      </vt:variant>
      <vt:variant>
        <vt:i4>1245242</vt:i4>
      </vt:variant>
      <vt:variant>
        <vt:i4>89</vt:i4>
      </vt:variant>
      <vt:variant>
        <vt:i4>0</vt:i4>
      </vt:variant>
      <vt:variant>
        <vt:i4>5</vt:i4>
      </vt:variant>
      <vt:variant>
        <vt:lpwstr/>
      </vt:variant>
      <vt:variant>
        <vt:lpwstr>_Toc138234014</vt:lpwstr>
      </vt:variant>
      <vt:variant>
        <vt:i4>1245242</vt:i4>
      </vt:variant>
      <vt:variant>
        <vt:i4>83</vt:i4>
      </vt:variant>
      <vt:variant>
        <vt:i4>0</vt:i4>
      </vt:variant>
      <vt:variant>
        <vt:i4>5</vt:i4>
      </vt:variant>
      <vt:variant>
        <vt:lpwstr/>
      </vt:variant>
      <vt:variant>
        <vt:lpwstr>_Toc138234013</vt:lpwstr>
      </vt:variant>
      <vt:variant>
        <vt:i4>1245242</vt:i4>
      </vt:variant>
      <vt:variant>
        <vt:i4>77</vt:i4>
      </vt:variant>
      <vt:variant>
        <vt:i4>0</vt:i4>
      </vt:variant>
      <vt:variant>
        <vt:i4>5</vt:i4>
      </vt:variant>
      <vt:variant>
        <vt:lpwstr/>
      </vt:variant>
      <vt:variant>
        <vt:lpwstr>_Toc138234012</vt:lpwstr>
      </vt:variant>
      <vt:variant>
        <vt:i4>1245242</vt:i4>
      </vt:variant>
      <vt:variant>
        <vt:i4>71</vt:i4>
      </vt:variant>
      <vt:variant>
        <vt:i4>0</vt:i4>
      </vt:variant>
      <vt:variant>
        <vt:i4>5</vt:i4>
      </vt:variant>
      <vt:variant>
        <vt:lpwstr/>
      </vt:variant>
      <vt:variant>
        <vt:lpwstr>_Toc138234011</vt:lpwstr>
      </vt:variant>
      <vt:variant>
        <vt:i4>1245242</vt:i4>
      </vt:variant>
      <vt:variant>
        <vt:i4>65</vt:i4>
      </vt:variant>
      <vt:variant>
        <vt:i4>0</vt:i4>
      </vt:variant>
      <vt:variant>
        <vt:i4>5</vt:i4>
      </vt:variant>
      <vt:variant>
        <vt:lpwstr/>
      </vt:variant>
      <vt:variant>
        <vt:lpwstr>_Toc138234010</vt:lpwstr>
      </vt:variant>
      <vt:variant>
        <vt:i4>1179706</vt:i4>
      </vt:variant>
      <vt:variant>
        <vt:i4>59</vt:i4>
      </vt:variant>
      <vt:variant>
        <vt:i4>0</vt:i4>
      </vt:variant>
      <vt:variant>
        <vt:i4>5</vt:i4>
      </vt:variant>
      <vt:variant>
        <vt:lpwstr/>
      </vt:variant>
      <vt:variant>
        <vt:lpwstr>_Toc138234009</vt:lpwstr>
      </vt:variant>
      <vt:variant>
        <vt:i4>1179706</vt:i4>
      </vt:variant>
      <vt:variant>
        <vt:i4>53</vt:i4>
      </vt:variant>
      <vt:variant>
        <vt:i4>0</vt:i4>
      </vt:variant>
      <vt:variant>
        <vt:i4>5</vt:i4>
      </vt:variant>
      <vt:variant>
        <vt:lpwstr/>
      </vt:variant>
      <vt:variant>
        <vt:lpwstr>_Toc138234008</vt:lpwstr>
      </vt:variant>
      <vt:variant>
        <vt:i4>1179706</vt:i4>
      </vt:variant>
      <vt:variant>
        <vt:i4>47</vt:i4>
      </vt:variant>
      <vt:variant>
        <vt:i4>0</vt:i4>
      </vt:variant>
      <vt:variant>
        <vt:i4>5</vt:i4>
      </vt:variant>
      <vt:variant>
        <vt:lpwstr/>
      </vt:variant>
      <vt:variant>
        <vt:lpwstr>_Toc138234007</vt:lpwstr>
      </vt:variant>
      <vt:variant>
        <vt:i4>1179706</vt:i4>
      </vt:variant>
      <vt:variant>
        <vt:i4>41</vt:i4>
      </vt:variant>
      <vt:variant>
        <vt:i4>0</vt:i4>
      </vt:variant>
      <vt:variant>
        <vt:i4>5</vt:i4>
      </vt:variant>
      <vt:variant>
        <vt:lpwstr/>
      </vt:variant>
      <vt:variant>
        <vt:lpwstr>_Toc138234006</vt:lpwstr>
      </vt:variant>
      <vt:variant>
        <vt:i4>1179706</vt:i4>
      </vt:variant>
      <vt:variant>
        <vt:i4>35</vt:i4>
      </vt:variant>
      <vt:variant>
        <vt:i4>0</vt:i4>
      </vt:variant>
      <vt:variant>
        <vt:i4>5</vt:i4>
      </vt:variant>
      <vt:variant>
        <vt:lpwstr/>
      </vt:variant>
      <vt:variant>
        <vt:lpwstr>_Toc138234005</vt:lpwstr>
      </vt:variant>
      <vt:variant>
        <vt:i4>1179706</vt:i4>
      </vt:variant>
      <vt:variant>
        <vt:i4>29</vt:i4>
      </vt:variant>
      <vt:variant>
        <vt:i4>0</vt:i4>
      </vt:variant>
      <vt:variant>
        <vt:i4>5</vt:i4>
      </vt:variant>
      <vt:variant>
        <vt:lpwstr/>
      </vt:variant>
      <vt:variant>
        <vt:lpwstr>_Toc138234004</vt:lpwstr>
      </vt:variant>
      <vt:variant>
        <vt:i4>1179706</vt:i4>
      </vt:variant>
      <vt:variant>
        <vt:i4>23</vt:i4>
      </vt:variant>
      <vt:variant>
        <vt:i4>0</vt:i4>
      </vt:variant>
      <vt:variant>
        <vt:i4>5</vt:i4>
      </vt:variant>
      <vt:variant>
        <vt:lpwstr/>
      </vt:variant>
      <vt:variant>
        <vt:lpwstr>_Toc138234003</vt:lpwstr>
      </vt:variant>
      <vt:variant>
        <vt:i4>1179706</vt:i4>
      </vt:variant>
      <vt:variant>
        <vt:i4>17</vt:i4>
      </vt:variant>
      <vt:variant>
        <vt:i4>0</vt:i4>
      </vt:variant>
      <vt:variant>
        <vt:i4>5</vt:i4>
      </vt:variant>
      <vt:variant>
        <vt:lpwstr/>
      </vt:variant>
      <vt:variant>
        <vt:lpwstr>_Toc138234002</vt:lpwstr>
      </vt:variant>
      <vt:variant>
        <vt:i4>1179706</vt:i4>
      </vt:variant>
      <vt:variant>
        <vt:i4>11</vt:i4>
      </vt:variant>
      <vt:variant>
        <vt:i4>0</vt:i4>
      </vt:variant>
      <vt:variant>
        <vt:i4>5</vt:i4>
      </vt:variant>
      <vt:variant>
        <vt:lpwstr/>
      </vt:variant>
      <vt:variant>
        <vt:lpwstr>_Toc138234001</vt:lpwstr>
      </vt:variant>
      <vt:variant>
        <vt:i4>1179706</vt:i4>
      </vt:variant>
      <vt:variant>
        <vt:i4>5</vt:i4>
      </vt:variant>
      <vt:variant>
        <vt:i4>0</vt:i4>
      </vt:variant>
      <vt:variant>
        <vt:i4>5</vt:i4>
      </vt:variant>
      <vt:variant>
        <vt:lpwstr/>
      </vt:variant>
      <vt:variant>
        <vt:lpwstr>_Toc138234000</vt:lpwstr>
      </vt:variant>
      <vt:variant>
        <vt:i4>458829</vt:i4>
      </vt:variant>
      <vt:variant>
        <vt:i4>0</vt:i4>
      </vt:variant>
      <vt:variant>
        <vt:i4>0</vt:i4>
      </vt:variant>
      <vt:variant>
        <vt:i4>5</vt:i4>
      </vt:variant>
      <vt:variant>
        <vt:lpwstr>https://courses.uit.edu.vn/user/view.php?id=490&amp;course=1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Thu Thủy</dc:creator>
  <cp:keywords/>
  <dc:description/>
  <cp:lastModifiedBy>Nguyễn Cẩm Tú</cp:lastModifiedBy>
  <cp:revision>4</cp:revision>
  <dcterms:created xsi:type="dcterms:W3CDTF">2023-06-21T07:28:00Z</dcterms:created>
  <dcterms:modified xsi:type="dcterms:W3CDTF">2023-06-21T08:05:00Z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a6ccdd76-6ae7-4ca8-b161-75066f3e2555</vt:lpwstr>
  </property>
</Properties>
</file>